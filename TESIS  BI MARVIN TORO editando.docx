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DADA03" w14:textId="77777777" w:rsidR="00E37317" w:rsidRPr="00E37317" w:rsidRDefault="00E37317" w:rsidP="006F5822">
      <w:pPr>
        <w:jc w:val="center"/>
        <w:rPr>
          <w:rFonts w:ascii="Times New Roman" w:hAnsi="Times New Roman" w:cs="Times New Roman"/>
          <w:b/>
          <w:sz w:val="28"/>
          <w:szCs w:val="28"/>
          <w:lang w:eastAsia="es-ES"/>
        </w:rPr>
      </w:pPr>
      <w:bookmarkStart w:id="0" w:name="_Toc348999773"/>
      <w:bookmarkStart w:id="1" w:name="_Toc357123564"/>
      <w:bookmarkStart w:id="2" w:name="_Toc357723199"/>
      <w:bookmarkStart w:id="3" w:name="_Toc357769419"/>
      <w:bookmarkStart w:id="4" w:name="_Toc362644218"/>
      <w:bookmarkStart w:id="5" w:name="_Toc367831347"/>
      <w:bookmarkStart w:id="6" w:name="_Toc374194301"/>
      <w:bookmarkStart w:id="7" w:name="_Toc374195171"/>
      <w:bookmarkStart w:id="8" w:name="_Toc374196023"/>
      <w:bookmarkStart w:id="9" w:name="_Toc374405441"/>
      <w:bookmarkStart w:id="10" w:name="_Toc374487936"/>
      <w:bookmarkStart w:id="11" w:name="_Toc375142845"/>
      <w:bookmarkStart w:id="12" w:name="_Toc377987314"/>
      <w:bookmarkStart w:id="13" w:name="_Toc378026816"/>
      <w:bookmarkStart w:id="14" w:name="_Toc382057288"/>
      <w:bookmarkStart w:id="15" w:name="_Toc382057545"/>
      <w:bookmarkStart w:id="16" w:name="_Toc382087951"/>
      <w:bookmarkStart w:id="17" w:name="_Toc383516448"/>
      <w:bookmarkStart w:id="18" w:name="_Toc383787466"/>
      <w:bookmarkStart w:id="19" w:name="_Toc383822153"/>
      <w:bookmarkStart w:id="20" w:name="_Toc383958428"/>
      <w:bookmarkStart w:id="21" w:name="_Toc384044416"/>
      <w:bookmarkStart w:id="22" w:name="_Toc386566968"/>
      <w:bookmarkStart w:id="23" w:name="_Toc388360697"/>
      <w:r w:rsidRPr="00E37317">
        <w:rPr>
          <w:rFonts w:ascii="Times New Roman" w:hAnsi="Times New Roman" w:cs="Times New Roman"/>
          <w:b/>
          <w:sz w:val="28"/>
          <w:lang w:eastAsia="es-ES"/>
        </w:rPr>
        <w:t xml:space="preserve">UNIVERSIDAD </w:t>
      </w:r>
      <w:r w:rsidRPr="00E37317">
        <w:rPr>
          <w:rFonts w:ascii="Times New Roman" w:hAnsi="Times New Roman" w:cs="Times New Roman"/>
          <w:b/>
          <w:sz w:val="28"/>
          <w:szCs w:val="28"/>
          <w:lang w:eastAsia="es-ES"/>
        </w:rPr>
        <w:t>NACIONAL AUTÓNOMA DE HONDURAS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2EA87C6" w14:textId="77777777" w:rsidR="00E37317" w:rsidRPr="00E37317" w:rsidRDefault="00E37317" w:rsidP="006F5822">
      <w:pPr>
        <w:spacing w:after="0"/>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FACULTAD DE CIENCIAS ECONÓMICAS</w:t>
      </w:r>
      <w:r w:rsidR="007169AE">
        <w:rPr>
          <w:rFonts w:ascii="Times New Roman" w:eastAsia="Times New Roman" w:hAnsi="Times New Roman" w:cs="Times New Roman"/>
          <w:color w:val="000000" w:themeColor="text1"/>
          <w:sz w:val="28"/>
          <w:szCs w:val="28"/>
          <w:lang w:eastAsia="es-ES"/>
        </w:rPr>
        <w:t>, ADMINISTRATIVAS Y CONTABLES</w:t>
      </w:r>
    </w:p>
    <w:p w14:paraId="1A6772F3" w14:textId="77777777" w:rsidR="00E37317" w:rsidRPr="00E37317" w:rsidRDefault="00E37317" w:rsidP="006F5822">
      <w:pPr>
        <w:spacing w:after="0"/>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POSTGRADO DE LA FACULTAD DE CIENCIAS ECONÓMICAS</w:t>
      </w:r>
    </w:p>
    <w:p w14:paraId="0DB19AB7" w14:textId="77777777" w:rsidR="00E37317" w:rsidRPr="00E37317" w:rsidRDefault="00E37317" w:rsidP="006F5822">
      <w:pPr>
        <w:spacing w:after="0"/>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DIRECCIÓN DEL SISTEMA DE ESTUDIOS DE POSTGRADO</w:t>
      </w:r>
    </w:p>
    <w:p w14:paraId="71890810"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310746BF" w14:textId="2A030E3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 xml:space="preserve">MAESTRÍA EN </w:t>
      </w:r>
      <w:r w:rsidR="009E226E">
        <w:rPr>
          <w:rFonts w:ascii="Times New Roman" w:eastAsia="Times New Roman" w:hAnsi="Times New Roman" w:cs="Times New Roman"/>
          <w:color w:val="000000" w:themeColor="text1"/>
          <w:sz w:val="28"/>
          <w:szCs w:val="28"/>
          <w:lang w:eastAsia="es-ES"/>
        </w:rPr>
        <w:t>GESTIÓN INFORMTÁTICA</w:t>
      </w:r>
    </w:p>
    <w:p w14:paraId="7F31EDD1"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hAnsi="Times New Roman" w:cs="Times New Roman"/>
          <w:noProof/>
          <w:color w:val="000000" w:themeColor="text1"/>
          <w:sz w:val="28"/>
          <w:szCs w:val="28"/>
          <w:lang w:val="en-US"/>
        </w:rPr>
        <w:drawing>
          <wp:anchor distT="0" distB="0" distL="114300" distR="114300" simplePos="0" relativeHeight="251659264" behindDoc="0" locked="0" layoutInCell="1" allowOverlap="1" wp14:anchorId="28C7AE16" wp14:editId="0F6E4AC0">
            <wp:simplePos x="0" y="0"/>
            <wp:positionH relativeFrom="margin">
              <wp:align>center</wp:align>
            </wp:positionH>
            <wp:positionV relativeFrom="paragraph">
              <wp:posOffset>79375</wp:posOffset>
            </wp:positionV>
            <wp:extent cx="858038" cy="1354225"/>
            <wp:effectExtent l="0" t="0" r="0" b="0"/>
            <wp:wrapNone/>
            <wp:docPr id="7" name="Imagen 7" descr="http://upload.wikimedia.org/wikipedia/commons/b/b2/UNAH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2/UNAH_logo.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080"/>
                    <a:stretch/>
                  </pic:blipFill>
                  <pic:spPr bwMode="auto">
                    <a:xfrm>
                      <a:off x="0" y="0"/>
                      <a:ext cx="858038" cy="13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7D625D" w14:textId="77777777" w:rsidR="00E37317" w:rsidRPr="00E37317" w:rsidRDefault="00E37317" w:rsidP="006F5822">
      <w:pPr>
        <w:spacing w:after="0" w:line="360" w:lineRule="auto"/>
        <w:jc w:val="center"/>
        <w:rPr>
          <w:rFonts w:ascii="Times New Roman" w:eastAsia="Times New Roman" w:hAnsi="Times New Roman" w:cs="Times New Roman"/>
          <w:noProof/>
          <w:color w:val="000000" w:themeColor="text1"/>
          <w:sz w:val="28"/>
          <w:szCs w:val="28"/>
          <w:lang w:eastAsia="es-HN"/>
        </w:rPr>
      </w:pPr>
    </w:p>
    <w:p w14:paraId="1A3351F2" w14:textId="77777777" w:rsidR="00E37317" w:rsidRPr="00E37317" w:rsidRDefault="00E37317" w:rsidP="006F5822">
      <w:pPr>
        <w:spacing w:after="0" w:line="360" w:lineRule="auto"/>
        <w:jc w:val="center"/>
        <w:rPr>
          <w:rFonts w:ascii="Times New Roman" w:eastAsia="Times New Roman" w:hAnsi="Times New Roman" w:cs="Times New Roman"/>
          <w:noProof/>
          <w:color w:val="000000" w:themeColor="text1"/>
          <w:sz w:val="28"/>
          <w:szCs w:val="28"/>
          <w:lang w:eastAsia="es-HN"/>
        </w:rPr>
      </w:pPr>
    </w:p>
    <w:p w14:paraId="3DDB6151"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2431474E" w14:textId="77777777" w:rsidR="00E37317" w:rsidRPr="00E37317" w:rsidRDefault="00E37317" w:rsidP="006F5822">
      <w:pPr>
        <w:spacing w:before="96" w:after="120" w:line="360" w:lineRule="auto"/>
        <w:jc w:val="center"/>
        <w:rPr>
          <w:rFonts w:ascii="Times New Roman" w:eastAsia="Calibri" w:hAnsi="Times New Roman" w:cs="Times New Roman"/>
          <w:b/>
          <w:color w:val="000000" w:themeColor="text1"/>
          <w:sz w:val="28"/>
          <w:szCs w:val="28"/>
          <w:highlight w:val="yellow"/>
        </w:rPr>
      </w:pPr>
    </w:p>
    <w:p w14:paraId="11893DE0" w14:textId="77777777" w:rsidR="00E37317" w:rsidRPr="00E37317" w:rsidRDefault="00E37317" w:rsidP="006F5822">
      <w:pPr>
        <w:spacing w:before="96" w:after="120" w:line="360" w:lineRule="auto"/>
        <w:jc w:val="center"/>
        <w:rPr>
          <w:rFonts w:ascii="Times New Roman" w:eastAsia="Calibri" w:hAnsi="Times New Roman" w:cs="Times New Roman"/>
          <w:b/>
          <w:color w:val="000000" w:themeColor="text1"/>
          <w:sz w:val="28"/>
          <w:szCs w:val="28"/>
        </w:rPr>
      </w:pPr>
      <w:r w:rsidRPr="00E37317">
        <w:rPr>
          <w:rFonts w:ascii="Times New Roman" w:eastAsia="Calibri" w:hAnsi="Times New Roman" w:cs="Times New Roman"/>
          <w:b/>
          <w:color w:val="000000" w:themeColor="text1"/>
          <w:sz w:val="28"/>
          <w:szCs w:val="28"/>
        </w:rPr>
        <w:t>“TEMA”</w:t>
      </w:r>
    </w:p>
    <w:p w14:paraId="5917793D" w14:textId="353D8114" w:rsidR="00E37317" w:rsidRDefault="004115E0" w:rsidP="009E226E">
      <w:pPr>
        <w:spacing w:after="0" w:line="360" w:lineRule="auto"/>
        <w:jc w:val="center"/>
        <w:rPr>
          <w:rFonts w:ascii="Times New Roman" w:eastAsia="Times New Roman" w:hAnsi="Times New Roman" w:cs="Times New Roman"/>
          <w:color w:val="000000" w:themeColor="text1"/>
          <w:sz w:val="28"/>
          <w:szCs w:val="28"/>
          <w:lang w:eastAsia="es-ES"/>
        </w:rPr>
      </w:pPr>
      <w:r w:rsidRPr="004115E0">
        <w:rPr>
          <w:rFonts w:ascii="Times New Roman" w:eastAsia="Times New Roman" w:hAnsi="Times New Roman" w:cs="Times New Roman"/>
          <w:color w:val="000000" w:themeColor="text1"/>
          <w:sz w:val="28"/>
          <w:szCs w:val="28"/>
          <w:lang w:eastAsia="es-ES"/>
        </w:rPr>
        <w:t>LA APLICACIÓN DE LAS HERRAMIENTAS DE INTELIGENCIAS DE NEGOCIOS PARA LA PLANEACIÓN EFECTIVA DE LOS RECURSOS Y ADMINISTRACIÓN EN EL INSTITUTO SAN JOSÉ DEL CARMEN TEGUCIGALPA</w:t>
      </w:r>
      <w:r>
        <w:rPr>
          <w:rFonts w:ascii="Times New Roman" w:eastAsia="Times New Roman" w:hAnsi="Times New Roman" w:cs="Times New Roman"/>
          <w:color w:val="000000" w:themeColor="text1"/>
          <w:sz w:val="28"/>
          <w:szCs w:val="28"/>
          <w:lang w:eastAsia="es-ES"/>
        </w:rPr>
        <w:t>.</w:t>
      </w:r>
    </w:p>
    <w:p w14:paraId="138DA83F" w14:textId="77777777" w:rsidR="004115E0" w:rsidRPr="00E37317" w:rsidRDefault="004115E0" w:rsidP="009E226E">
      <w:pPr>
        <w:spacing w:after="0" w:line="360" w:lineRule="auto"/>
        <w:jc w:val="center"/>
        <w:rPr>
          <w:rFonts w:ascii="Times New Roman" w:eastAsia="Times New Roman" w:hAnsi="Times New Roman" w:cs="Times New Roman"/>
          <w:color w:val="000000" w:themeColor="text1"/>
          <w:sz w:val="28"/>
          <w:szCs w:val="28"/>
          <w:lang w:eastAsia="es-ES"/>
        </w:rPr>
      </w:pPr>
    </w:p>
    <w:p w14:paraId="74930235" w14:textId="77777777" w:rsidR="00E37317" w:rsidRPr="00E37317" w:rsidRDefault="00E37317" w:rsidP="006F5822">
      <w:pPr>
        <w:spacing w:after="0" w:line="360" w:lineRule="auto"/>
        <w:jc w:val="center"/>
        <w:rPr>
          <w:rFonts w:ascii="Times New Roman" w:eastAsia="Times New Roman" w:hAnsi="Times New Roman" w:cs="Times New Roman"/>
          <w:b/>
          <w:color w:val="000000" w:themeColor="text1"/>
          <w:sz w:val="28"/>
          <w:szCs w:val="28"/>
          <w:lang w:eastAsia="es-ES"/>
        </w:rPr>
      </w:pPr>
      <w:r w:rsidRPr="00E37317">
        <w:rPr>
          <w:rFonts w:ascii="Times New Roman" w:eastAsia="Times New Roman" w:hAnsi="Times New Roman" w:cs="Times New Roman"/>
          <w:b/>
          <w:color w:val="000000" w:themeColor="text1"/>
          <w:sz w:val="28"/>
          <w:szCs w:val="28"/>
          <w:lang w:eastAsia="es-ES"/>
        </w:rPr>
        <w:t>TESIS</w:t>
      </w:r>
    </w:p>
    <w:p w14:paraId="46C89E6B" w14:textId="758444BE" w:rsid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PARA OPTAR AL GRADO DE M</w:t>
      </w:r>
      <w:r w:rsidR="006F5822">
        <w:rPr>
          <w:rFonts w:ascii="Times New Roman" w:eastAsia="Times New Roman" w:hAnsi="Times New Roman" w:cs="Times New Roman"/>
          <w:color w:val="000000" w:themeColor="text1"/>
          <w:sz w:val="28"/>
          <w:szCs w:val="28"/>
          <w:lang w:eastAsia="es-ES"/>
        </w:rPr>
        <w:t>Á</w:t>
      </w:r>
      <w:r w:rsidRPr="00E37317">
        <w:rPr>
          <w:rFonts w:ascii="Times New Roman" w:eastAsia="Times New Roman" w:hAnsi="Times New Roman" w:cs="Times New Roman"/>
          <w:color w:val="000000" w:themeColor="text1"/>
          <w:sz w:val="28"/>
          <w:szCs w:val="28"/>
          <w:lang w:eastAsia="es-ES"/>
        </w:rPr>
        <w:t xml:space="preserve">STER EN </w:t>
      </w:r>
      <w:r w:rsidR="00163581">
        <w:rPr>
          <w:rFonts w:ascii="Times New Roman" w:eastAsia="Times New Roman" w:hAnsi="Times New Roman" w:cs="Times New Roman"/>
          <w:color w:val="000000" w:themeColor="text1"/>
          <w:sz w:val="28"/>
          <w:szCs w:val="28"/>
          <w:lang w:eastAsia="es-ES"/>
        </w:rPr>
        <w:t>GESTI</w:t>
      </w:r>
      <w:r w:rsidR="009E226E">
        <w:rPr>
          <w:rFonts w:ascii="Times New Roman" w:eastAsia="Times New Roman" w:hAnsi="Times New Roman" w:cs="Times New Roman"/>
          <w:color w:val="000000" w:themeColor="text1"/>
          <w:sz w:val="28"/>
          <w:szCs w:val="28"/>
          <w:lang w:eastAsia="es-ES"/>
        </w:rPr>
        <w:t>Ó</w:t>
      </w:r>
      <w:r w:rsidR="00163581">
        <w:rPr>
          <w:rFonts w:ascii="Times New Roman" w:eastAsia="Times New Roman" w:hAnsi="Times New Roman" w:cs="Times New Roman"/>
          <w:color w:val="000000" w:themeColor="text1"/>
          <w:sz w:val="28"/>
          <w:szCs w:val="28"/>
          <w:lang w:eastAsia="es-ES"/>
        </w:rPr>
        <w:t>N</w:t>
      </w:r>
      <w:r w:rsidR="009E226E">
        <w:rPr>
          <w:rFonts w:ascii="Times New Roman" w:eastAsia="Times New Roman" w:hAnsi="Times New Roman" w:cs="Times New Roman"/>
          <w:color w:val="000000" w:themeColor="text1"/>
          <w:sz w:val="28"/>
          <w:szCs w:val="28"/>
          <w:lang w:eastAsia="es-ES"/>
        </w:rPr>
        <w:t xml:space="preserve"> INFORMTÁTICA</w:t>
      </w:r>
    </w:p>
    <w:p w14:paraId="19724FC2" w14:textId="77777777" w:rsidR="006F5822" w:rsidRPr="00E37317" w:rsidRDefault="006F5822"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516A73A2"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PRESENTA</w:t>
      </w:r>
    </w:p>
    <w:p w14:paraId="7BE2E37E"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10D53E72" w14:textId="3C7C3368" w:rsidR="00E37317" w:rsidRPr="00E37317" w:rsidRDefault="009E226E" w:rsidP="006F5822">
      <w:pPr>
        <w:spacing w:after="0" w:line="360" w:lineRule="auto"/>
        <w:jc w:val="center"/>
        <w:rPr>
          <w:rFonts w:ascii="Times New Roman" w:eastAsia="Times New Roman" w:hAnsi="Times New Roman" w:cs="Times New Roman"/>
          <w:color w:val="000000" w:themeColor="text1"/>
          <w:sz w:val="28"/>
          <w:szCs w:val="28"/>
          <w:lang w:eastAsia="es-ES"/>
        </w:rPr>
      </w:pPr>
      <w:r>
        <w:rPr>
          <w:rFonts w:ascii="Times New Roman" w:eastAsia="Times New Roman" w:hAnsi="Times New Roman" w:cs="Times New Roman"/>
          <w:color w:val="000000" w:themeColor="text1"/>
          <w:sz w:val="28"/>
          <w:szCs w:val="28"/>
          <w:lang w:eastAsia="es-ES"/>
        </w:rPr>
        <w:t>MARVIN RICARDO TORO CRUZ</w:t>
      </w:r>
    </w:p>
    <w:p w14:paraId="5FC96451"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4C1A6D83" w14:textId="77777777" w:rsidR="00E37317" w:rsidRDefault="00E37317" w:rsidP="006F5822">
      <w:pPr>
        <w:jc w:val="center"/>
        <w:rPr>
          <w:rFonts w:ascii="Times New Roman" w:eastAsia="Times New Roman" w:hAnsi="Times New Roman" w:cs="Times New Roman"/>
          <w:color w:val="000000" w:themeColor="text1"/>
          <w:sz w:val="28"/>
          <w:szCs w:val="28"/>
          <w:lang w:eastAsia="es-ES"/>
        </w:rPr>
      </w:pPr>
    </w:p>
    <w:p w14:paraId="2CE81E9F" w14:textId="6CDA6A69" w:rsidR="00E75E9D" w:rsidRDefault="006F5822" w:rsidP="006F5822">
      <w:pPr>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 xml:space="preserve">TEGUCIGALPA, M.D.C. </w:t>
      </w:r>
      <w:r w:rsidRPr="00E37317">
        <w:rPr>
          <w:rFonts w:ascii="Times New Roman" w:eastAsia="Times New Roman" w:hAnsi="Times New Roman" w:cs="Times New Roman"/>
          <w:color w:val="000000" w:themeColor="text1"/>
          <w:sz w:val="28"/>
          <w:szCs w:val="28"/>
          <w:lang w:eastAsia="es-ES"/>
        </w:rPr>
        <w:tab/>
      </w:r>
      <w:r w:rsidRPr="00E37317">
        <w:rPr>
          <w:rFonts w:ascii="Times New Roman" w:eastAsia="Times New Roman" w:hAnsi="Times New Roman" w:cs="Times New Roman"/>
          <w:color w:val="000000" w:themeColor="text1"/>
          <w:sz w:val="28"/>
          <w:szCs w:val="28"/>
          <w:lang w:eastAsia="es-ES"/>
        </w:rPr>
        <w:tab/>
      </w:r>
      <w:r w:rsidR="001C33BF">
        <w:rPr>
          <w:rFonts w:ascii="Times New Roman" w:eastAsia="Times New Roman" w:hAnsi="Times New Roman" w:cs="Times New Roman"/>
          <w:color w:val="000000" w:themeColor="text1"/>
          <w:sz w:val="28"/>
          <w:szCs w:val="28"/>
          <w:lang w:eastAsia="es-ES"/>
        </w:rPr>
        <w:t>DICIEMBRE</w:t>
      </w:r>
      <w:r w:rsidRPr="00E37317">
        <w:rPr>
          <w:rFonts w:ascii="Times New Roman" w:eastAsia="Times New Roman" w:hAnsi="Times New Roman" w:cs="Times New Roman"/>
          <w:color w:val="000000" w:themeColor="text1"/>
          <w:sz w:val="28"/>
          <w:szCs w:val="28"/>
          <w:lang w:eastAsia="es-ES"/>
        </w:rPr>
        <w:t xml:space="preserve"> DE 201</w:t>
      </w:r>
      <w:r w:rsidR="009E226E">
        <w:rPr>
          <w:rFonts w:ascii="Times New Roman" w:eastAsia="Times New Roman" w:hAnsi="Times New Roman" w:cs="Times New Roman"/>
          <w:color w:val="000000" w:themeColor="text1"/>
          <w:sz w:val="28"/>
          <w:szCs w:val="28"/>
          <w:lang w:eastAsia="es-ES"/>
        </w:rPr>
        <w:t>9</w:t>
      </w:r>
    </w:p>
    <w:p w14:paraId="5FEB800B" w14:textId="77777777" w:rsidR="00E75E9D" w:rsidRDefault="00E75E9D" w:rsidP="006F5822">
      <w:pPr>
        <w:jc w:val="center"/>
        <w:rPr>
          <w:rFonts w:ascii="Times New Roman" w:eastAsia="Times New Roman" w:hAnsi="Times New Roman" w:cs="Times New Roman"/>
          <w:color w:val="000000" w:themeColor="text1"/>
          <w:sz w:val="28"/>
          <w:szCs w:val="28"/>
          <w:lang w:eastAsia="es-ES"/>
        </w:rPr>
        <w:sectPr w:rsidR="00E75E9D" w:rsidSect="00E83961">
          <w:headerReference w:type="default" r:id="rId9"/>
          <w:footerReference w:type="default" r:id="rId10"/>
          <w:pgSz w:w="12240" w:h="15840"/>
          <w:pgMar w:top="1417" w:right="1701" w:bottom="1417" w:left="1701" w:header="708" w:footer="708" w:gutter="0"/>
          <w:cols w:space="708"/>
          <w:titlePg/>
          <w:docGrid w:linePitch="360"/>
        </w:sectPr>
      </w:pPr>
    </w:p>
    <w:p w14:paraId="689C0E5E" w14:textId="77777777" w:rsidR="00E37317" w:rsidRDefault="008C7E5B" w:rsidP="006F5822">
      <w:pPr>
        <w:jc w:val="center"/>
        <w:rPr>
          <w:rFonts w:ascii="Times New Roman" w:eastAsia="Times New Roman" w:hAnsi="Times New Roman" w:cs="Times New Roman"/>
          <w:b/>
          <w:color w:val="000000" w:themeColor="text1"/>
          <w:sz w:val="28"/>
          <w:szCs w:val="24"/>
          <w:lang w:eastAsia="es-ES"/>
        </w:rPr>
      </w:pPr>
      <w:r>
        <w:rPr>
          <w:rFonts w:ascii="Times New Roman" w:eastAsia="Times New Roman" w:hAnsi="Times New Roman" w:cs="Times New Roman"/>
          <w:b/>
          <w:color w:val="000000" w:themeColor="text1"/>
          <w:sz w:val="28"/>
          <w:szCs w:val="24"/>
          <w:lang w:eastAsia="es-ES"/>
        </w:rPr>
        <w:lastRenderedPageBreak/>
        <w:t>AUTORIDADES UNIVERSITARIAS</w:t>
      </w:r>
    </w:p>
    <w:p w14:paraId="45E02D53"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437A8B0" w14:textId="77777777" w:rsidR="000727CD" w:rsidRDefault="000727CD" w:rsidP="006F5822">
      <w:pPr>
        <w:rPr>
          <w:rFonts w:ascii="Times New Roman" w:eastAsia="Times New Roman" w:hAnsi="Times New Roman" w:cs="Times New Roman"/>
          <w:color w:val="000000" w:themeColor="text1"/>
          <w:sz w:val="24"/>
          <w:szCs w:val="24"/>
          <w:lang w:eastAsia="es-ES"/>
        </w:rPr>
      </w:pPr>
    </w:p>
    <w:p w14:paraId="264F321E" w14:textId="77777777" w:rsidR="000727CD" w:rsidRDefault="000727CD" w:rsidP="006F5822">
      <w:pPr>
        <w:jc w:val="center"/>
        <w:rPr>
          <w:rFonts w:ascii="Times New Roman" w:eastAsia="Times New Roman" w:hAnsi="Times New Roman" w:cs="Times New Roman"/>
          <w:color w:val="000000" w:themeColor="text1"/>
          <w:sz w:val="24"/>
          <w:szCs w:val="24"/>
          <w:lang w:eastAsia="es-ES"/>
        </w:rPr>
      </w:pPr>
    </w:p>
    <w:p w14:paraId="47427BFE" w14:textId="77777777" w:rsidR="000727CD" w:rsidRDefault="000727CD" w:rsidP="006F5822">
      <w:pPr>
        <w:spacing w:line="360" w:lineRule="auto"/>
        <w:jc w:val="center"/>
        <w:rPr>
          <w:rFonts w:ascii="Times New Roman" w:hAnsi="Times New Roman"/>
          <w:sz w:val="24"/>
          <w:szCs w:val="24"/>
        </w:rPr>
      </w:pPr>
      <w:r>
        <w:rPr>
          <w:rFonts w:ascii="Times New Roman" w:hAnsi="Times New Roman"/>
          <w:sz w:val="24"/>
          <w:szCs w:val="24"/>
        </w:rPr>
        <w:t>DR. FRANCISCO HERRERA</w:t>
      </w:r>
    </w:p>
    <w:p w14:paraId="5C9BA9F8" w14:textId="77777777" w:rsidR="000727CD" w:rsidRDefault="000727CD" w:rsidP="006F5822">
      <w:pPr>
        <w:spacing w:line="360" w:lineRule="auto"/>
        <w:jc w:val="center"/>
        <w:rPr>
          <w:rFonts w:ascii="Times New Roman" w:hAnsi="Times New Roman"/>
          <w:sz w:val="24"/>
          <w:szCs w:val="24"/>
        </w:rPr>
      </w:pPr>
      <w:r>
        <w:rPr>
          <w:rFonts w:ascii="Times New Roman" w:hAnsi="Times New Roman"/>
          <w:sz w:val="24"/>
          <w:szCs w:val="24"/>
        </w:rPr>
        <w:t>RECTOR</w:t>
      </w:r>
    </w:p>
    <w:p w14:paraId="5AD4821B" w14:textId="77777777" w:rsidR="000727CD" w:rsidRDefault="000727CD" w:rsidP="006F5822">
      <w:pPr>
        <w:spacing w:line="360" w:lineRule="auto"/>
        <w:jc w:val="center"/>
        <w:rPr>
          <w:rFonts w:ascii="Times New Roman" w:hAnsi="Times New Roman"/>
          <w:sz w:val="24"/>
          <w:szCs w:val="24"/>
        </w:rPr>
      </w:pPr>
    </w:p>
    <w:p w14:paraId="25903F0B" w14:textId="77777777" w:rsidR="000727CD" w:rsidRDefault="000727CD" w:rsidP="006F5822">
      <w:pPr>
        <w:spacing w:after="480" w:line="360" w:lineRule="auto"/>
        <w:jc w:val="center"/>
        <w:rPr>
          <w:rFonts w:ascii="Times New Roman" w:hAnsi="Times New Roman"/>
          <w:sz w:val="24"/>
          <w:szCs w:val="24"/>
        </w:rPr>
      </w:pPr>
      <w:r>
        <w:rPr>
          <w:rFonts w:ascii="Times New Roman" w:hAnsi="Times New Roman"/>
          <w:sz w:val="24"/>
          <w:szCs w:val="24"/>
        </w:rPr>
        <w:t>ABOG. EMMA VIRGINIA RIVERA MEJÍA</w:t>
      </w:r>
      <w:r>
        <w:rPr>
          <w:rFonts w:ascii="Times New Roman" w:hAnsi="Times New Roman"/>
          <w:sz w:val="24"/>
          <w:szCs w:val="24"/>
        </w:rPr>
        <w:br/>
        <w:t>SECRETARIA GENERAL</w:t>
      </w:r>
    </w:p>
    <w:p w14:paraId="29CF5ECA" w14:textId="77777777" w:rsidR="000727CD" w:rsidRDefault="000727CD" w:rsidP="006F5822">
      <w:pPr>
        <w:spacing w:line="360" w:lineRule="auto"/>
        <w:jc w:val="center"/>
        <w:rPr>
          <w:rFonts w:ascii="Times New Roman" w:hAnsi="Times New Roman"/>
          <w:sz w:val="24"/>
          <w:szCs w:val="24"/>
        </w:rPr>
      </w:pPr>
    </w:p>
    <w:p w14:paraId="13744467" w14:textId="77777777" w:rsidR="000727CD" w:rsidRDefault="006F5822" w:rsidP="006F5822">
      <w:pPr>
        <w:jc w:val="center"/>
        <w:rPr>
          <w:rFonts w:ascii="Times New Roman" w:hAnsi="Times New Roman"/>
          <w:sz w:val="24"/>
          <w:szCs w:val="24"/>
        </w:rPr>
      </w:pPr>
      <w:r>
        <w:rPr>
          <w:rFonts w:ascii="Times New Roman" w:hAnsi="Times New Roman"/>
          <w:sz w:val="24"/>
          <w:szCs w:val="24"/>
        </w:rPr>
        <w:t>DR. SANTIAGO RUIZ</w:t>
      </w:r>
    </w:p>
    <w:p w14:paraId="6E70CECD" w14:textId="77777777" w:rsidR="000727CD" w:rsidRDefault="000727CD" w:rsidP="006F5822">
      <w:pPr>
        <w:spacing w:after="480"/>
        <w:jc w:val="center"/>
        <w:rPr>
          <w:rFonts w:ascii="Times New Roman" w:hAnsi="Times New Roman"/>
          <w:sz w:val="24"/>
          <w:szCs w:val="24"/>
        </w:rPr>
      </w:pPr>
      <w:r>
        <w:rPr>
          <w:rFonts w:ascii="Times New Roman" w:hAnsi="Times New Roman"/>
          <w:sz w:val="24"/>
          <w:szCs w:val="24"/>
        </w:rPr>
        <w:t>DIRECTORA DEL SISTEMA DE ESTUDIOS DE POSTGRADO</w:t>
      </w:r>
    </w:p>
    <w:p w14:paraId="78BA6ED4" w14:textId="77777777" w:rsidR="000727CD" w:rsidRDefault="000727CD" w:rsidP="006F5822">
      <w:pPr>
        <w:jc w:val="center"/>
        <w:rPr>
          <w:rFonts w:ascii="Times New Roman" w:hAnsi="Times New Roman"/>
          <w:sz w:val="24"/>
          <w:szCs w:val="24"/>
        </w:rPr>
      </w:pPr>
    </w:p>
    <w:p w14:paraId="233AABA3" w14:textId="77777777" w:rsidR="000727CD" w:rsidRDefault="000727CD" w:rsidP="006F5822">
      <w:pPr>
        <w:jc w:val="center"/>
        <w:rPr>
          <w:rFonts w:ascii="Times New Roman" w:hAnsi="Times New Roman"/>
          <w:sz w:val="24"/>
          <w:szCs w:val="24"/>
        </w:rPr>
      </w:pPr>
    </w:p>
    <w:p w14:paraId="1CD73FFE" w14:textId="77777777" w:rsidR="000727CD" w:rsidRDefault="000727CD" w:rsidP="006F5822">
      <w:pPr>
        <w:jc w:val="center"/>
        <w:rPr>
          <w:rFonts w:ascii="Times New Roman" w:hAnsi="Times New Roman"/>
          <w:sz w:val="24"/>
          <w:szCs w:val="24"/>
        </w:rPr>
      </w:pPr>
      <w:r>
        <w:rPr>
          <w:rFonts w:ascii="Times New Roman" w:hAnsi="Times New Roman"/>
          <w:sz w:val="24"/>
          <w:szCs w:val="24"/>
        </w:rPr>
        <w:t>MAE. OSCAR A. ZELAYA</w:t>
      </w:r>
    </w:p>
    <w:p w14:paraId="08BEBA76" w14:textId="77777777" w:rsidR="000727CD" w:rsidRDefault="000727CD" w:rsidP="006F5822">
      <w:pPr>
        <w:spacing w:after="480"/>
        <w:jc w:val="center"/>
        <w:rPr>
          <w:rFonts w:ascii="Times New Roman" w:hAnsi="Times New Roman"/>
          <w:sz w:val="24"/>
          <w:szCs w:val="24"/>
        </w:rPr>
      </w:pPr>
      <w:r>
        <w:rPr>
          <w:rFonts w:ascii="Times New Roman" w:hAnsi="Times New Roman"/>
          <w:sz w:val="24"/>
          <w:szCs w:val="24"/>
        </w:rPr>
        <w:t>DECANO DE LA FACULTAD DE CIENCIAS ECONÓMICAS</w:t>
      </w:r>
    </w:p>
    <w:p w14:paraId="1803E369" w14:textId="77777777" w:rsidR="000727CD" w:rsidRDefault="000727CD" w:rsidP="006F5822">
      <w:pPr>
        <w:jc w:val="center"/>
        <w:rPr>
          <w:rFonts w:ascii="Times New Roman" w:hAnsi="Times New Roman"/>
          <w:sz w:val="24"/>
          <w:szCs w:val="24"/>
        </w:rPr>
      </w:pPr>
    </w:p>
    <w:p w14:paraId="683802DE" w14:textId="77777777" w:rsidR="000727CD" w:rsidRDefault="000727CD" w:rsidP="006F5822">
      <w:pPr>
        <w:jc w:val="center"/>
        <w:rPr>
          <w:rFonts w:ascii="Times New Roman" w:hAnsi="Times New Roman"/>
          <w:sz w:val="24"/>
          <w:szCs w:val="24"/>
        </w:rPr>
      </w:pPr>
    </w:p>
    <w:p w14:paraId="47D2E2AD" w14:textId="6839F0AC" w:rsidR="000727CD" w:rsidRDefault="000727CD" w:rsidP="006F5822">
      <w:pPr>
        <w:jc w:val="center"/>
        <w:rPr>
          <w:rFonts w:ascii="Times New Roman" w:hAnsi="Times New Roman"/>
          <w:sz w:val="24"/>
          <w:szCs w:val="24"/>
        </w:rPr>
      </w:pPr>
      <w:r>
        <w:rPr>
          <w:rFonts w:ascii="Times New Roman" w:hAnsi="Times New Roman"/>
          <w:sz w:val="24"/>
          <w:szCs w:val="24"/>
        </w:rPr>
        <w:t xml:space="preserve">DR. </w:t>
      </w:r>
      <w:r w:rsidR="00CE3928">
        <w:rPr>
          <w:rFonts w:ascii="Times New Roman" w:hAnsi="Times New Roman"/>
          <w:sz w:val="24"/>
          <w:szCs w:val="24"/>
        </w:rPr>
        <w:t>LUIS DUARTE</w:t>
      </w:r>
    </w:p>
    <w:p w14:paraId="004EF37F" w14:textId="77777777" w:rsidR="000727CD" w:rsidRDefault="000727CD" w:rsidP="006F5822">
      <w:pPr>
        <w:jc w:val="center"/>
        <w:rPr>
          <w:rFonts w:ascii="Times New Roman" w:hAnsi="Times New Roman"/>
          <w:sz w:val="24"/>
          <w:szCs w:val="24"/>
        </w:rPr>
      </w:pPr>
      <w:r>
        <w:rPr>
          <w:rFonts w:ascii="Times New Roman" w:hAnsi="Times New Roman"/>
          <w:sz w:val="24"/>
          <w:szCs w:val="24"/>
        </w:rPr>
        <w:t xml:space="preserve">COORDINADOR GENERAL DE POSTGRADO DE </w:t>
      </w:r>
      <w:r>
        <w:rPr>
          <w:rFonts w:ascii="Times New Roman" w:hAnsi="Times New Roman"/>
          <w:sz w:val="24"/>
          <w:szCs w:val="24"/>
        </w:rPr>
        <w:br/>
        <w:t>LA FACULTAD DE CIENCIAS ECONÓMICAS</w:t>
      </w:r>
    </w:p>
    <w:p w14:paraId="6FE01125" w14:textId="77777777" w:rsidR="000727CD" w:rsidRDefault="000727CD" w:rsidP="006F5822">
      <w:pPr>
        <w:jc w:val="center"/>
        <w:rPr>
          <w:rFonts w:ascii="Times New Roman" w:eastAsia="Times New Roman" w:hAnsi="Times New Roman" w:cs="Times New Roman"/>
          <w:color w:val="000000" w:themeColor="text1"/>
          <w:sz w:val="24"/>
          <w:szCs w:val="24"/>
          <w:lang w:eastAsia="es-ES"/>
        </w:rPr>
      </w:pPr>
    </w:p>
    <w:p w14:paraId="01FEB9A0"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2423D052"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0CFB9F2E"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2C165378"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6F8CFF6D" w14:textId="77777777" w:rsidR="008C7E5B" w:rsidRPr="008C7E5B" w:rsidRDefault="008C7E5B" w:rsidP="006F5822">
      <w:pPr>
        <w:jc w:val="center"/>
        <w:rPr>
          <w:rFonts w:ascii="Times New Roman" w:eastAsia="Times New Roman" w:hAnsi="Times New Roman" w:cs="Times New Roman"/>
          <w:b/>
          <w:color w:val="000000" w:themeColor="text1"/>
          <w:sz w:val="28"/>
          <w:szCs w:val="24"/>
          <w:lang w:eastAsia="es-ES"/>
        </w:rPr>
      </w:pPr>
      <w:r w:rsidRPr="008C7E5B">
        <w:rPr>
          <w:rFonts w:ascii="Times New Roman" w:eastAsia="Times New Roman" w:hAnsi="Times New Roman" w:cs="Times New Roman"/>
          <w:b/>
          <w:color w:val="000000" w:themeColor="text1"/>
          <w:sz w:val="28"/>
          <w:szCs w:val="24"/>
          <w:lang w:eastAsia="es-ES"/>
        </w:rPr>
        <w:t>DEDICATORIA</w:t>
      </w:r>
    </w:p>
    <w:p w14:paraId="0F2FFAD4"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3EB63ECE"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094299E"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F0D88DB"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5484081"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FDF73F2"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3A6FF803"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48A508C"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940F34E"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BC2FFA1"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12D5ACEA"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2A57564A"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3962115"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6180186A"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0A358908"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2D6A84F"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003C593"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6BBF814D"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2CD04C34" w14:textId="77777777" w:rsidR="008C7E5B" w:rsidRPr="008C7E5B" w:rsidRDefault="008C7E5B" w:rsidP="006F5822">
      <w:pPr>
        <w:rPr>
          <w:rFonts w:ascii="Times New Roman" w:eastAsia="Times New Roman" w:hAnsi="Times New Roman" w:cs="Times New Roman"/>
          <w:color w:val="000000" w:themeColor="text1"/>
          <w:sz w:val="24"/>
          <w:szCs w:val="24"/>
          <w:lang w:eastAsia="es-ES"/>
        </w:rPr>
      </w:pPr>
    </w:p>
    <w:p w14:paraId="4E0829A7" w14:textId="77777777" w:rsidR="00E37317" w:rsidRPr="0084241B" w:rsidRDefault="00E37317" w:rsidP="006F5822">
      <w:pPr>
        <w:rPr>
          <w:rFonts w:ascii="Times New Roman" w:eastAsia="Times New Roman" w:hAnsi="Times New Roman" w:cs="Times New Roman"/>
          <w:color w:val="000000" w:themeColor="text1"/>
          <w:sz w:val="24"/>
          <w:szCs w:val="24"/>
          <w:lang w:eastAsia="es-ES"/>
        </w:rPr>
      </w:pPr>
    </w:p>
    <w:p w14:paraId="2A32BF71" w14:textId="77777777" w:rsidR="00E37317" w:rsidRPr="0084241B" w:rsidRDefault="00E37317" w:rsidP="006F5822">
      <w:pPr>
        <w:rPr>
          <w:rFonts w:ascii="Times New Roman" w:eastAsia="Times New Roman" w:hAnsi="Times New Roman" w:cs="Times New Roman"/>
          <w:color w:val="000000" w:themeColor="text1"/>
          <w:sz w:val="24"/>
          <w:szCs w:val="24"/>
          <w:lang w:eastAsia="es-ES"/>
        </w:rPr>
      </w:pPr>
    </w:p>
    <w:p w14:paraId="77E7085F" w14:textId="77777777" w:rsidR="00E37317" w:rsidRPr="0084241B" w:rsidRDefault="00E37317" w:rsidP="006F5822">
      <w:pPr>
        <w:rPr>
          <w:rFonts w:ascii="Times New Roman" w:hAnsi="Times New Roman" w:cs="Times New Roman"/>
          <w:b/>
          <w:color w:val="000000" w:themeColor="text1"/>
          <w:sz w:val="24"/>
          <w:szCs w:val="24"/>
          <w:lang w:eastAsia="es-ES"/>
        </w:rPr>
      </w:pPr>
    </w:p>
    <w:p w14:paraId="753918CC" w14:textId="77777777" w:rsidR="00E37317" w:rsidRDefault="00E37317" w:rsidP="006F5822">
      <w:pPr>
        <w:rPr>
          <w:rFonts w:ascii="Times New Roman" w:hAnsi="Times New Roman" w:cs="Times New Roman"/>
          <w:b/>
          <w:color w:val="000000" w:themeColor="text1"/>
          <w:sz w:val="24"/>
          <w:szCs w:val="24"/>
          <w:lang w:eastAsia="es-ES"/>
        </w:rPr>
      </w:pPr>
    </w:p>
    <w:p w14:paraId="2A7946B7" w14:textId="77777777" w:rsidR="00E37317" w:rsidRDefault="00E37317" w:rsidP="006F5822">
      <w:pPr>
        <w:rPr>
          <w:rFonts w:ascii="Times New Roman" w:hAnsi="Times New Roman" w:cs="Times New Roman"/>
          <w:b/>
          <w:color w:val="000000" w:themeColor="text1"/>
          <w:sz w:val="24"/>
          <w:szCs w:val="24"/>
          <w:lang w:eastAsia="es-ES"/>
        </w:rPr>
      </w:pPr>
    </w:p>
    <w:p w14:paraId="099AB705" w14:textId="77777777" w:rsidR="008C7E5B" w:rsidRDefault="008C7E5B" w:rsidP="006F5822">
      <w:pPr>
        <w:rPr>
          <w:rFonts w:ascii="Times New Roman" w:hAnsi="Times New Roman" w:cs="Times New Roman"/>
          <w:b/>
          <w:color w:val="000000" w:themeColor="text1"/>
          <w:sz w:val="24"/>
          <w:szCs w:val="24"/>
          <w:lang w:eastAsia="es-ES"/>
        </w:rPr>
      </w:pPr>
    </w:p>
    <w:p w14:paraId="0F6BFACF" w14:textId="77777777" w:rsidR="008C7E5B" w:rsidRDefault="008C7E5B" w:rsidP="006F5822">
      <w:pPr>
        <w:rPr>
          <w:rFonts w:ascii="Times New Roman" w:hAnsi="Times New Roman" w:cs="Times New Roman"/>
          <w:b/>
          <w:color w:val="000000" w:themeColor="text1"/>
          <w:sz w:val="24"/>
          <w:szCs w:val="24"/>
          <w:lang w:eastAsia="es-ES"/>
        </w:rPr>
      </w:pPr>
    </w:p>
    <w:p w14:paraId="3C818F52" w14:textId="77777777" w:rsidR="008C7E5B" w:rsidRDefault="008C7E5B" w:rsidP="006F5822">
      <w:pPr>
        <w:rPr>
          <w:rFonts w:ascii="Times New Roman" w:hAnsi="Times New Roman" w:cs="Times New Roman"/>
          <w:b/>
          <w:color w:val="000000" w:themeColor="text1"/>
          <w:sz w:val="24"/>
          <w:szCs w:val="24"/>
          <w:lang w:eastAsia="es-ES"/>
        </w:rPr>
      </w:pPr>
    </w:p>
    <w:p w14:paraId="51641880" w14:textId="77777777" w:rsidR="008C7E5B" w:rsidRPr="008C7E5B" w:rsidRDefault="008C7E5B" w:rsidP="006F5822">
      <w:pPr>
        <w:jc w:val="cente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AGRADECIMIENTOS</w:t>
      </w:r>
    </w:p>
    <w:p w14:paraId="080CCCEE" w14:textId="77777777" w:rsidR="008C7E5B" w:rsidRDefault="008C7E5B" w:rsidP="006F5822">
      <w:pPr>
        <w:rPr>
          <w:rFonts w:ascii="Times New Roman" w:hAnsi="Times New Roman" w:cs="Times New Roman"/>
          <w:b/>
          <w:color w:val="000000" w:themeColor="text1"/>
          <w:sz w:val="24"/>
          <w:szCs w:val="24"/>
          <w:lang w:eastAsia="es-ES"/>
        </w:rPr>
      </w:pPr>
    </w:p>
    <w:p w14:paraId="6E1E858C" w14:textId="77777777" w:rsidR="008C7E5B" w:rsidRDefault="008C7E5B" w:rsidP="006F5822">
      <w:pPr>
        <w:rPr>
          <w:rFonts w:ascii="Times New Roman" w:hAnsi="Times New Roman" w:cs="Times New Roman"/>
          <w:b/>
          <w:color w:val="000000" w:themeColor="text1"/>
          <w:sz w:val="24"/>
          <w:szCs w:val="24"/>
          <w:lang w:eastAsia="es-ES"/>
        </w:rPr>
      </w:pPr>
    </w:p>
    <w:p w14:paraId="23F649D1" w14:textId="77777777" w:rsidR="008C7E5B" w:rsidRDefault="008C7E5B" w:rsidP="006F5822">
      <w:pPr>
        <w:rPr>
          <w:rFonts w:ascii="Times New Roman" w:hAnsi="Times New Roman" w:cs="Times New Roman"/>
          <w:b/>
          <w:color w:val="000000" w:themeColor="text1"/>
          <w:sz w:val="24"/>
          <w:szCs w:val="24"/>
          <w:lang w:eastAsia="es-ES"/>
        </w:rPr>
      </w:pPr>
    </w:p>
    <w:p w14:paraId="3A7A9771" w14:textId="77777777" w:rsidR="008C7E5B" w:rsidRDefault="008C7E5B" w:rsidP="006F5822">
      <w:pPr>
        <w:rPr>
          <w:rFonts w:ascii="Times New Roman" w:hAnsi="Times New Roman" w:cs="Times New Roman"/>
          <w:b/>
          <w:color w:val="000000" w:themeColor="text1"/>
          <w:sz w:val="24"/>
          <w:szCs w:val="24"/>
          <w:lang w:eastAsia="es-ES"/>
        </w:rPr>
      </w:pPr>
    </w:p>
    <w:p w14:paraId="0C108C97" w14:textId="77777777" w:rsidR="008C7E5B" w:rsidRDefault="008C7E5B" w:rsidP="006F5822">
      <w:pPr>
        <w:rPr>
          <w:rFonts w:ascii="Times New Roman" w:hAnsi="Times New Roman" w:cs="Times New Roman"/>
          <w:b/>
          <w:color w:val="000000" w:themeColor="text1"/>
          <w:sz w:val="24"/>
          <w:szCs w:val="24"/>
          <w:lang w:eastAsia="es-ES"/>
        </w:rPr>
      </w:pPr>
    </w:p>
    <w:p w14:paraId="71EE3BB8" w14:textId="77777777" w:rsidR="008C7E5B" w:rsidRDefault="008C7E5B" w:rsidP="006F5822">
      <w:pPr>
        <w:rPr>
          <w:rFonts w:ascii="Times New Roman" w:hAnsi="Times New Roman" w:cs="Times New Roman"/>
          <w:b/>
          <w:color w:val="000000" w:themeColor="text1"/>
          <w:sz w:val="24"/>
          <w:szCs w:val="24"/>
          <w:lang w:eastAsia="es-ES"/>
        </w:rPr>
      </w:pPr>
    </w:p>
    <w:p w14:paraId="5B75EAE4" w14:textId="77777777" w:rsidR="008C7E5B" w:rsidRDefault="008C7E5B" w:rsidP="006F5822">
      <w:pPr>
        <w:rPr>
          <w:rFonts w:ascii="Times New Roman" w:hAnsi="Times New Roman" w:cs="Times New Roman"/>
          <w:b/>
          <w:color w:val="000000" w:themeColor="text1"/>
          <w:sz w:val="24"/>
          <w:szCs w:val="24"/>
          <w:lang w:eastAsia="es-ES"/>
        </w:rPr>
      </w:pPr>
    </w:p>
    <w:p w14:paraId="55C12024" w14:textId="77777777" w:rsidR="008C7E5B" w:rsidRDefault="008C7E5B" w:rsidP="006F5822">
      <w:pPr>
        <w:rPr>
          <w:rFonts w:ascii="Times New Roman" w:hAnsi="Times New Roman" w:cs="Times New Roman"/>
          <w:b/>
          <w:color w:val="000000" w:themeColor="text1"/>
          <w:sz w:val="24"/>
          <w:szCs w:val="24"/>
          <w:lang w:eastAsia="es-ES"/>
        </w:rPr>
      </w:pPr>
    </w:p>
    <w:p w14:paraId="6CFAF3D2" w14:textId="77777777" w:rsidR="008C7E5B" w:rsidRDefault="008C7E5B" w:rsidP="006F5822">
      <w:pPr>
        <w:rPr>
          <w:rFonts w:ascii="Times New Roman" w:hAnsi="Times New Roman" w:cs="Times New Roman"/>
          <w:b/>
          <w:color w:val="000000" w:themeColor="text1"/>
          <w:sz w:val="24"/>
          <w:szCs w:val="24"/>
          <w:lang w:eastAsia="es-ES"/>
        </w:rPr>
      </w:pPr>
    </w:p>
    <w:p w14:paraId="7268AAF5" w14:textId="77777777" w:rsidR="008C7E5B" w:rsidRDefault="008C7E5B" w:rsidP="006F5822">
      <w:pPr>
        <w:rPr>
          <w:rFonts w:ascii="Times New Roman" w:hAnsi="Times New Roman" w:cs="Times New Roman"/>
          <w:b/>
          <w:color w:val="000000" w:themeColor="text1"/>
          <w:sz w:val="24"/>
          <w:szCs w:val="24"/>
          <w:lang w:eastAsia="es-ES"/>
        </w:rPr>
      </w:pPr>
    </w:p>
    <w:p w14:paraId="347379F5" w14:textId="77777777" w:rsidR="008C7E5B" w:rsidRDefault="008C7E5B" w:rsidP="006F5822">
      <w:pPr>
        <w:rPr>
          <w:rFonts w:ascii="Times New Roman" w:hAnsi="Times New Roman" w:cs="Times New Roman"/>
          <w:b/>
          <w:color w:val="000000" w:themeColor="text1"/>
          <w:sz w:val="24"/>
          <w:szCs w:val="24"/>
          <w:lang w:eastAsia="es-ES"/>
        </w:rPr>
      </w:pPr>
    </w:p>
    <w:p w14:paraId="4D1A76B5" w14:textId="77777777" w:rsidR="008C7E5B" w:rsidRDefault="008C7E5B" w:rsidP="006F5822">
      <w:pPr>
        <w:rPr>
          <w:rFonts w:ascii="Times New Roman" w:hAnsi="Times New Roman" w:cs="Times New Roman"/>
          <w:b/>
          <w:color w:val="000000" w:themeColor="text1"/>
          <w:sz w:val="24"/>
          <w:szCs w:val="24"/>
          <w:lang w:eastAsia="es-ES"/>
        </w:rPr>
      </w:pPr>
    </w:p>
    <w:p w14:paraId="0B48DB45" w14:textId="77777777" w:rsidR="008C7E5B" w:rsidRDefault="008C7E5B" w:rsidP="006F5822">
      <w:pPr>
        <w:rPr>
          <w:rFonts w:ascii="Times New Roman" w:hAnsi="Times New Roman" w:cs="Times New Roman"/>
          <w:b/>
          <w:color w:val="000000" w:themeColor="text1"/>
          <w:sz w:val="24"/>
          <w:szCs w:val="24"/>
          <w:lang w:eastAsia="es-ES"/>
        </w:rPr>
      </w:pPr>
    </w:p>
    <w:p w14:paraId="05108D8F" w14:textId="77777777" w:rsidR="008C7E5B" w:rsidRDefault="008C7E5B" w:rsidP="006F5822">
      <w:pPr>
        <w:rPr>
          <w:rFonts w:ascii="Times New Roman" w:hAnsi="Times New Roman" w:cs="Times New Roman"/>
          <w:b/>
          <w:color w:val="000000" w:themeColor="text1"/>
          <w:sz w:val="24"/>
          <w:szCs w:val="24"/>
          <w:lang w:eastAsia="es-ES"/>
        </w:rPr>
      </w:pPr>
    </w:p>
    <w:p w14:paraId="67134FDC" w14:textId="77777777" w:rsidR="008C7E5B" w:rsidRDefault="008C7E5B" w:rsidP="006F5822">
      <w:pPr>
        <w:rPr>
          <w:rFonts w:ascii="Times New Roman" w:hAnsi="Times New Roman" w:cs="Times New Roman"/>
          <w:b/>
          <w:color w:val="000000" w:themeColor="text1"/>
          <w:sz w:val="24"/>
          <w:szCs w:val="24"/>
          <w:lang w:eastAsia="es-ES"/>
        </w:rPr>
      </w:pPr>
    </w:p>
    <w:p w14:paraId="6AEB8B81" w14:textId="77777777" w:rsidR="008C7E5B" w:rsidRDefault="008C7E5B" w:rsidP="006F5822">
      <w:pPr>
        <w:rPr>
          <w:rFonts w:ascii="Times New Roman" w:hAnsi="Times New Roman" w:cs="Times New Roman"/>
          <w:b/>
          <w:color w:val="000000" w:themeColor="text1"/>
          <w:sz w:val="24"/>
          <w:szCs w:val="24"/>
          <w:lang w:eastAsia="es-ES"/>
        </w:rPr>
      </w:pPr>
    </w:p>
    <w:p w14:paraId="6953B2DF" w14:textId="77777777" w:rsidR="008C7E5B" w:rsidRDefault="008C7E5B" w:rsidP="006F5822">
      <w:pPr>
        <w:rPr>
          <w:rFonts w:ascii="Times New Roman" w:hAnsi="Times New Roman" w:cs="Times New Roman"/>
          <w:b/>
          <w:color w:val="000000" w:themeColor="text1"/>
          <w:sz w:val="24"/>
          <w:szCs w:val="24"/>
          <w:lang w:eastAsia="es-ES"/>
        </w:rPr>
      </w:pPr>
    </w:p>
    <w:p w14:paraId="4B01FB23" w14:textId="77777777" w:rsidR="008C7E5B" w:rsidRDefault="008C7E5B" w:rsidP="006F5822">
      <w:pPr>
        <w:rPr>
          <w:rFonts w:ascii="Times New Roman" w:hAnsi="Times New Roman" w:cs="Times New Roman"/>
          <w:b/>
          <w:color w:val="000000" w:themeColor="text1"/>
          <w:sz w:val="24"/>
          <w:szCs w:val="24"/>
          <w:lang w:eastAsia="es-ES"/>
        </w:rPr>
      </w:pPr>
    </w:p>
    <w:p w14:paraId="260C5DA9" w14:textId="77777777" w:rsidR="008C7E5B" w:rsidRDefault="008C7E5B" w:rsidP="006F5822">
      <w:pPr>
        <w:rPr>
          <w:rFonts w:ascii="Times New Roman" w:hAnsi="Times New Roman" w:cs="Times New Roman"/>
          <w:b/>
          <w:color w:val="000000" w:themeColor="text1"/>
          <w:sz w:val="24"/>
          <w:szCs w:val="24"/>
          <w:lang w:eastAsia="es-ES"/>
        </w:rPr>
      </w:pPr>
    </w:p>
    <w:p w14:paraId="4371DE1B" w14:textId="77777777" w:rsidR="008C7E5B" w:rsidRDefault="008C7E5B" w:rsidP="006F5822">
      <w:pPr>
        <w:rPr>
          <w:rFonts w:ascii="Times New Roman" w:hAnsi="Times New Roman" w:cs="Times New Roman"/>
          <w:b/>
          <w:color w:val="000000" w:themeColor="text1"/>
          <w:sz w:val="24"/>
          <w:szCs w:val="24"/>
          <w:lang w:eastAsia="es-ES"/>
        </w:rPr>
      </w:pPr>
    </w:p>
    <w:p w14:paraId="0262971E" w14:textId="77777777" w:rsidR="008C7E5B" w:rsidRDefault="008C7E5B" w:rsidP="006F5822">
      <w:pPr>
        <w:rPr>
          <w:rFonts w:ascii="Times New Roman" w:hAnsi="Times New Roman" w:cs="Times New Roman"/>
          <w:b/>
          <w:color w:val="000000" w:themeColor="text1"/>
          <w:sz w:val="24"/>
          <w:szCs w:val="24"/>
          <w:lang w:eastAsia="es-ES"/>
        </w:rPr>
      </w:pPr>
    </w:p>
    <w:p w14:paraId="1B4BFD31" w14:textId="77777777" w:rsidR="008C7E5B" w:rsidRDefault="008C7E5B" w:rsidP="006F5822">
      <w:pPr>
        <w:rPr>
          <w:rFonts w:ascii="Times New Roman" w:hAnsi="Times New Roman" w:cs="Times New Roman"/>
          <w:b/>
          <w:color w:val="000000" w:themeColor="text1"/>
          <w:sz w:val="24"/>
          <w:szCs w:val="24"/>
          <w:lang w:eastAsia="es-ES"/>
        </w:rPr>
      </w:pPr>
    </w:p>
    <w:p w14:paraId="4D3D097C" w14:textId="77777777" w:rsidR="008C7E5B" w:rsidRDefault="008C7E5B" w:rsidP="006F5822">
      <w:pPr>
        <w:rPr>
          <w:rFonts w:ascii="Times New Roman" w:hAnsi="Times New Roman" w:cs="Times New Roman"/>
          <w:b/>
          <w:color w:val="000000" w:themeColor="text1"/>
          <w:sz w:val="24"/>
          <w:szCs w:val="24"/>
          <w:lang w:eastAsia="es-ES"/>
        </w:rPr>
      </w:pPr>
    </w:p>
    <w:p w14:paraId="39A1ABDF" w14:textId="77777777" w:rsidR="008C7E5B" w:rsidRDefault="008C7E5B" w:rsidP="006F5822">
      <w:pPr>
        <w:rPr>
          <w:rFonts w:ascii="Times New Roman" w:hAnsi="Times New Roman" w:cs="Times New Roman"/>
          <w:b/>
          <w:color w:val="000000" w:themeColor="text1"/>
          <w:sz w:val="24"/>
          <w:szCs w:val="24"/>
          <w:lang w:eastAsia="es-ES"/>
        </w:rPr>
      </w:pPr>
    </w:p>
    <w:p w14:paraId="0A4B4AFA" w14:textId="77777777" w:rsidR="008C7E5B" w:rsidRDefault="008C7E5B" w:rsidP="006F5822">
      <w:pPr>
        <w:rPr>
          <w:rFonts w:ascii="Times New Roman" w:hAnsi="Times New Roman" w:cs="Times New Roman"/>
          <w:b/>
          <w:color w:val="000000" w:themeColor="text1"/>
          <w:sz w:val="24"/>
          <w:szCs w:val="24"/>
          <w:lang w:eastAsia="es-ES"/>
        </w:rPr>
      </w:pPr>
    </w:p>
    <w:p w14:paraId="05881ECF" w14:textId="77777777" w:rsidR="008C7E5B" w:rsidRDefault="008C7E5B" w:rsidP="006F5822">
      <w:pPr>
        <w:rPr>
          <w:rFonts w:ascii="Times New Roman" w:hAnsi="Times New Roman" w:cs="Times New Roman"/>
          <w:b/>
          <w:color w:val="000000" w:themeColor="text1"/>
          <w:sz w:val="24"/>
          <w:szCs w:val="24"/>
          <w:lang w:eastAsia="es-ES"/>
        </w:rPr>
      </w:pPr>
    </w:p>
    <w:p w14:paraId="52129156" w14:textId="77777777" w:rsidR="008C7E5B" w:rsidRPr="008C7E5B" w:rsidRDefault="008C7E5B" w:rsidP="006F5822">
      <w:pPr>
        <w:jc w:val="cente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lastRenderedPageBreak/>
        <w:t>RESUMEN</w:t>
      </w:r>
    </w:p>
    <w:p w14:paraId="2D5E7B8A" w14:textId="77777777" w:rsidR="008C7E5B" w:rsidRDefault="008C7E5B" w:rsidP="006F5822">
      <w:pPr>
        <w:rPr>
          <w:rFonts w:ascii="Times New Roman" w:hAnsi="Times New Roman" w:cs="Times New Roman"/>
          <w:b/>
          <w:color w:val="000000" w:themeColor="text1"/>
          <w:sz w:val="24"/>
          <w:szCs w:val="24"/>
          <w:lang w:eastAsia="es-ES"/>
        </w:rPr>
      </w:pPr>
    </w:p>
    <w:p w14:paraId="1CB63B2C" w14:textId="77777777" w:rsidR="008C7E5B" w:rsidRDefault="008C7E5B" w:rsidP="006F5822">
      <w:pPr>
        <w:rPr>
          <w:rFonts w:ascii="Times New Roman" w:hAnsi="Times New Roman" w:cs="Times New Roman"/>
          <w:b/>
          <w:color w:val="000000" w:themeColor="text1"/>
          <w:sz w:val="24"/>
          <w:szCs w:val="24"/>
          <w:lang w:eastAsia="es-ES"/>
        </w:rPr>
      </w:pPr>
    </w:p>
    <w:p w14:paraId="1608B8E4" w14:textId="6A2236B0" w:rsidR="008C7E5B" w:rsidRDefault="006A116F" w:rsidP="006F5822">
      <w:pPr>
        <w:rPr>
          <w:rFonts w:ascii="Times New Roman" w:hAnsi="Times New Roman" w:cs="Times New Roman"/>
          <w:b/>
          <w:color w:val="000000" w:themeColor="text1"/>
          <w:sz w:val="24"/>
          <w:szCs w:val="24"/>
          <w:lang w:eastAsia="es-ES"/>
        </w:rPr>
      </w:pPr>
      <w:r>
        <w:t>El exceso de información no es poder, pero el conocimiento si lo es.</w:t>
      </w:r>
      <w:r w:rsidR="007409D7">
        <w:t xml:space="preserve"> </w:t>
      </w:r>
      <w:r w:rsidR="007409D7">
        <w:rPr>
          <w:rStyle w:val="tlid-translation"/>
        </w:rPr>
        <w:t>"No se pueden tomar decisiones adecuadas sin la información adecuada"</w:t>
      </w:r>
    </w:p>
    <w:p w14:paraId="67A9B541" w14:textId="77777777" w:rsidR="008C7E5B" w:rsidRDefault="008C7E5B" w:rsidP="006F5822">
      <w:pPr>
        <w:rPr>
          <w:rFonts w:ascii="Times New Roman" w:hAnsi="Times New Roman" w:cs="Times New Roman"/>
          <w:b/>
          <w:color w:val="000000" w:themeColor="text1"/>
          <w:sz w:val="24"/>
          <w:szCs w:val="24"/>
          <w:lang w:eastAsia="es-ES"/>
        </w:rPr>
      </w:pPr>
    </w:p>
    <w:p w14:paraId="749B61D1" w14:textId="77777777" w:rsidR="008C7E5B" w:rsidRDefault="008C7E5B" w:rsidP="006F5822">
      <w:pPr>
        <w:rPr>
          <w:rFonts w:ascii="Times New Roman" w:hAnsi="Times New Roman" w:cs="Times New Roman"/>
          <w:b/>
          <w:color w:val="000000" w:themeColor="text1"/>
          <w:sz w:val="24"/>
          <w:szCs w:val="24"/>
          <w:lang w:eastAsia="es-ES"/>
        </w:rPr>
      </w:pPr>
    </w:p>
    <w:p w14:paraId="08047BA7" w14:textId="77777777" w:rsidR="008C7E5B" w:rsidRDefault="008C7E5B" w:rsidP="006F5822">
      <w:pPr>
        <w:rPr>
          <w:rFonts w:ascii="Times New Roman" w:hAnsi="Times New Roman" w:cs="Times New Roman"/>
          <w:b/>
          <w:color w:val="000000" w:themeColor="text1"/>
          <w:sz w:val="24"/>
          <w:szCs w:val="24"/>
          <w:lang w:eastAsia="es-ES"/>
        </w:rPr>
      </w:pPr>
    </w:p>
    <w:p w14:paraId="2F08585C" w14:textId="77777777" w:rsidR="008C7E5B" w:rsidRDefault="008C7E5B" w:rsidP="006F5822">
      <w:pPr>
        <w:rPr>
          <w:rFonts w:ascii="Times New Roman" w:hAnsi="Times New Roman" w:cs="Times New Roman"/>
          <w:b/>
          <w:color w:val="000000" w:themeColor="text1"/>
          <w:sz w:val="24"/>
          <w:szCs w:val="24"/>
          <w:lang w:eastAsia="es-ES"/>
        </w:rPr>
      </w:pPr>
    </w:p>
    <w:p w14:paraId="6E329F14" w14:textId="77777777" w:rsidR="008C7E5B" w:rsidRDefault="008C7E5B" w:rsidP="006F5822">
      <w:pPr>
        <w:rPr>
          <w:rFonts w:ascii="Times New Roman" w:hAnsi="Times New Roman" w:cs="Times New Roman"/>
          <w:b/>
          <w:color w:val="000000" w:themeColor="text1"/>
          <w:sz w:val="24"/>
          <w:szCs w:val="24"/>
          <w:lang w:eastAsia="es-ES"/>
        </w:rPr>
      </w:pPr>
    </w:p>
    <w:p w14:paraId="270DC46B" w14:textId="77777777" w:rsidR="008C7E5B" w:rsidRDefault="008C7E5B" w:rsidP="006F5822">
      <w:pPr>
        <w:rPr>
          <w:rFonts w:ascii="Times New Roman" w:hAnsi="Times New Roman" w:cs="Times New Roman"/>
          <w:b/>
          <w:color w:val="000000" w:themeColor="text1"/>
          <w:sz w:val="24"/>
          <w:szCs w:val="24"/>
          <w:lang w:eastAsia="es-ES"/>
        </w:rPr>
      </w:pPr>
    </w:p>
    <w:p w14:paraId="563503FA" w14:textId="77777777" w:rsidR="008C7E5B" w:rsidRDefault="008C7E5B" w:rsidP="006F5822">
      <w:pPr>
        <w:rPr>
          <w:rFonts w:ascii="Times New Roman" w:hAnsi="Times New Roman" w:cs="Times New Roman"/>
          <w:b/>
          <w:color w:val="000000" w:themeColor="text1"/>
          <w:sz w:val="24"/>
          <w:szCs w:val="24"/>
          <w:lang w:eastAsia="es-ES"/>
        </w:rPr>
      </w:pPr>
    </w:p>
    <w:p w14:paraId="4AE6761F" w14:textId="77777777" w:rsidR="008C7E5B" w:rsidRDefault="008C7E5B" w:rsidP="006F5822">
      <w:pPr>
        <w:rPr>
          <w:rFonts w:ascii="Times New Roman" w:hAnsi="Times New Roman" w:cs="Times New Roman"/>
          <w:b/>
          <w:color w:val="000000" w:themeColor="text1"/>
          <w:sz w:val="24"/>
          <w:szCs w:val="24"/>
          <w:lang w:eastAsia="es-ES"/>
        </w:rPr>
      </w:pPr>
    </w:p>
    <w:p w14:paraId="064E571C" w14:textId="77777777" w:rsidR="008C7E5B" w:rsidRDefault="008C7E5B" w:rsidP="006F5822">
      <w:pPr>
        <w:rPr>
          <w:rFonts w:ascii="Times New Roman" w:hAnsi="Times New Roman" w:cs="Times New Roman"/>
          <w:b/>
          <w:color w:val="000000" w:themeColor="text1"/>
          <w:sz w:val="24"/>
          <w:szCs w:val="24"/>
          <w:lang w:eastAsia="es-ES"/>
        </w:rPr>
      </w:pPr>
    </w:p>
    <w:p w14:paraId="06708A78" w14:textId="77777777" w:rsidR="008C7E5B" w:rsidRDefault="008C7E5B" w:rsidP="006F5822">
      <w:pPr>
        <w:rPr>
          <w:rFonts w:ascii="Times New Roman" w:hAnsi="Times New Roman" w:cs="Times New Roman"/>
          <w:b/>
          <w:color w:val="000000" w:themeColor="text1"/>
          <w:sz w:val="24"/>
          <w:szCs w:val="24"/>
          <w:lang w:eastAsia="es-ES"/>
        </w:rPr>
      </w:pPr>
    </w:p>
    <w:p w14:paraId="267CC109" w14:textId="77777777" w:rsidR="008C7E5B" w:rsidRDefault="008C7E5B" w:rsidP="006F5822">
      <w:pPr>
        <w:rPr>
          <w:rFonts w:ascii="Times New Roman" w:hAnsi="Times New Roman" w:cs="Times New Roman"/>
          <w:b/>
          <w:color w:val="000000" w:themeColor="text1"/>
          <w:sz w:val="24"/>
          <w:szCs w:val="24"/>
          <w:lang w:eastAsia="es-ES"/>
        </w:rPr>
      </w:pPr>
    </w:p>
    <w:p w14:paraId="1B064CE4" w14:textId="77777777" w:rsidR="008C7E5B" w:rsidRDefault="008C7E5B" w:rsidP="006F5822">
      <w:pPr>
        <w:rPr>
          <w:rFonts w:ascii="Times New Roman" w:hAnsi="Times New Roman" w:cs="Times New Roman"/>
          <w:b/>
          <w:color w:val="000000" w:themeColor="text1"/>
          <w:sz w:val="24"/>
          <w:szCs w:val="24"/>
          <w:lang w:eastAsia="es-ES"/>
        </w:rPr>
      </w:pPr>
    </w:p>
    <w:p w14:paraId="5BC07967" w14:textId="77777777" w:rsidR="008C7E5B" w:rsidRDefault="008C7E5B" w:rsidP="006F5822">
      <w:pPr>
        <w:rPr>
          <w:rFonts w:ascii="Times New Roman" w:hAnsi="Times New Roman" w:cs="Times New Roman"/>
          <w:b/>
          <w:color w:val="000000" w:themeColor="text1"/>
          <w:sz w:val="24"/>
          <w:szCs w:val="24"/>
          <w:lang w:eastAsia="es-ES"/>
        </w:rPr>
      </w:pPr>
    </w:p>
    <w:p w14:paraId="01FE5590" w14:textId="77777777" w:rsidR="008C7E5B" w:rsidRDefault="008C7E5B" w:rsidP="006F5822">
      <w:pPr>
        <w:rPr>
          <w:rFonts w:ascii="Times New Roman" w:hAnsi="Times New Roman" w:cs="Times New Roman"/>
          <w:b/>
          <w:color w:val="000000" w:themeColor="text1"/>
          <w:sz w:val="24"/>
          <w:szCs w:val="24"/>
          <w:lang w:eastAsia="es-ES"/>
        </w:rPr>
      </w:pPr>
    </w:p>
    <w:p w14:paraId="1525336E" w14:textId="77777777" w:rsidR="008C7E5B" w:rsidRDefault="008C7E5B" w:rsidP="006F5822">
      <w:pPr>
        <w:rPr>
          <w:rFonts w:ascii="Times New Roman" w:hAnsi="Times New Roman" w:cs="Times New Roman"/>
          <w:b/>
          <w:color w:val="000000" w:themeColor="text1"/>
          <w:sz w:val="24"/>
          <w:szCs w:val="24"/>
          <w:lang w:eastAsia="es-ES"/>
        </w:rPr>
      </w:pPr>
    </w:p>
    <w:p w14:paraId="4F32CCB1" w14:textId="77777777" w:rsidR="008C7E5B" w:rsidRDefault="008C7E5B" w:rsidP="006F5822">
      <w:pPr>
        <w:rPr>
          <w:rFonts w:ascii="Times New Roman" w:hAnsi="Times New Roman" w:cs="Times New Roman"/>
          <w:color w:val="000000" w:themeColor="text1"/>
          <w:sz w:val="24"/>
          <w:szCs w:val="24"/>
          <w:lang w:eastAsia="es-ES"/>
        </w:rPr>
      </w:pPr>
    </w:p>
    <w:p w14:paraId="6AE388F3" w14:textId="77777777" w:rsidR="008C7E5B" w:rsidRDefault="008C7E5B" w:rsidP="006F5822">
      <w:pPr>
        <w:rPr>
          <w:rFonts w:ascii="Times New Roman" w:hAnsi="Times New Roman" w:cs="Times New Roman"/>
          <w:color w:val="000000" w:themeColor="text1"/>
          <w:sz w:val="24"/>
          <w:szCs w:val="24"/>
          <w:lang w:eastAsia="es-ES"/>
        </w:rPr>
      </w:pPr>
    </w:p>
    <w:p w14:paraId="3609CCA3" w14:textId="77777777" w:rsidR="008C7E5B" w:rsidRDefault="008C7E5B" w:rsidP="006F5822">
      <w:pPr>
        <w:rPr>
          <w:rFonts w:ascii="Times New Roman" w:hAnsi="Times New Roman" w:cs="Times New Roman"/>
          <w:color w:val="000000" w:themeColor="text1"/>
          <w:sz w:val="24"/>
          <w:szCs w:val="24"/>
          <w:lang w:eastAsia="es-ES"/>
        </w:rPr>
      </w:pPr>
    </w:p>
    <w:p w14:paraId="30FC5485" w14:textId="77777777" w:rsidR="008C7E5B" w:rsidRDefault="008C7E5B" w:rsidP="006F5822">
      <w:pPr>
        <w:rPr>
          <w:rFonts w:ascii="Times New Roman" w:hAnsi="Times New Roman" w:cs="Times New Roman"/>
          <w:color w:val="000000" w:themeColor="text1"/>
          <w:sz w:val="24"/>
          <w:szCs w:val="24"/>
          <w:lang w:eastAsia="es-ES"/>
        </w:rPr>
      </w:pPr>
    </w:p>
    <w:p w14:paraId="5B433AD8" w14:textId="77777777" w:rsidR="008C7E5B" w:rsidRDefault="008C7E5B" w:rsidP="006F5822">
      <w:pPr>
        <w:rPr>
          <w:rFonts w:ascii="Times New Roman" w:hAnsi="Times New Roman" w:cs="Times New Roman"/>
          <w:color w:val="000000" w:themeColor="text1"/>
          <w:sz w:val="24"/>
          <w:szCs w:val="24"/>
          <w:lang w:eastAsia="es-ES"/>
        </w:rPr>
      </w:pPr>
    </w:p>
    <w:p w14:paraId="3D356A14" w14:textId="77777777" w:rsidR="008C7E5B" w:rsidRDefault="008C7E5B" w:rsidP="006F5822">
      <w:pPr>
        <w:rPr>
          <w:rFonts w:ascii="Times New Roman" w:hAnsi="Times New Roman" w:cs="Times New Roman"/>
          <w:color w:val="000000" w:themeColor="text1"/>
          <w:sz w:val="24"/>
          <w:szCs w:val="24"/>
          <w:lang w:eastAsia="es-ES"/>
        </w:rPr>
      </w:pPr>
    </w:p>
    <w:p w14:paraId="45335389" w14:textId="77777777" w:rsidR="008C7E5B" w:rsidRDefault="008C7E5B" w:rsidP="006F5822">
      <w:pPr>
        <w:rPr>
          <w:rFonts w:ascii="Times New Roman" w:hAnsi="Times New Roman" w:cs="Times New Roman"/>
          <w:color w:val="000000" w:themeColor="text1"/>
          <w:sz w:val="24"/>
          <w:szCs w:val="24"/>
          <w:lang w:eastAsia="es-ES"/>
        </w:rPr>
      </w:pPr>
    </w:p>
    <w:p w14:paraId="5D18998A" w14:textId="77777777" w:rsidR="008C7E5B" w:rsidRDefault="00BE0BC1" w:rsidP="006F5822">
      <w:pPr>
        <w:rPr>
          <w:rFonts w:ascii="Times New Roman" w:hAnsi="Times New Roman" w:cs="Times New Roman"/>
          <w:color w:val="000000" w:themeColor="text1"/>
          <w:sz w:val="24"/>
          <w:szCs w:val="24"/>
          <w:lang w:eastAsia="es-ES"/>
        </w:rPr>
      </w:pPr>
      <w:r>
        <w:rPr>
          <w:rFonts w:ascii="Times New Roman" w:hAnsi="Times New Roman" w:cs="Times New Roman"/>
          <w:color w:val="000000" w:themeColor="text1"/>
          <w:sz w:val="24"/>
          <w:szCs w:val="24"/>
          <w:lang w:eastAsia="es-ES"/>
        </w:rPr>
        <w:t xml:space="preserve">Palabras clave: </w:t>
      </w:r>
    </w:p>
    <w:p w14:paraId="13C73D1E" w14:textId="77777777" w:rsidR="00BE0BC1" w:rsidRDefault="00BE0BC1" w:rsidP="006F5822">
      <w:pPr>
        <w:rPr>
          <w:rFonts w:ascii="Times New Roman" w:hAnsi="Times New Roman" w:cs="Times New Roman"/>
          <w:color w:val="000000" w:themeColor="text1"/>
          <w:sz w:val="24"/>
          <w:szCs w:val="24"/>
          <w:lang w:eastAsia="es-ES"/>
        </w:rPr>
      </w:pPr>
    </w:p>
    <w:p w14:paraId="5D8076A6" w14:textId="77777777" w:rsidR="00BE0BC1" w:rsidRDefault="00BE0BC1" w:rsidP="00BE0BC1">
      <w:pPr>
        <w:jc w:val="center"/>
        <w:rPr>
          <w:rFonts w:ascii="Times New Roman" w:hAnsi="Times New Roman" w:cs="Times New Roman"/>
          <w:color w:val="000000" w:themeColor="text1"/>
          <w:sz w:val="24"/>
          <w:szCs w:val="24"/>
          <w:lang w:eastAsia="es-ES"/>
        </w:rPr>
      </w:pPr>
      <w:r>
        <w:rPr>
          <w:rFonts w:ascii="Times New Roman" w:hAnsi="Times New Roman" w:cs="Times New Roman"/>
          <w:b/>
          <w:color w:val="000000" w:themeColor="text1"/>
          <w:sz w:val="28"/>
          <w:szCs w:val="24"/>
          <w:lang w:eastAsia="es-ES"/>
        </w:rPr>
        <w:lastRenderedPageBreak/>
        <w:t>ABSTRACT</w:t>
      </w:r>
    </w:p>
    <w:p w14:paraId="24549479" w14:textId="77777777" w:rsidR="00BE0BC1" w:rsidRDefault="00BE0BC1" w:rsidP="006F5822">
      <w:pPr>
        <w:rPr>
          <w:rFonts w:ascii="Times New Roman" w:hAnsi="Times New Roman" w:cs="Times New Roman"/>
          <w:color w:val="000000" w:themeColor="text1"/>
          <w:sz w:val="24"/>
          <w:szCs w:val="24"/>
          <w:lang w:eastAsia="es-ES"/>
        </w:rPr>
      </w:pPr>
    </w:p>
    <w:p w14:paraId="5BD0BB73" w14:textId="77777777" w:rsidR="00BE0BC1" w:rsidRDefault="00BE0BC1" w:rsidP="006F5822">
      <w:pPr>
        <w:rPr>
          <w:rFonts w:ascii="Times New Roman" w:hAnsi="Times New Roman" w:cs="Times New Roman"/>
          <w:color w:val="000000" w:themeColor="text1"/>
          <w:sz w:val="24"/>
          <w:szCs w:val="24"/>
          <w:lang w:eastAsia="es-ES"/>
        </w:rPr>
      </w:pPr>
    </w:p>
    <w:p w14:paraId="71B40E48" w14:textId="77777777" w:rsidR="00BE0BC1" w:rsidRDefault="00BE0BC1" w:rsidP="006F5822">
      <w:pPr>
        <w:rPr>
          <w:rFonts w:ascii="Times New Roman" w:hAnsi="Times New Roman" w:cs="Times New Roman"/>
          <w:color w:val="000000" w:themeColor="text1"/>
          <w:sz w:val="24"/>
          <w:szCs w:val="24"/>
          <w:lang w:eastAsia="es-ES"/>
        </w:rPr>
      </w:pPr>
    </w:p>
    <w:p w14:paraId="2394C264" w14:textId="77777777" w:rsidR="00BE0BC1" w:rsidRDefault="00BE0BC1" w:rsidP="006F5822">
      <w:pPr>
        <w:rPr>
          <w:rFonts w:ascii="Times New Roman" w:hAnsi="Times New Roman" w:cs="Times New Roman"/>
          <w:color w:val="000000" w:themeColor="text1"/>
          <w:sz w:val="24"/>
          <w:szCs w:val="24"/>
          <w:lang w:eastAsia="es-ES"/>
        </w:rPr>
      </w:pPr>
    </w:p>
    <w:p w14:paraId="1CF22EE7" w14:textId="77777777" w:rsidR="00BE0BC1" w:rsidRDefault="00BE0BC1" w:rsidP="006F5822">
      <w:pPr>
        <w:rPr>
          <w:rFonts w:ascii="Times New Roman" w:hAnsi="Times New Roman" w:cs="Times New Roman"/>
          <w:color w:val="000000" w:themeColor="text1"/>
          <w:sz w:val="24"/>
          <w:szCs w:val="24"/>
          <w:lang w:eastAsia="es-ES"/>
        </w:rPr>
      </w:pPr>
    </w:p>
    <w:p w14:paraId="11FE0CB7" w14:textId="77777777" w:rsidR="00BE0BC1" w:rsidRDefault="00BE0BC1" w:rsidP="006F5822">
      <w:pPr>
        <w:rPr>
          <w:rFonts w:ascii="Times New Roman" w:hAnsi="Times New Roman" w:cs="Times New Roman"/>
          <w:color w:val="000000" w:themeColor="text1"/>
          <w:sz w:val="24"/>
          <w:szCs w:val="24"/>
          <w:lang w:eastAsia="es-ES"/>
        </w:rPr>
      </w:pPr>
    </w:p>
    <w:p w14:paraId="5A3A962E" w14:textId="77777777" w:rsidR="00BE0BC1" w:rsidRDefault="00BE0BC1" w:rsidP="006F5822">
      <w:pPr>
        <w:rPr>
          <w:rFonts w:ascii="Times New Roman" w:hAnsi="Times New Roman" w:cs="Times New Roman"/>
          <w:color w:val="000000" w:themeColor="text1"/>
          <w:sz w:val="24"/>
          <w:szCs w:val="24"/>
          <w:lang w:eastAsia="es-ES"/>
        </w:rPr>
      </w:pPr>
    </w:p>
    <w:p w14:paraId="14A04A6A" w14:textId="77777777" w:rsidR="00BE0BC1" w:rsidRDefault="00BE0BC1" w:rsidP="006F5822">
      <w:pPr>
        <w:rPr>
          <w:rFonts w:ascii="Times New Roman" w:hAnsi="Times New Roman" w:cs="Times New Roman"/>
          <w:color w:val="000000" w:themeColor="text1"/>
          <w:sz w:val="24"/>
          <w:szCs w:val="24"/>
          <w:lang w:eastAsia="es-ES"/>
        </w:rPr>
      </w:pPr>
    </w:p>
    <w:p w14:paraId="645386F8" w14:textId="77777777" w:rsidR="00BE0BC1" w:rsidRDefault="00BE0BC1" w:rsidP="006F5822">
      <w:pPr>
        <w:rPr>
          <w:rFonts w:ascii="Times New Roman" w:hAnsi="Times New Roman" w:cs="Times New Roman"/>
          <w:color w:val="000000" w:themeColor="text1"/>
          <w:sz w:val="24"/>
          <w:szCs w:val="24"/>
          <w:lang w:eastAsia="es-ES"/>
        </w:rPr>
      </w:pPr>
    </w:p>
    <w:p w14:paraId="736DB65A" w14:textId="77777777" w:rsidR="00BE0BC1" w:rsidRDefault="00BE0BC1" w:rsidP="006F5822">
      <w:pPr>
        <w:rPr>
          <w:rFonts w:ascii="Times New Roman" w:hAnsi="Times New Roman" w:cs="Times New Roman"/>
          <w:color w:val="000000" w:themeColor="text1"/>
          <w:sz w:val="24"/>
          <w:szCs w:val="24"/>
          <w:lang w:eastAsia="es-ES"/>
        </w:rPr>
      </w:pPr>
    </w:p>
    <w:p w14:paraId="52F987DD" w14:textId="77777777" w:rsidR="00BE0BC1" w:rsidRDefault="00BE0BC1" w:rsidP="006F5822">
      <w:pPr>
        <w:rPr>
          <w:rFonts w:ascii="Times New Roman" w:hAnsi="Times New Roman" w:cs="Times New Roman"/>
          <w:color w:val="000000" w:themeColor="text1"/>
          <w:sz w:val="24"/>
          <w:szCs w:val="24"/>
          <w:lang w:eastAsia="es-ES"/>
        </w:rPr>
      </w:pPr>
    </w:p>
    <w:p w14:paraId="49DE1C26" w14:textId="77777777" w:rsidR="00BE0BC1" w:rsidRDefault="00BE0BC1" w:rsidP="006F5822">
      <w:pPr>
        <w:rPr>
          <w:rFonts w:ascii="Times New Roman" w:hAnsi="Times New Roman" w:cs="Times New Roman"/>
          <w:color w:val="000000" w:themeColor="text1"/>
          <w:sz w:val="24"/>
          <w:szCs w:val="24"/>
          <w:lang w:eastAsia="es-ES"/>
        </w:rPr>
      </w:pPr>
    </w:p>
    <w:p w14:paraId="68EAC91A" w14:textId="77777777" w:rsidR="00BE0BC1" w:rsidRDefault="00BE0BC1" w:rsidP="006F5822">
      <w:pPr>
        <w:rPr>
          <w:rFonts w:ascii="Times New Roman" w:hAnsi="Times New Roman" w:cs="Times New Roman"/>
          <w:color w:val="000000" w:themeColor="text1"/>
          <w:sz w:val="24"/>
          <w:szCs w:val="24"/>
          <w:lang w:eastAsia="es-ES"/>
        </w:rPr>
      </w:pPr>
    </w:p>
    <w:p w14:paraId="1231C87C" w14:textId="77777777" w:rsidR="00BE0BC1" w:rsidRDefault="00BE0BC1" w:rsidP="006F5822">
      <w:pPr>
        <w:rPr>
          <w:rFonts w:ascii="Times New Roman" w:hAnsi="Times New Roman" w:cs="Times New Roman"/>
          <w:color w:val="000000" w:themeColor="text1"/>
          <w:sz w:val="24"/>
          <w:szCs w:val="24"/>
          <w:lang w:eastAsia="es-ES"/>
        </w:rPr>
      </w:pPr>
    </w:p>
    <w:p w14:paraId="1AE4EEF4" w14:textId="77777777" w:rsidR="00BE0BC1" w:rsidRDefault="00BE0BC1" w:rsidP="006F5822">
      <w:pPr>
        <w:rPr>
          <w:rFonts w:ascii="Times New Roman" w:hAnsi="Times New Roman" w:cs="Times New Roman"/>
          <w:color w:val="000000" w:themeColor="text1"/>
          <w:sz w:val="24"/>
          <w:szCs w:val="24"/>
          <w:lang w:eastAsia="es-ES"/>
        </w:rPr>
      </w:pPr>
    </w:p>
    <w:p w14:paraId="5BAFB911" w14:textId="77777777" w:rsidR="00BE0BC1" w:rsidRDefault="00BE0BC1" w:rsidP="006F5822">
      <w:pPr>
        <w:rPr>
          <w:rFonts w:ascii="Times New Roman" w:hAnsi="Times New Roman" w:cs="Times New Roman"/>
          <w:color w:val="000000" w:themeColor="text1"/>
          <w:sz w:val="24"/>
          <w:szCs w:val="24"/>
          <w:lang w:eastAsia="es-ES"/>
        </w:rPr>
      </w:pPr>
    </w:p>
    <w:p w14:paraId="7F5BA461" w14:textId="77777777" w:rsidR="00BE0BC1" w:rsidRDefault="00BE0BC1" w:rsidP="006F5822">
      <w:pPr>
        <w:rPr>
          <w:rFonts w:ascii="Times New Roman" w:hAnsi="Times New Roman" w:cs="Times New Roman"/>
          <w:color w:val="000000" w:themeColor="text1"/>
          <w:sz w:val="24"/>
          <w:szCs w:val="24"/>
          <w:lang w:eastAsia="es-ES"/>
        </w:rPr>
      </w:pPr>
    </w:p>
    <w:p w14:paraId="79BE09F5" w14:textId="77777777" w:rsidR="00BE0BC1" w:rsidRDefault="00BE0BC1" w:rsidP="006F5822">
      <w:pPr>
        <w:rPr>
          <w:rFonts w:ascii="Times New Roman" w:hAnsi="Times New Roman" w:cs="Times New Roman"/>
          <w:color w:val="000000" w:themeColor="text1"/>
          <w:sz w:val="24"/>
          <w:szCs w:val="24"/>
          <w:lang w:eastAsia="es-ES"/>
        </w:rPr>
      </w:pPr>
    </w:p>
    <w:p w14:paraId="0A90EB6D" w14:textId="77777777" w:rsidR="00BE0BC1" w:rsidRDefault="00BE0BC1" w:rsidP="006F5822">
      <w:pPr>
        <w:rPr>
          <w:rFonts w:ascii="Times New Roman" w:hAnsi="Times New Roman" w:cs="Times New Roman"/>
          <w:color w:val="000000" w:themeColor="text1"/>
          <w:sz w:val="24"/>
          <w:szCs w:val="24"/>
          <w:lang w:eastAsia="es-ES"/>
        </w:rPr>
      </w:pPr>
    </w:p>
    <w:p w14:paraId="74A46BF7" w14:textId="77777777" w:rsidR="00BE0BC1" w:rsidRDefault="00BE0BC1" w:rsidP="006F5822">
      <w:pPr>
        <w:rPr>
          <w:rFonts w:ascii="Times New Roman" w:hAnsi="Times New Roman" w:cs="Times New Roman"/>
          <w:color w:val="000000" w:themeColor="text1"/>
          <w:sz w:val="24"/>
          <w:szCs w:val="24"/>
          <w:lang w:eastAsia="es-ES"/>
        </w:rPr>
      </w:pPr>
    </w:p>
    <w:p w14:paraId="62CEEBD9" w14:textId="77777777" w:rsidR="00BE0BC1" w:rsidRDefault="00BE0BC1" w:rsidP="006F5822">
      <w:pPr>
        <w:rPr>
          <w:rFonts w:ascii="Times New Roman" w:hAnsi="Times New Roman" w:cs="Times New Roman"/>
          <w:color w:val="000000" w:themeColor="text1"/>
          <w:sz w:val="24"/>
          <w:szCs w:val="24"/>
          <w:lang w:eastAsia="es-ES"/>
        </w:rPr>
      </w:pPr>
    </w:p>
    <w:p w14:paraId="373ACD42" w14:textId="77777777" w:rsidR="00BE0BC1" w:rsidRDefault="00BE0BC1" w:rsidP="006F5822">
      <w:pPr>
        <w:rPr>
          <w:rFonts w:ascii="Times New Roman" w:hAnsi="Times New Roman" w:cs="Times New Roman"/>
          <w:color w:val="000000" w:themeColor="text1"/>
          <w:sz w:val="24"/>
          <w:szCs w:val="24"/>
          <w:lang w:eastAsia="es-ES"/>
        </w:rPr>
      </w:pPr>
    </w:p>
    <w:p w14:paraId="65E12641" w14:textId="77777777" w:rsidR="00BE0BC1" w:rsidRDefault="00BE0BC1" w:rsidP="006F5822">
      <w:pPr>
        <w:rPr>
          <w:rFonts w:ascii="Times New Roman" w:hAnsi="Times New Roman" w:cs="Times New Roman"/>
          <w:color w:val="000000" w:themeColor="text1"/>
          <w:sz w:val="24"/>
          <w:szCs w:val="24"/>
          <w:lang w:eastAsia="es-ES"/>
        </w:rPr>
      </w:pPr>
    </w:p>
    <w:p w14:paraId="09857E2F" w14:textId="77777777" w:rsidR="00BE0BC1" w:rsidRDefault="00BE0BC1" w:rsidP="006F5822">
      <w:pPr>
        <w:rPr>
          <w:rFonts w:ascii="Times New Roman" w:hAnsi="Times New Roman" w:cs="Times New Roman"/>
          <w:color w:val="000000" w:themeColor="text1"/>
          <w:sz w:val="24"/>
          <w:szCs w:val="24"/>
          <w:lang w:eastAsia="es-ES"/>
        </w:rPr>
      </w:pPr>
    </w:p>
    <w:p w14:paraId="61467A22" w14:textId="77777777" w:rsidR="00BE0BC1" w:rsidRDefault="00BE0BC1" w:rsidP="006F5822">
      <w:pPr>
        <w:rPr>
          <w:rFonts w:ascii="Times New Roman" w:hAnsi="Times New Roman" w:cs="Times New Roman"/>
          <w:color w:val="000000" w:themeColor="text1"/>
          <w:sz w:val="24"/>
          <w:szCs w:val="24"/>
          <w:lang w:eastAsia="es-ES"/>
        </w:rPr>
      </w:pPr>
    </w:p>
    <w:p w14:paraId="67C858DE" w14:textId="77777777" w:rsidR="00BE0BC1" w:rsidRDefault="00BE0BC1" w:rsidP="006F5822">
      <w:pPr>
        <w:rPr>
          <w:rFonts w:ascii="Times New Roman" w:hAnsi="Times New Roman" w:cs="Times New Roman"/>
          <w:color w:val="000000" w:themeColor="text1"/>
          <w:sz w:val="24"/>
          <w:szCs w:val="24"/>
          <w:lang w:eastAsia="es-ES"/>
        </w:rPr>
      </w:pPr>
    </w:p>
    <w:p w14:paraId="0C0639C8" w14:textId="77777777" w:rsidR="00BE0BC1" w:rsidRDefault="00BE0BC1" w:rsidP="006F5822">
      <w:pPr>
        <w:rPr>
          <w:rFonts w:ascii="Times New Roman" w:hAnsi="Times New Roman" w:cs="Times New Roman"/>
          <w:color w:val="000000" w:themeColor="text1"/>
          <w:sz w:val="24"/>
          <w:szCs w:val="24"/>
          <w:lang w:eastAsia="es-ES"/>
        </w:rPr>
      </w:pPr>
    </w:p>
    <w:p w14:paraId="65E36E2B" w14:textId="77777777" w:rsidR="00D941F3" w:rsidRDefault="008C7E5B" w:rsidP="006F5822">
      <w:pPr>
        <w:jc w:val="cente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lastRenderedPageBreak/>
        <w:t>ÍNDICE</w:t>
      </w:r>
    </w:p>
    <w:sdt>
      <w:sdtPr>
        <w:rPr>
          <w:rFonts w:ascii="Times New Roman" w:hAnsi="Times New Roman" w:cs="Times New Roman"/>
          <w:sz w:val="24"/>
          <w:szCs w:val="24"/>
        </w:rPr>
        <w:id w:val="-1710956449"/>
        <w:docPartObj>
          <w:docPartGallery w:val="Table of Contents"/>
          <w:docPartUnique/>
        </w:docPartObj>
      </w:sdtPr>
      <w:sdtEndPr>
        <w:rPr>
          <w:b/>
          <w:bCs/>
        </w:rPr>
      </w:sdtEndPr>
      <w:sdtContent>
        <w:p w14:paraId="61065085" w14:textId="77777777" w:rsidR="007446D1" w:rsidRPr="007446D1" w:rsidRDefault="00D941F3">
          <w:pPr>
            <w:pStyle w:val="TDC1"/>
            <w:tabs>
              <w:tab w:val="right" w:leader="dot" w:pos="8828"/>
            </w:tabs>
            <w:rPr>
              <w:rFonts w:ascii="Times New Roman" w:eastAsiaTheme="minorEastAsia" w:hAnsi="Times New Roman" w:cs="Times New Roman"/>
              <w:noProof/>
              <w:lang w:val="es-HN" w:eastAsia="es-HN"/>
            </w:rPr>
          </w:pPr>
          <w:r w:rsidRPr="007446D1">
            <w:rPr>
              <w:rFonts w:ascii="Times New Roman" w:hAnsi="Times New Roman" w:cs="Times New Roman"/>
              <w:sz w:val="24"/>
              <w:szCs w:val="24"/>
            </w:rPr>
            <w:fldChar w:fldCharType="begin"/>
          </w:r>
          <w:r w:rsidRPr="007446D1">
            <w:rPr>
              <w:rFonts w:ascii="Times New Roman" w:hAnsi="Times New Roman" w:cs="Times New Roman"/>
              <w:sz w:val="24"/>
              <w:szCs w:val="24"/>
            </w:rPr>
            <w:instrText xml:space="preserve"> TOC \o "1-3" \h \z \u </w:instrText>
          </w:r>
          <w:r w:rsidRPr="007446D1">
            <w:rPr>
              <w:rFonts w:ascii="Times New Roman" w:hAnsi="Times New Roman" w:cs="Times New Roman"/>
              <w:sz w:val="24"/>
              <w:szCs w:val="24"/>
            </w:rPr>
            <w:fldChar w:fldCharType="separate"/>
          </w:r>
          <w:hyperlink w:anchor="_Toc517026099" w:history="1">
            <w:r w:rsidR="007446D1" w:rsidRPr="007446D1">
              <w:rPr>
                <w:rStyle w:val="Hipervnculo"/>
                <w:rFonts w:ascii="Times New Roman" w:hAnsi="Times New Roman" w:cs="Times New Roman"/>
                <w:noProof/>
                <w:lang w:eastAsia="es-ES"/>
              </w:rPr>
              <w:t>INTRODUCCIÓN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_Toc517026099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ix</w:t>
            </w:r>
            <w:r w:rsidR="007446D1" w:rsidRPr="007446D1">
              <w:rPr>
                <w:rFonts w:ascii="Times New Roman" w:hAnsi="Times New Roman" w:cs="Times New Roman"/>
                <w:noProof/>
                <w:webHidden/>
              </w:rPr>
              <w:fldChar w:fldCharType="end"/>
            </w:r>
          </w:hyperlink>
        </w:p>
        <w:p w14:paraId="4A4BE38B" w14:textId="77777777" w:rsidR="007446D1" w:rsidRPr="007446D1" w:rsidRDefault="00510526">
          <w:pPr>
            <w:pStyle w:val="TDC1"/>
            <w:tabs>
              <w:tab w:val="right" w:leader="dot" w:pos="8828"/>
            </w:tabs>
            <w:rPr>
              <w:rFonts w:ascii="Times New Roman" w:eastAsiaTheme="minorEastAsia" w:hAnsi="Times New Roman" w:cs="Times New Roman"/>
              <w:noProof/>
              <w:lang w:val="es-HN" w:eastAsia="es-HN"/>
            </w:rPr>
          </w:pPr>
          <w:hyperlink w:anchor="_Toc517026100" w:history="1">
            <w:r w:rsidR="007446D1" w:rsidRPr="007446D1">
              <w:rPr>
                <w:rStyle w:val="Hipervnculo"/>
                <w:rFonts w:ascii="Times New Roman" w:hAnsi="Times New Roman" w:cs="Times New Roman"/>
                <w:noProof/>
                <w:lang w:val="es-MX"/>
              </w:rPr>
              <w:t>CAPÍTULO I. PLANTEAMIENTO DEL PROBLEMA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5C65348B"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01" w:history="1">
            <w:r w:rsidR="007446D1" w:rsidRPr="007446D1">
              <w:rPr>
                <w:rStyle w:val="Hipervnculo"/>
                <w:rFonts w:ascii="Times New Roman" w:hAnsi="Times New Roman" w:cs="Times New Roman"/>
                <w:noProof/>
                <w:lang w:val="es-MX"/>
              </w:rPr>
              <w:t>1.1 Antecedentes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319DABA9"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02" w:history="1">
            <w:r w:rsidR="007446D1" w:rsidRPr="007446D1">
              <w:rPr>
                <w:rStyle w:val="Hipervnculo"/>
                <w:rFonts w:ascii="Times New Roman" w:hAnsi="Times New Roman" w:cs="Times New Roman"/>
                <w:noProof/>
                <w:lang w:val="es-MX"/>
              </w:rPr>
              <w:t>1.2 Enunciado del problema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08CF5335"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03" w:history="1">
            <w:r w:rsidR="007446D1" w:rsidRPr="007446D1">
              <w:rPr>
                <w:rStyle w:val="Hipervnculo"/>
                <w:rFonts w:ascii="Times New Roman" w:hAnsi="Times New Roman" w:cs="Times New Roman"/>
                <w:noProof/>
                <w:lang w:val="es-MX"/>
              </w:rPr>
              <w:t>1.3 Preguntas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14B7BF72"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04" w:history="1">
            <w:r w:rsidR="007446D1" w:rsidRPr="007446D1">
              <w:rPr>
                <w:rStyle w:val="Hipervnculo"/>
                <w:rFonts w:ascii="Times New Roman" w:hAnsi="Times New Roman" w:cs="Times New Roman"/>
                <w:noProof/>
                <w:lang w:val="es-MX"/>
              </w:rPr>
              <w:t>1.3.1 Preguntas específicas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68382BD0"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05" w:history="1">
            <w:r w:rsidR="007446D1" w:rsidRPr="007446D1">
              <w:rPr>
                <w:rStyle w:val="Hipervnculo"/>
                <w:rFonts w:ascii="Times New Roman" w:hAnsi="Times New Roman" w:cs="Times New Roman"/>
                <w:noProof/>
                <w:lang w:val="es-MX"/>
              </w:rPr>
              <w:t>1.4 Objetivos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w:t>
            </w:r>
            <w:r w:rsidR="007446D1" w:rsidRPr="007446D1">
              <w:rPr>
                <w:rFonts w:ascii="Times New Roman" w:hAnsi="Times New Roman" w:cs="Times New Roman"/>
                <w:noProof/>
                <w:webHidden/>
              </w:rPr>
              <w:fldChar w:fldCharType="end"/>
            </w:r>
          </w:hyperlink>
        </w:p>
        <w:p w14:paraId="4DF5BBA1"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06" w:history="1">
            <w:r w:rsidR="007446D1" w:rsidRPr="007446D1">
              <w:rPr>
                <w:rStyle w:val="Hipervnculo"/>
                <w:rFonts w:ascii="Times New Roman" w:hAnsi="Times New Roman" w:cs="Times New Roman"/>
                <w:noProof/>
                <w:lang w:val="es-MX"/>
              </w:rPr>
              <w:t>1.4.1 Objetivos específicos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w:t>
            </w:r>
            <w:r w:rsidR="007446D1" w:rsidRPr="007446D1">
              <w:rPr>
                <w:rFonts w:ascii="Times New Roman" w:hAnsi="Times New Roman" w:cs="Times New Roman"/>
                <w:noProof/>
                <w:webHidden/>
              </w:rPr>
              <w:fldChar w:fldCharType="end"/>
            </w:r>
          </w:hyperlink>
        </w:p>
        <w:p w14:paraId="672BECFF"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07" w:history="1">
            <w:r w:rsidR="007446D1" w:rsidRPr="007446D1">
              <w:rPr>
                <w:rStyle w:val="Hipervnculo"/>
                <w:rFonts w:ascii="Times New Roman" w:hAnsi="Times New Roman" w:cs="Times New Roman"/>
                <w:noProof/>
                <w:lang w:val="es-MX"/>
              </w:rPr>
              <w:t>1.5 Justificación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w:t>
            </w:r>
            <w:r w:rsidR="007446D1" w:rsidRPr="007446D1">
              <w:rPr>
                <w:rFonts w:ascii="Times New Roman" w:hAnsi="Times New Roman" w:cs="Times New Roman"/>
                <w:noProof/>
                <w:webHidden/>
              </w:rPr>
              <w:fldChar w:fldCharType="end"/>
            </w:r>
          </w:hyperlink>
        </w:p>
        <w:p w14:paraId="1B2FE6DA"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08" w:history="1">
            <w:r w:rsidR="007446D1" w:rsidRPr="007446D1">
              <w:rPr>
                <w:rStyle w:val="Hipervnculo"/>
                <w:rFonts w:ascii="Times New Roman" w:hAnsi="Times New Roman" w:cs="Times New Roman"/>
                <w:noProof/>
                <w:lang w:val="es-MX"/>
              </w:rPr>
              <w:t>1.6 Deficiencias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3</w:t>
            </w:r>
            <w:r w:rsidR="007446D1" w:rsidRPr="007446D1">
              <w:rPr>
                <w:rFonts w:ascii="Times New Roman" w:hAnsi="Times New Roman" w:cs="Times New Roman"/>
                <w:noProof/>
                <w:webHidden/>
              </w:rPr>
              <w:fldChar w:fldCharType="end"/>
            </w:r>
          </w:hyperlink>
        </w:p>
        <w:p w14:paraId="17B80879"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09" w:history="1">
            <w:r w:rsidR="007446D1" w:rsidRPr="007446D1">
              <w:rPr>
                <w:rStyle w:val="Hipervnculo"/>
                <w:rFonts w:ascii="Times New Roman" w:hAnsi="Times New Roman" w:cs="Times New Roman"/>
                <w:noProof/>
                <w:lang w:val="es-MX"/>
              </w:rPr>
              <w:t>1.7 Viabilidad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3</w:t>
            </w:r>
            <w:r w:rsidR="007446D1" w:rsidRPr="007446D1">
              <w:rPr>
                <w:rFonts w:ascii="Times New Roman" w:hAnsi="Times New Roman" w:cs="Times New Roman"/>
                <w:noProof/>
                <w:webHidden/>
              </w:rPr>
              <w:fldChar w:fldCharType="end"/>
            </w:r>
          </w:hyperlink>
        </w:p>
        <w:p w14:paraId="0A29C42E"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10" w:history="1">
            <w:r w:rsidR="007446D1" w:rsidRPr="007446D1">
              <w:rPr>
                <w:rStyle w:val="Hipervnculo"/>
                <w:rFonts w:ascii="Times New Roman" w:hAnsi="Times New Roman" w:cs="Times New Roman"/>
                <w:noProof/>
                <w:lang w:val="es-MX"/>
              </w:rPr>
              <w:t>1.8 Delimitación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3</w:t>
            </w:r>
            <w:r w:rsidR="007446D1" w:rsidRPr="007446D1">
              <w:rPr>
                <w:rFonts w:ascii="Times New Roman" w:hAnsi="Times New Roman" w:cs="Times New Roman"/>
                <w:noProof/>
                <w:webHidden/>
              </w:rPr>
              <w:fldChar w:fldCharType="end"/>
            </w:r>
          </w:hyperlink>
        </w:p>
        <w:p w14:paraId="7F57D15A" w14:textId="77777777" w:rsidR="007446D1" w:rsidRPr="007446D1" w:rsidRDefault="00510526">
          <w:pPr>
            <w:pStyle w:val="TDC1"/>
            <w:tabs>
              <w:tab w:val="right" w:leader="dot" w:pos="8828"/>
            </w:tabs>
            <w:rPr>
              <w:rFonts w:ascii="Times New Roman" w:eastAsiaTheme="minorEastAsia" w:hAnsi="Times New Roman" w:cs="Times New Roman"/>
              <w:noProof/>
              <w:lang w:val="es-HN" w:eastAsia="es-HN"/>
            </w:rPr>
          </w:pPr>
          <w:hyperlink w:anchor="_Toc517026111" w:history="1">
            <w:r w:rsidR="007446D1" w:rsidRPr="007446D1">
              <w:rPr>
                <w:rStyle w:val="Hipervnculo"/>
                <w:rFonts w:ascii="Times New Roman" w:hAnsi="Times New Roman" w:cs="Times New Roman"/>
                <w:noProof/>
                <w:lang w:val="es-MX"/>
              </w:rPr>
              <w:t>CAPÍTULO II. MARCO TEÓRICO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6707762F"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12" w:history="1">
            <w:r w:rsidR="007446D1" w:rsidRPr="007446D1">
              <w:rPr>
                <w:rStyle w:val="Hipervnculo"/>
                <w:rFonts w:ascii="Times New Roman" w:hAnsi="Times New Roman" w:cs="Times New Roman"/>
                <w:noProof/>
                <w:lang w:val="es-MX"/>
              </w:rPr>
              <w:t>2.1 MARCO TEÓRICO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244DD918"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13" w:history="1">
            <w:r w:rsidR="007446D1" w:rsidRPr="007446D1">
              <w:rPr>
                <w:rStyle w:val="Hipervnculo"/>
                <w:rFonts w:ascii="Times New Roman" w:hAnsi="Times New Roman" w:cs="Times New Roman"/>
                <w:noProof/>
                <w:lang w:val="es-MX"/>
              </w:rPr>
              <w:t>2.2 MARCO REFERENCIAL</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598E3666"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14" w:history="1">
            <w:r w:rsidR="007446D1" w:rsidRPr="007446D1">
              <w:rPr>
                <w:rStyle w:val="Hipervnculo"/>
                <w:rFonts w:ascii="Times New Roman" w:hAnsi="Times New Roman" w:cs="Times New Roman"/>
                <w:noProof/>
                <w:lang w:val="es-MX"/>
              </w:rPr>
              <w:t>2.3 MARCO CONTEXTUAL</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3FC9C83D"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15" w:history="1">
            <w:r w:rsidR="007446D1" w:rsidRPr="007446D1">
              <w:rPr>
                <w:rStyle w:val="Hipervnculo"/>
                <w:rFonts w:ascii="Times New Roman" w:hAnsi="Times New Roman" w:cs="Times New Roman"/>
                <w:noProof/>
                <w:lang w:val="es-MX"/>
              </w:rPr>
              <w:t>V.I Tema……………….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6</w:t>
            </w:r>
            <w:r w:rsidR="007446D1" w:rsidRPr="007446D1">
              <w:rPr>
                <w:rFonts w:ascii="Times New Roman" w:hAnsi="Times New Roman" w:cs="Times New Roman"/>
                <w:noProof/>
                <w:webHidden/>
              </w:rPr>
              <w:fldChar w:fldCharType="end"/>
            </w:r>
          </w:hyperlink>
        </w:p>
        <w:p w14:paraId="3B139631" w14:textId="77777777" w:rsidR="007446D1" w:rsidRPr="007446D1" w:rsidRDefault="00510526">
          <w:pPr>
            <w:pStyle w:val="TDC3"/>
            <w:tabs>
              <w:tab w:val="right" w:leader="dot" w:pos="8828"/>
            </w:tabs>
            <w:rPr>
              <w:rFonts w:ascii="Times New Roman" w:eastAsiaTheme="minorEastAsia" w:hAnsi="Times New Roman" w:cs="Times New Roman"/>
              <w:noProof/>
              <w:lang w:val="es-HN" w:eastAsia="es-HN"/>
            </w:rPr>
          </w:pPr>
          <w:hyperlink w:anchor="_Toc517026116" w:history="1">
            <w:r w:rsidR="007446D1" w:rsidRPr="007446D1">
              <w:rPr>
                <w:rStyle w:val="Hipervnculo"/>
                <w:rFonts w:ascii="Times New Roman" w:hAnsi="Times New Roman" w:cs="Times New Roman"/>
                <w:noProof/>
                <w:lang w:val="es-MX"/>
              </w:rPr>
              <w:t>V.I.I Sub Tema……………………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6</w:t>
            </w:r>
            <w:r w:rsidR="007446D1" w:rsidRPr="007446D1">
              <w:rPr>
                <w:rFonts w:ascii="Times New Roman" w:hAnsi="Times New Roman" w:cs="Times New Roman"/>
                <w:noProof/>
                <w:webHidden/>
              </w:rPr>
              <w:fldChar w:fldCharType="end"/>
            </w:r>
          </w:hyperlink>
        </w:p>
        <w:p w14:paraId="79759AF5" w14:textId="77777777" w:rsidR="007446D1" w:rsidRPr="007446D1" w:rsidRDefault="00510526">
          <w:pPr>
            <w:pStyle w:val="TDC1"/>
            <w:tabs>
              <w:tab w:val="right" w:leader="dot" w:pos="8828"/>
            </w:tabs>
            <w:rPr>
              <w:rFonts w:ascii="Times New Roman" w:eastAsiaTheme="minorEastAsia" w:hAnsi="Times New Roman" w:cs="Times New Roman"/>
              <w:noProof/>
              <w:lang w:val="es-HN" w:eastAsia="es-HN"/>
            </w:rPr>
          </w:pPr>
          <w:hyperlink w:anchor="_Toc517026117" w:history="1">
            <w:r w:rsidR="007446D1" w:rsidRPr="007446D1">
              <w:rPr>
                <w:rStyle w:val="Hipervnculo"/>
                <w:rFonts w:ascii="Times New Roman" w:hAnsi="Times New Roman" w:cs="Times New Roman"/>
                <w:noProof/>
              </w:rPr>
              <w:t>CAPÍTULO III. MÉTODOS Y TÉCNICAS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2FC69BF2"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18" w:history="1">
            <w:r w:rsidR="007446D1" w:rsidRPr="007446D1">
              <w:rPr>
                <w:rStyle w:val="Hipervnculo"/>
                <w:rFonts w:ascii="Times New Roman" w:hAnsi="Times New Roman" w:cs="Times New Roman"/>
                <w:noProof/>
              </w:rPr>
              <w:t>3.1 Tipo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71595EF7"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19" w:history="1">
            <w:r w:rsidR="007446D1" w:rsidRPr="007446D1">
              <w:rPr>
                <w:rStyle w:val="Hipervnculo"/>
                <w:rFonts w:ascii="Times New Roman" w:hAnsi="Times New Roman" w:cs="Times New Roman"/>
                <w:noProof/>
              </w:rPr>
              <w:t>3.2 Alcance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0C9D1196"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20" w:history="1">
            <w:r w:rsidR="007446D1" w:rsidRPr="007446D1">
              <w:rPr>
                <w:rStyle w:val="Hipervnculo"/>
                <w:rFonts w:ascii="Times New Roman" w:hAnsi="Times New Roman" w:cs="Times New Roman"/>
                <w:noProof/>
              </w:rPr>
              <w:t>3.3 Diseño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00B851AE"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21" w:history="1">
            <w:r w:rsidR="007446D1" w:rsidRPr="007446D1">
              <w:rPr>
                <w:rStyle w:val="Hipervnculo"/>
                <w:rFonts w:ascii="Times New Roman" w:hAnsi="Times New Roman" w:cs="Times New Roman"/>
                <w:noProof/>
              </w:rPr>
              <w:t>3.4 Hipótesis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3A223DCD"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22" w:history="1">
            <w:r w:rsidR="007446D1" w:rsidRPr="007446D1">
              <w:rPr>
                <w:rStyle w:val="Hipervnculo"/>
                <w:rFonts w:ascii="Times New Roman" w:hAnsi="Times New Roman" w:cs="Times New Roman"/>
                <w:noProof/>
              </w:rPr>
              <w:t>3.5 Definición de variables e indicadores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4EA9C727"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23" w:history="1">
            <w:r w:rsidR="007446D1" w:rsidRPr="007446D1">
              <w:rPr>
                <w:rStyle w:val="Hipervnculo"/>
                <w:rFonts w:ascii="Times New Roman" w:hAnsi="Times New Roman" w:cs="Times New Roman"/>
                <w:noProof/>
              </w:rPr>
              <w:t>3.6 Población y muestra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8</w:t>
            </w:r>
            <w:r w:rsidR="007446D1" w:rsidRPr="007446D1">
              <w:rPr>
                <w:rFonts w:ascii="Times New Roman" w:hAnsi="Times New Roman" w:cs="Times New Roman"/>
                <w:noProof/>
                <w:webHidden/>
              </w:rPr>
              <w:fldChar w:fldCharType="end"/>
            </w:r>
          </w:hyperlink>
        </w:p>
        <w:p w14:paraId="6249F4C3"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24" w:history="1">
            <w:r w:rsidR="007446D1" w:rsidRPr="007446D1">
              <w:rPr>
                <w:rStyle w:val="Hipervnculo"/>
                <w:rFonts w:ascii="Times New Roman" w:hAnsi="Times New Roman" w:cs="Times New Roman"/>
                <w:noProof/>
              </w:rPr>
              <w:t>3.7 Descripción del método y las técnicas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8</w:t>
            </w:r>
            <w:r w:rsidR="007446D1" w:rsidRPr="007446D1">
              <w:rPr>
                <w:rFonts w:ascii="Times New Roman" w:hAnsi="Times New Roman" w:cs="Times New Roman"/>
                <w:noProof/>
                <w:webHidden/>
              </w:rPr>
              <w:fldChar w:fldCharType="end"/>
            </w:r>
          </w:hyperlink>
        </w:p>
        <w:p w14:paraId="4A3FD5A0"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25" w:history="1">
            <w:r w:rsidR="007446D1" w:rsidRPr="007446D1">
              <w:rPr>
                <w:rStyle w:val="Hipervnculo"/>
                <w:rFonts w:ascii="Times New Roman" w:hAnsi="Times New Roman" w:cs="Times New Roman"/>
                <w:noProof/>
              </w:rPr>
              <w:t>3.8 Descripción de los instrumentos para la recolección de información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10</w:t>
            </w:r>
            <w:r w:rsidR="007446D1" w:rsidRPr="007446D1">
              <w:rPr>
                <w:rFonts w:ascii="Times New Roman" w:hAnsi="Times New Roman" w:cs="Times New Roman"/>
                <w:noProof/>
                <w:webHidden/>
              </w:rPr>
              <w:fldChar w:fldCharType="end"/>
            </w:r>
          </w:hyperlink>
        </w:p>
        <w:p w14:paraId="0DF32D79"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26" w:history="1">
            <w:r w:rsidR="007446D1" w:rsidRPr="007446D1">
              <w:rPr>
                <w:rStyle w:val="Hipervnculo"/>
                <w:rFonts w:ascii="Times New Roman" w:hAnsi="Times New Roman" w:cs="Times New Roman"/>
                <w:noProof/>
              </w:rPr>
              <w:t>3.9 Fuentes de información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10</w:t>
            </w:r>
            <w:r w:rsidR="007446D1" w:rsidRPr="007446D1">
              <w:rPr>
                <w:rFonts w:ascii="Times New Roman" w:hAnsi="Times New Roman" w:cs="Times New Roman"/>
                <w:noProof/>
                <w:webHidden/>
              </w:rPr>
              <w:fldChar w:fldCharType="end"/>
            </w:r>
          </w:hyperlink>
        </w:p>
        <w:p w14:paraId="45244656"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27" w:history="1">
            <w:r w:rsidR="007446D1" w:rsidRPr="007446D1">
              <w:rPr>
                <w:rStyle w:val="Hipervnculo"/>
                <w:rFonts w:ascii="Times New Roman" w:hAnsi="Times New Roman" w:cs="Times New Roman"/>
                <w:noProof/>
              </w:rPr>
              <w:t>3.10 Prueba piloto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11</w:t>
            </w:r>
            <w:r w:rsidR="007446D1" w:rsidRPr="007446D1">
              <w:rPr>
                <w:rFonts w:ascii="Times New Roman" w:hAnsi="Times New Roman" w:cs="Times New Roman"/>
                <w:noProof/>
                <w:webHidden/>
              </w:rPr>
              <w:fldChar w:fldCharType="end"/>
            </w:r>
          </w:hyperlink>
        </w:p>
        <w:p w14:paraId="1BAB20BE" w14:textId="77777777" w:rsidR="007446D1" w:rsidRPr="007446D1" w:rsidRDefault="00510526">
          <w:pPr>
            <w:pStyle w:val="TDC1"/>
            <w:tabs>
              <w:tab w:val="right" w:leader="dot" w:pos="8828"/>
            </w:tabs>
            <w:rPr>
              <w:rFonts w:ascii="Times New Roman" w:eastAsiaTheme="minorEastAsia" w:hAnsi="Times New Roman" w:cs="Times New Roman"/>
              <w:noProof/>
              <w:lang w:val="es-HN" w:eastAsia="es-HN"/>
            </w:rPr>
          </w:pPr>
          <w:hyperlink w:anchor="_Toc517026128" w:history="1">
            <w:r w:rsidR="007446D1" w:rsidRPr="007446D1">
              <w:rPr>
                <w:rStyle w:val="Hipervnculo"/>
                <w:rFonts w:ascii="Times New Roman" w:hAnsi="Times New Roman" w:cs="Times New Roman"/>
                <w:noProof/>
              </w:rPr>
              <w:t>3.10 Operacionalización de las variables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12</w:t>
            </w:r>
            <w:r w:rsidR="007446D1" w:rsidRPr="007446D1">
              <w:rPr>
                <w:rFonts w:ascii="Times New Roman" w:hAnsi="Times New Roman" w:cs="Times New Roman"/>
                <w:noProof/>
                <w:webHidden/>
              </w:rPr>
              <w:fldChar w:fldCharType="end"/>
            </w:r>
          </w:hyperlink>
        </w:p>
        <w:p w14:paraId="0F13E827" w14:textId="77777777" w:rsidR="007446D1" w:rsidRPr="007446D1" w:rsidRDefault="00510526">
          <w:pPr>
            <w:pStyle w:val="TDC1"/>
            <w:tabs>
              <w:tab w:val="right" w:leader="dot" w:pos="8828"/>
            </w:tabs>
            <w:rPr>
              <w:rFonts w:ascii="Times New Roman" w:eastAsiaTheme="minorEastAsia" w:hAnsi="Times New Roman" w:cs="Times New Roman"/>
              <w:noProof/>
              <w:lang w:val="es-HN" w:eastAsia="es-HN"/>
            </w:rPr>
          </w:pPr>
          <w:hyperlink w:anchor="_Toc517026129" w:history="1">
            <w:r w:rsidR="007446D1" w:rsidRPr="007446D1">
              <w:rPr>
                <w:rStyle w:val="Hipervnculo"/>
                <w:rFonts w:ascii="Times New Roman" w:hAnsi="Times New Roman" w:cs="Times New Roman"/>
                <w:noProof/>
              </w:rPr>
              <w:t>4. Análisis de datos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13</w:t>
            </w:r>
            <w:r w:rsidR="007446D1" w:rsidRPr="007446D1">
              <w:rPr>
                <w:rFonts w:ascii="Times New Roman" w:hAnsi="Times New Roman" w:cs="Times New Roman"/>
                <w:noProof/>
                <w:webHidden/>
              </w:rPr>
              <w:fldChar w:fldCharType="end"/>
            </w:r>
          </w:hyperlink>
        </w:p>
        <w:p w14:paraId="09BDCC74" w14:textId="77777777" w:rsidR="007446D1" w:rsidRPr="007446D1" w:rsidRDefault="00510526">
          <w:pPr>
            <w:pStyle w:val="TDC1"/>
            <w:tabs>
              <w:tab w:val="right" w:leader="dot" w:pos="8828"/>
            </w:tabs>
            <w:rPr>
              <w:rFonts w:ascii="Times New Roman" w:eastAsiaTheme="minorEastAsia" w:hAnsi="Times New Roman" w:cs="Times New Roman"/>
              <w:noProof/>
              <w:lang w:val="es-HN" w:eastAsia="es-HN"/>
            </w:rPr>
          </w:pPr>
          <w:hyperlink w:anchor="_Toc517026130" w:history="1">
            <w:r w:rsidR="007446D1" w:rsidRPr="007446D1">
              <w:rPr>
                <w:rStyle w:val="Hipervnculo"/>
                <w:rFonts w:ascii="Times New Roman" w:hAnsi="Times New Roman" w:cs="Times New Roman"/>
                <w:noProof/>
              </w:rPr>
              <w:t>4.1 Análisis descriptivo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13</w:t>
            </w:r>
            <w:r w:rsidR="007446D1" w:rsidRPr="007446D1">
              <w:rPr>
                <w:rFonts w:ascii="Times New Roman" w:hAnsi="Times New Roman" w:cs="Times New Roman"/>
                <w:noProof/>
                <w:webHidden/>
              </w:rPr>
              <w:fldChar w:fldCharType="end"/>
            </w:r>
          </w:hyperlink>
        </w:p>
        <w:p w14:paraId="51593F07"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31" w:history="1">
            <w:r w:rsidR="007446D1" w:rsidRPr="007446D1">
              <w:rPr>
                <w:rStyle w:val="Hipervnculo"/>
                <w:rFonts w:ascii="Times New Roman" w:hAnsi="Times New Roman" w:cs="Times New Roman"/>
                <w:noProof/>
              </w:rPr>
              <w:t>4.1.1 Variable 1 (aquí reemplace el nombre y ponga el nombre de su variable)</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13</w:t>
            </w:r>
            <w:r w:rsidR="007446D1" w:rsidRPr="007446D1">
              <w:rPr>
                <w:rFonts w:ascii="Times New Roman" w:hAnsi="Times New Roman" w:cs="Times New Roman"/>
                <w:noProof/>
                <w:webHidden/>
              </w:rPr>
              <w:fldChar w:fldCharType="end"/>
            </w:r>
          </w:hyperlink>
        </w:p>
        <w:p w14:paraId="67D3D4EB" w14:textId="77777777" w:rsidR="007446D1" w:rsidRPr="007446D1" w:rsidRDefault="00510526">
          <w:pPr>
            <w:pStyle w:val="TDC1"/>
            <w:tabs>
              <w:tab w:val="right" w:leader="dot" w:pos="8828"/>
            </w:tabs>
            <w:rPr>
              <w:rFonts w:ascii="Times New Roman" w:eastAsiaTheme="minorEastAsia" w:hAnsi="Times New Roman" w:cs="Times New Roman"/>
              <w:noProof/>
              <w:lang w:val="es-HN" w:eastAsia="es-HN"/>
            </w:rPr>
          </w:pPr>
          <w:hyperlink w:anchor="_Toc517026132" w:history="1">
            <w:r w:rsidR="007446D1" w:rsidRPr="007446D1">
              <w:rPr>
                <w:rStyle w:val="Hipervnculo"/>
                <w:rFonts w:ascii="Times New Roman" w:hAnsi="Times New Roman" w:cs="Times New Roman"/>
                <w:noProof/>
              </w:rPr>
              <w:t>4.2 Análisis inferencial</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14</w:t>
            </w:r>
            <w:r w:rsidR="007446D1" w:rsidRPr="007446D1">
              <w:rPr>
                <w:rFonts w:ascii="Times New Roman" w:hAnsi="Times New Roman" w:cs="Times New Roman"/>
                <w:noProof/>
                <w:webHidden/>
              </w:rPr>
              <w:fldChar w:fldCharType="end"/>
            </w:r>
          </w:hyperlink>
        </w:p>
        <w:p w14:paraId="449C325B"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33" w:history="1">
            <w:r w:rsidR="007446D1" w:rsidRPr="007446D1">
              <w:rPr>
                <w:rStyle w:val="Hipervnculo"/>
                <w:rFonts w:ascii="Times New Roman" w:hAnsi="Times New Roman" w:cs="Times New Roman"/>
                <w:noProof/>
                <w:lang w:val="es-HN"/>
              </w:rPr>
              <w:t>4.2.1 Prueba de normalidad de los datos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15</w:t>
            </w:r>
            <w:r w:rsidR="007446D1" w:rsidRPr="007446D1">
              <w:rPr>
                <w:rFonts w:ascii="Times New Roman" w:hAnsi="Times New Roman" w:cs="Times New Roman"/>
                <w:noProof/>
                <w:webHidden/>
              </w:rPr>
              <w:fldChar w:fldCharType="end"/>
            </w:r>
          </w:hyperlink>
        </w:p>
        <w:p w14:paraId="3744B7FB"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34" w:history="1">
            <w:r w:rsidR="007446D1" w:rsidRPr="007446D1">
              <w:rPr>
                <w:rStyle w:val="Hipervnculo"/>
                <w:rFonts w:ascii="Times New Roman" w:hAnsi="Times New Roman" w:cs="Times New Roman"/>
                <w:noProof/>
                <w:lang w:val="es-HN"/>
              </w:rPr>
              <w:t>4.2.2 Confiabilidad del instrumento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16</w:t>
            </w:r>
            <w:r w:rsidR="007446D1" w:rsidRPr="007446D1">
              <w:rPr>
                <w:rFonts w:ascii="Times New Roman" w:hAnsi="Times New Roman" w:cs="Times New Roman"/>
                <w:noProof/>
                <w:webHidden/>
              </w:rPr>
              <w:fldChar w:fldCharType="end"/>
            </w:r>
          </w:hyperlink>
        </w:p>
        <w:p w14:paraId="6252F9BD"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35" w:history="1">
            <w:r w:rsidR="007446D1" w:rsidRPr="007446D1">
              <w:rPr>
                <w:rStyle w:val="Hipervnculo"/>
                <w:rFonts w:ascii="Times New Roman" w:hAnsi="Times New Roman" w:cs="Times New Roman"/>
                <w:noProof/>
                <w:lang w:val="es-HN"/>
              </w:rPr>
              <w:t>4.2.3 Tipo de hipótesis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17</w:t>
            </w:r>
            <w:r w:rsidR="007446D1" w:rsidRPr="007446D1">
              <w:rPr>
                <w:rFonts w:ascii="Times New Roman" w:hAnsi="Times New Roman" w:cs="Times New Roman"/>
                <w:noProof/>
                <w:webHidden/>
              </w:rPr>
              <w:fldChar w:fldCharType="end"/>
            </w:r>
          </w:hyperlink>
        </w:p>
        <w:p w14:paraId="2443B488"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36" w:history="1">
            <w:r w:rsidR="007446D1" w:rsidRPr="007446D1">
              <w:rPr>
                <w:rStyle w:val="Hipervnculo"/>
                <w:rFonts w:ascii="Times New Roman" w:hAnsi="Times New Roman" w:cs="Times New Roman"/>
                <w:noProof/>
                <w:lang w:val="es-HN"/>
              </w:rPr>
              <w:t>4.2.4 Método de prueba de hipótesis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17</w:t>
            </w:r>
            <w:r w:rsidR="007446D1" w:rsidRPr="007446D1">
              <w:rPr>
                <w:rFonts w:ascii="Times New Roman" w:hAnsi="Times New Roman" w:cs="Times New Roman"/>
                <w:noProof/>
                <w:webHidden/>
              </w:rPr>
              <w:fldChar w:fldCharType="end"/>
            </w:r>
          </w:hyperlink>
        </w:p>
        <w:p w14:paraId="54719C52" w14:textId="77777777" w:rsidR="007446D1" w:rsidRPr="007446D1" w:rsidRDefault="00510526">
          <w:pPr>
            <w:pStyle w:val="TDC2"/>
            <w:tabs>
              <w:tab w:val="right" w:leader="dot" w:pos="8828"/>
            </w:tabs>
            <w:rPr>
              <w:rFonts w:ascii="Times New Roman" w:eastAsiaTheme="minorEastAsia" w:hAnsi="Times New Roman" w:cs="Times New Roman"/>
              <w:noProof/>
              <w:lang w:val="es-HN" w:eastAsia="es-HN"/>
            </w:rPr>
          </w:pPr>
          <w:hyperlink w:anchor="_Toc517026137" w:history="1">
            <w:r w:rsidR="007446D1" w:rsidRPr="007446D1">
              <w:rPr>
                <w:rStyle w:val="Hipervnculo"/>
                <w:rFonts w:ascii="Times New Roman" w:hAnsi="Times New Roman" w:cs="Times New Roman"/>
                <w:noProof/>
                <w:lang w:val="es-HN"/>
              </w:rPr>
              <w:t>4.2.5 Prueba de hipótesis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17</w:t>
            </w:r>
            <w:r w:rsidR="007446D1" w:rsidRPr="007446D1">
              <w:rPr>
                <w:rFonts w:ascii="Times New Roman" w:hAnsi="Times New Roman" w:cs="Times New Roman"/>
                <w:noProof/>
                <w:webHidden/>
              </w:rPr>
              <w:fldChar w:fldCharType="end"/>
            </w:r>
          </w:hyperlink>
        </w:p>
        <w:p w14:paraId="2586EA9B" w14:textId="77777777" w:rsidR="007446D1" w:rsidRPr="007446D1" w:rsidRDefault="00510526">
          <w:pPr>
            <w:pStyle w:val="TDC1"/>
            <w:tabs>
              <w:tab w:val="right" w:leader="dot" w:pos="8828"/>
            </w:tabs>
            <w:rPr>
              <w:rFonts w:ascii="Times New Roman" w:eastAsiaTheme="minorEastAsia" w:hAnsi="Times New Roman" w:cs="Times New Roman"/>
              <w:noProof/>
              <w:lang w:val="es-HN" w:eastAsia="es-HN"/>
            </w:rPr>
          </w:pPr>
          <w:hyperlink w:anchor="_Toc517026138" w:history="1">
            <w:r w:rsidR="007446D1" w:rsidRPr="007446D1">
              <w:rPr>
                <w:rStyle w:val="Hipervnculo"/>
                <w:rFonts w:ascii="Times New Roman" w:hAnsi="Times New Roman" w:cs="Times New Roman"/>
                <w:noProof/>
              </w:rPr>
              <w:t>4.3 Análisis de los resultados a la luz de las hipótesis y objetivos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18</w:t>
            </w:r>
            <w:r w:rsidR="007446D1" w:rsidRPr="007446D1">
              <w:rPr>
                <w:rFonts w:ascii="Times New Roman" w:hAnsi="Times New Roman" w:cs="Times New Roman"/>
                <w:noProof/>
                <w:webHidden/>
              </w:rPr>
              <w:fldChar w:fldCharType="end"/>
            </w:r>
          </w:hyperlink>
        </w:p>
        <w:p w14:paraId="43E2F69A" w14:textId="77777777" w:rsidR="007446D1" w:rsidRPr="007446D1" w:rsidRDefault="00510526">
          <w:pPr>
            <w:pStyle w:val="TDC1"/>
            <w:tabs>
              <w:tab w:val="left" w:pos="440"/>
              <w:tab w:val="right" w:leader="dot" w:pos="8828"/>
            </w:tabs>
            <w:rPr>
              <w:rFonts w:ascii="Times New Roman" w:eastAsiaTheme="minorEastAsia" w:hAnsi="Times New Roman" w:cs="Times New Roman"/>
              <w:noProof/>
              <w:lang w:val="es-HN" w:eastAsia="es-HN"/>
            </w:rPr>
          </w:pPr>
          <w:hyperlink w:anchor="_Toc517026139" w:history="1">
            <w:r w:rsidR="007446D1" w:rsidRPr="007446D1">
              <w:rPr>
                <w:rStyle w:val="Hipervnculo"/>
                <w:rFonts w:ascii="Times New Roman" w:hAnsi="Times New Roman" w:cs="Times New Roman"/>
                <w:noProof/>
              </w:rPr>
              <w:t>5.</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CONCLUSIONES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19</w:t>
            </w:r>
            <w:r w:rsidR="007446D1" w:rsidRPr="007446D1">
              <w:rPr>
                <w:rFonts w:ascii="Times New Roman" w:hAnsi="Times New Roman" w:cs="Times New Roman"/>
                <w:noProof/>
                <w:webHidden/>
              </w:rPr>
              <w:fldChar w:fldCharType="end"/>
            </w:r>
          </w:hyperlink>
        </w:p>
        <w:p w14:paraId="751B57EB" w14:textId="77777777" w:rsidR="007446D1" w:rsidRPr="007446D1" w:rsidRDefault="00510526">
          <w:pPr>
            <w:pStyle w:val="TDC1"/>
            <w:tabs>
              <w:tab w:val="left" w:pos="440"/>
              <w:tab w:val="right" w:leader="dot" w:pos="8828"/>
            </w:tabs>
            <w:rPr>
              <w:rFonts w:ascii="Times New Roman" w:eastAsiaTheme="minorEastAsia" w:hAnsi="Times New Roman" w:cs="Times New Roman"/>
              <w:noProof/>
              <w:lang w:val="es-HN" w:eastAsia="es-HN"/>
            </w:rPr>
          </w:pPr>
          <w:hyperlink w:anchor="_Toc517026140" w:history="1">
            <w:r w:rsidR="007446D1" w:rsidRPr="007446D1">
              <w:rPr>
                <w:rStyle w:val="Hipervnculo"/>
                <w:rFonts w:ascii="Times New Roman" w:hAnsi="Times New Roman" w:cs="Times New Roman"/>
                <w:noProof/>
              </w:rPr>
              <w:t>6.</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RECOMENDACIONES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20</w:t>
            </w:r>
            <w:r w:rsidR="007446D1" w:rsidRPr="007446D1">
              <w:rPr>
                <w:rFonts w:ascii="Times New Roman" w:hAnsi="Times New Roman" w:cs="Times New Roman"/>
                <w:noProof/>
                <w:webHidden/>
              </w:rPr>
              <w:fldChar w:fldCharType="end"/>
            </w:r>
          </w:hyperlink>
        </w:p>
        <w:p w14:paraId="3508DABE" w14:textId="77777777" w:rsidR="007446D1" w:rsidRPr="007446D1" w:rsidRDefault="00510526">
          <w:pPr>
            <w:pStyle w:val="TDC1"/>
            <w:tabs>
              <w:tab w:val="left" w:pos="440"/>
              <w:tab w:val="right" w:leader="dot" w:pos="8828"/>
            </w:tabs>
            <w:rPr>
              <w:rFonts w:ascii="Times New Roman" w:eastAsiaTheme="minorEastAsia" w:hAnsi="Times New Roman" w:cs="Times New Roman"/>
              <w:noProof/>
              <w:lang w:val="es-HN" w:eastAsia="es-HN"/>
            </w:rPr>
          </w:pPr>
          <w:hyperlink w:anchor="_Toc517026141" w:history="1">
            <w:r w:rsidR="007446D1" w:rsidRPr="007446D1">
              <w:rPr>
                <w:rStyle w:val="Hipervnculo"/>
                <w:rFonts w:ascii="Times New Roman" w:hAnsi="Times New Roman" w:cs="Times New Roman"/>
                <w:noProof/>
              </w:rPr>
              <w:t>7.</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REFERENCIAS BIBLIOGRÁFICAS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21</w:t>
            </w:r>
            <w:r w:rsidR="007446D1" w:rsidRPr="007446D1">
              <w:rPr>
                <w:rFonts w:ascii="Times New Roman" w:hAnsi="Times New Roman" w:cs="Times New Roman"/>
                <w:noProof/>
                <w:webHidden/>
              </w:rPr>
              <w:fldChar w:fldCharType="end"/>
            </w:r>
          </w:hyperlink>
        </w:p>
        <w:p w14:paraId="2FBC74FB" w14:textId="77777777" w:rsidR="007446D1" w:rsidRPr="007446D1" w:rsidRDefault="00510526">
          <w:pPr>
            <w:pStyle w:val="TDC1"/>
            <w:tabs>
              <w:tab w:val="left" w:pos="440"/>
              <w:tab w:val="right" w:leader="dot" w:pos="8828"/>
            </w:tabs>
            <w:rPr>
              <w:rFonts w:ascii="Times New Roman" w:eastAsiaTheme="minorEastAsia" w:hAnsi="Times New Roman" w:cs="Times New Roman"/>
              <w:noProof/>
              <w:lang w:val="es-HN" w:eastAsia="es-HN"/>
            </w:rPr>
          </w:pPr>
          <w:hyperlink w:anchor="_Toc517026142" w:history="1">
            <w:r w:rsidR="007446D1" w:rsidRPr="007446D1">
              <w:rPr>
                <w:rStyle w:val="Hipervnculo"/>
                <w:rFonts w:ascii="Times New Roman" w:hAnsi="Times New Roman" w:cs="Times New Roman"/>
                <w:noProof/>
              </w:rPr>
              <w:t>8.</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ANEXOS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6BE07F5F" w14:textId="77777777" w:rsidR="007446D1" w:rsidRPr="007446D1" w:rsidRDefault="00510526">
          <w:pPr>
            <w:pStyle w:val="TDC1"/>
            <w:tabs>
              <w:tab w:val="left" w:pos="660"/>
              <w:tab w:val="right" w:leader="dot" w:pos="8828"/>
            </w:tabs>
            <w:rPr>
              <w:rFonts w:ascii="Times New Roman" w:eastAsiaTheme="minorEastAsia" w:hAnsi="Times New Roman" w:cs="Times New Roman"/>
              <w:noProof/>
              <w:lang w:val="es-HN" w:eastAsia="es-HN"/>
            </w:rPr>
          </w:pPr>
          <w:hyperlink w:anchor="_Toc517026143" w:history="1">
            <w:r w:rsidR="007446D1" w:rsidRPr="007446D1">
              <w:rPr>
                <w:rStyle w:val="Hipervnculo"/>
                <w:rFonts w:ascii="Times New Roman" w:hAnsi="Times New Roman" w:cs="Times New Roman"/>
                <w:noProof/>
              </w:rPr>
              <w:t>8.1</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Propuesta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1E835693" w14:textId="77777777" w:rsidR="007446D1" w:rsidRPr="007446D1" w:rsidRDefault="00510526">
          <w:pPr>
            <w:pStyle w:val="TDC1"/>
            <w:tabs>
              <w:tab w:val="left" w:pos="660"/>
              <w:tab w:val="right" w:leader="dot" w:pos="8828"/>
            </w:tabs>
            <w:rPr>
              <w:rFonts w:ascii="Times New Roman" w:eastAsiaTheme="minorEastAsia" w:hAnsi="Times New Roman" w:cs="Times New Roman"/>
              <w:noProof/>
              <w:lang w:val="es-HN" w:eastAsia="es-HN"/>
            </w:rPr>
          </w:pPr>
          <w:hyperlink w:anchor="_Toc517026144" w:history="1">
            <w:r w:rsidR="007446D1" w:rsidRPr="007446D1">
              <w:rPr>
                <w:rStyle w:val="Hipervnculo"/>
                <w:rFonts w:ascii="Times New Roman" w:hAnsi="Times New Roman" w:cs="Times New Roman"/>
                <w:noProof/>
              </w:rPr>
              <w:t>8.2</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Instrumentos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2F9D1102" w14:textId="77777777" w:rsidR="007446D1" w:rsidRPr="007446D1" w:rsidRDefault="00510526">
          <w:pPr>
            <w:pStyle w:val="TDC1"/>
            <w:tabs>
              <w:tab w:val="left" w:pos="660"/>
              <w:tab w:val="right" w:leader="dot" w:pos="8828"/>
            </w:tabs>
            <w:rPr>
              <w:rFonts w:ascii="Times New Roman" w:eastAsiaTheme="minorEastAsia" w:hAnsi="Times New Roman" w:cs="Times New Roman"/>
              <w:noProof/>
              <w:lang w:val="es-HN" w:eastAsia="es-HN"/>
            </w:rPr>
          </w:pPr>
          <w:hyperlink w:anchor="_Toc517026145" w:history="1">
            <w:r w:rsidR="007446D1" w:rsidRPr="007446D1">
              <w:rPr>
                <w:rStyle w:val="Hipervnculo"/>
                <w:rFonts w:ascii="Times New Roman" w:hAnsi="Times New Roman" w:cs="Times New Roman"/>
                <w:noProof/>
              </w:rPr>
              <w:t>8.3</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Otras estadísticas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37A237C5" w14:textId="77777777" w:rsidR="007446D1" w:rsidRPr="007446D1" w:rsidRDefault="00510526">
          <w:pPr>
            <w:pStyle w:val="TDC1"/>
            <w:tabs>
              <w:tab w:val="left" w:pos="660"/>
              <w:tab w:val="right" w:leader="dot" w:pos="8828"/>
            </w:tabs>
            <w:rPr>
              <w:rFonts w:ascii="Times New Roman" w:eastAsiaTheme="minorEastAsia" w:hAnsi="Times New Roman" w:cs="Times New Roman"/>
              <w:noProof/>
              <w:lang w:val="es-HN" w:eastAsia="es-HN"/>
            </w:rPr>
          </w:pPr>
          <w:hyperlink w:anchor="_Toc517026146" w:history="1">
            <w:r w:rsidR="007446D1" w:rsidRPr="007446D1">
              <w:rPr>
                <w:rStyle w:val="Hipervnculo"/>
                <w:rFonts w:ascii="Times New Roman" w:hAnsi="Times New Roman" w:cs="Times New Roman"/>
                <w:noProof/>
              </w:rPr>
              <w:t>8.4</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Respaldos gráficos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65424353" w14:textId="77777777" w:rsidR="00D941F3" w:rsidRDefault="00D941F3" w:rsidP="006F5822">
          <w:r w:rsidRPr="007446D1">
            <w:rPr>
              <w:rFonts w:ascii="Times New Roman" w:hAnsi="Times New Roman" w:cs="Times New Roman"/>
              <w:b/>
              <w:bCs/>
              <w:sz w:val="24"/>
              <w:szCs w:val="24"/>
            </w:rPr>
            <w:fldChar w:fldCharType="end"/>
          </w:r>
        </w:p>
      </w:sdtContent>
    </w:sdt>
    <w:p w14:paraId="3A1DC149" w14:textId="77777777" w:rsidR="008C7E5B" w:rsidRDefault="008C7E5B" w:rsidP="006F5822">
      <w:pPr>
        <w:rPr>
          <w:rFonts w:ascii="Times New Roman" w:hAnsi="Times New Roman" w:cs="Times New Roman"/>
          <w:color w:val="000000" w:themeColor="text1"/>
          <w:sz w:val="24"/>
          <w:szCs w:val="24"/>
          <w:lang w:eastAsia="es-ES"/>
        </w:rPr>
      </w:pPr>
    </w:p>
    <w:p w14:paraId="228CEA35" w14:textId="77777777" w:rsidR="000727CD" w:rsidRDefault="000727CD" w:rsidP="006F5822">
      <w:pP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ÍNDICE DE GRÁFICOS</w:t>
      </w:r>
    </w:p>
    <w:p w14:paraId="1301C12F" w14:textId="77777777" w:rsidR="000727CD" w:rsidRDefault="000727CD" w:rsidP="006F5822">
      <w:pPr>
        <w:rPr>
          <w:rFonts w:ascii="Times New Roman" w:hAnsi="Times New Roman" w:cs="Times New Roman"/>
          <w:b/>
          <w:color w:val="000000" w:themeColor="text1"/>
          <w:sz w:val="28"/>
          <w:szCs w:val="24"/>
          <w:lang w:eastAsia="es-ES"/>
        </w:rPr>
      </w:pPr>
    </w:p>
    <w:p w14:paraId="455CD7F4" w14:textId="77777777" w:rsidR="000727CD" w:rsidRDefault="000727CD" w:rsidP="006F5822">
      <w:pPr>
        <w:rPr>
          <w:rFonts w:ascii="Times New Roman" w:hAnsi="Times New Roman" w:cs="Times New Roman"/>
          <w:b/>
          <w:color w:val="000000" w:themeColor="text1"/>
          <w:sz w:val="28"/>
          <w:szCs w:val="24"/>
          <w:lang w:eastAsia="es-ES"/>
        </w:rPr>
      </w:pPr>
    </w:p>
    <w:p w14:paraId="15D5881B" w14:textId="77777777" w:rsidR="000727CD" w:rsidRDefault="000727CD" w:rsidP="006F5822">
      <w:pP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ÍNDICE DE TABLAS</w:t>
      </w:r>
    </w:p>
    <w:p w14:paraId="3BD32CD4" w14:textId="77777777" w:rsidR="000727CD" w:rsidRDefault="000727CD" w:rsidP="006F5822">
      <w:pPr>
        <w:rPr>
          <w:rFonts w:ascii="Times New Roman" w:hAnsi="Times New Roman" w:cs="Times New Roman"/>
          <w:b/>
          <w:color w:val="000000" w:themeColor="text1"/>
          <w:sz w:val="28"/>
          <w:szCs w:val="24"/>
          <w:lang w:eastAsia="es-ES"/>
        </w:rPr>
      </w:pPr>
    </w:p>
    <w:p w14:paraId="2F6BA39F" w14:textId="77777777" w:rsidR="000727CD" w:rsidRDefault="000727CD" w:rsidP="006F5822">
      <w:pPr>
        <w:rPr>
          <w:rFonts w:ascii="Times New Roman" w:hAnsi="Times New Roman" w:cs="Times New Roman"/>
          <w:b/>
          <w:color w:val="000000" w:themeColor="text1"/>
          <w:sz w:val="28"/>
          <w:szCs w:val="24"/>
          <w:lang w:eastAsia="es-ES"/>
        </w:rPr>
      </w:pPr>
    </w:p>
    <w:p w14:paraId="4F70E619" w14:textId="77777777" w:rsidR="000727CD" w:rsidRDefault="000727CD" w:rsidP="006F5822">
      <w:pPr>
        <w:rPr>
          <w:rFonts w:ascii="Times New Roman" w:hAnsi="Times New Roman" w:cs="Times New Roman"/>
          <w:b/>
          <w:color w:val="000000" w:themeColor="text1"/>
          <w:sz w:val="28"/>
          <w:szCs w:val="24"/>
          <w:lang w:eastAsia="es-ES"/>
        </w:rPr>
      </w:pPr>
    </w:p>
    <w:p w14:paraId="39383708" w14:textId="77777777" w:rsidR="000727CD" w:rsidRDefault="000727CD" w:rsidP="006F5822">
      <w:pP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ÍNDICE DE ILUSTRACIONES</w:t>
      </w:r>
    </w:p>
    <w:p w14:paraId="3CA4019A" w14:textId="77777777" w:rsidR="00C82168" w:rsidRDefault="00C82168" w:rsidP="006F5822">
      <w:pPr>
        <w:jc w:val="center"/>
        <w:rPr>
          <w:rFonts w:ascii="Times New Roman" w:hAnsi="Times New Roman" w:cs="Times New Roman"/>
          <w:b/>
          <w:color w:val="000000" w:themeColor="text1"/>
          <w:sz w:val="28"/>
          <w:szCs w:val="24"/>
          <w:lang w:eastAsia="es-ES"/>
        </w:rPr>
      </w:pPr>
    </w:p>
    <w:p w14:paraId="7ADE46A9" w14:textId="77777777" w:rsidR="007446D1" w:rsidRDefault="007446D1" w:rsidP="006F5822">
      <w:pPr>
        <w:jc w:val="center"/>
        <w:rPr>
          <w:rFonts w:ascii="Times New Roman" w:hAnsi="Times New Roman" w:cs="Times New Roman"/>
          <w:b/>
          <w:color w:val="000000" w:themeColor="text1"/>
          <w:sz w:val="28"/>
          <w:szCs w:val="24"/>
          <w:lang w:eastAsia="es-ES"/>
        </w:rPr>
      </w:pPr>
    </w:p>
    <w:p w14:paraId="3C49B9CE" w14:textId="77777777" w:rsidR="007446D1" w:rsidRDefault="007446D1" w:rsidP="006F5822">
      <w:pPr>
        <w:jc w:val="center"/>
        <w:rPr>
          <w:rFonts w:ascii="Times New Roman" w:hAnsi="Times New Roman" w:cs="Times New Roman"/>
          <w:b/>
          <w:color w:val="000000" w:themeColor="text1"/>
          <w:sz w:val="28"/>
          <w:szCs w:val="24"/>
          <w:lang w:eastAsia="es-ES"/>
        </w:rPr>
      </w:pPr>
    </w:p>
    <w:p w14:paraId="7369E9C7" w14:textId="77777777" w:rsidR="007446D1" w:rsidRDefault="007446D1" w:rsidP="006F5822">
      <w:pPr>
        <w:jc w:val="center"/>
        <w:rPr>
          <w:rFonts w:ascii="Times New Roman" w:hAnsi="Times New Roman" w:cs="Times New Roman"/>
          <w:b/>
          <w:color w:val="000000" w:themeColor="text1"/>
          <w:sz w:val="28"/>
          <w:szCs w:val="24"/>
          <w:lang w:eastAsia="es-ES"/>
        </w:rPr>
      </w:pPr>
    </w:p>
    <w:p w14:paraId="413A5E3F" w14:textId="77777777" w:rsidR="00C82168" w:rsidRDefault="00C82168" w:rsidP="006F5822">
      <w:pPr>
        <w:jc w:val="center"/>
        <w:rPr>
          <w:rFonts w:ascii="Times New Roman" w:hAnsi="Times New Roman" w:cs="Times New Roman"/>
          <w:b/>
          <w:color w:val="000000" w:themeColor="text1"/>
          <w:sz w:val="28"/>
          <w:szCs w:val="24"/>
          <w:lang w:eastAsia="es-ES"/>
        </w:rPr>
      </w:pPr>
    </w:p>
    <w:p w14:paraId="773E608A" w14:textId="77777777" w:rsidR="008C7E5B" w:rsidRPr="008C7E5B" w:rsidRDefault="008C7E5B" w:rsidP="007446D1">
      <w:pPr>
        <w:pStyle w:val="Ttulo1"/>
        <w:jc w:val="center"/>
        <w:rPr>
          <w:lang w:eastAsia="es-ES"/>
        </w:rPr>
      </w:pPr>
      <w:bookmarkStart w:id="24" w:name="_Toc517026099"/>
      <w:r>
        <w:rPr>
          <w:lang w:eastAsia="es-ES"/>
        </w:rPr>
        <w:lastRenderedPageBreak/>
        <w:t>INTRODUCCIÓN</w:t>
      </w:r>
      <w:bookmarkEnd w:id="24"/>
    </w:p>
    <w:p w14:paraId="2A6F0B44" w14:textId="77777777" w:rsidR="008C7E5B" w:rsidRPr="001734E0" w:rsidDel="00AA1446" w:rsidRDefault="008C7E5B" w:rsidP="006F5822">
      <w:pPr>
        <w:rPr>
          <w:del w:id="25" w:author="marvin toro cruz" w:date="2020-03-15T15:56:00Z"/>
          <w:rFonts w:ascii="Times New Roman" w:hAnsi="Times New Roman" w:cs="Times New Roman"/>
          <w:color w:val="000000" w:themeColor="text1"/>
          <w:sz w:val="24"/>
          <w:szCs w:val="24"/>
          <w:lang w:val="es-MX" w:eastAsia="es-ES"/>
        </w:rPr>
      </w:pPr>
    </w:p>
    <w:p w14:paraId="010FF983" w14:textId="77777777" w:rsidR="008C7E5B" w:rsidDel="00AA1446" w:rsidRDefault="008C7E5B" w:rsidP="006F5822">
      <w:pPr>
        <w:rPr>
          <w:del w:id="26" w:author="marvin toro cruz" w:date="2020-03-15T15:56:00Z"/>
          <w:rFonts w:ascii="Times New Roman" w:hAnsi="Times New Roman" w:cs="Times New Roman"/>
          <w:color w:val="000000" w:themeColor="text1"/>
          <w:sz w:val="24"/>
          <w:szCs w:val="24"/>
          <w:lang w:eastAsia="es-ES"/>
        </w:rPr>
      </w:pPr>
    </w:p>
    <w:p w14:paraId="5CE3C6D8" w14:textId="77777777" w:rsidR="008C7E5B" w:rsidDel="00AA1446" w:rsidRDefault="008C7E5B" w:rsidP="006F5822">
      <w:pPr>
        <w:rPr>
          <w:del w:id="27" w:author="marvin toro cruz" w:date="2020-03-15T15:56:00Z"/>
          <w:rFonts w:ascii="Times New Roman" w:hAnsi="Times New Roman" w:cs="Times New Roman"/>
          <w:color w:val="000000" w:themeColor="text1"/>
          <w:sz w:val="24"/>
          <w:szCs w:val="24"/>
          <w:lang w:eastAsia="es-ES"/>
        </w:rPr>
      </w:pPr>
    </w:p>
    <w:p w14:paraId="29502569" w14:textId="77777777" w:rsidR="008C7E5B" w:rsidDel="00AA1446" w:rsidRDefault="008C7E5B" w:rsidP="006F5822">
      <w:pPr>
        <w:rPr>
          <w:del w:id="28" w:author="marvin toro cruz" w:date="2020-03-15T15:56:00Z"/>
          <w:rFonts w:ascii="Times New Roman" w:hAnsi="Times New Roman" w:cs="Times New Roman"/>
          <w:color w:val="000000" w:themeColor="text1"/>
          <w:sz w:val="24"/>
          <w:szCs w:val="24"/>
          <w:lang w:eastAsia="es-ES"/>
        </w:rPr>
      </w:pPr>
    </w:p>
    <w:p w14:paraId="02B80364" w14:textId="77777777" w:rsidR="008C7E5B" w:rsidRDefault="008C7E5B" w:rsidP="006F5822">
      <w:pPr>
        <w:rPr>
          <w:rFonts w:ascii="Times New Roman" w:hAnsi="Times New Roman" w:cs="Times New Roman"/>
          <w:color w:val="000000" w:themeColor="text1"/>
          <w:sz w:val="24"/>
          <w:szCs w:val="24"/>
          <w:lang w:eastAsia="es-ES"/>
        </w:rPr>
      </w:pPr>
    </w:p>
    <w:p w14:paraId="6866C96D" w14:textId="77777777" w:rsidR="008C7E5B" w:rsidRDefault="008C7E5B" w:rsidP="006F5822">
      <w:pPr>
        <w:rPr>
          <w:rFonts w:ascii="Times New Roman" w:hAnsi="Times New Roman" w:cs="Times New Roman"/>
          <w:color w:val="000000" w:themeColor="text1"/>
          <w:sz w:val="24"/>
          <w:szCs w:val="24"/>
          <w:lang w:eastAsia="es-ES"/>
        </w:rPr>
      </w:pPr>
    </w:p>
    <w:p w14:paraId="4A4A39FC" w14:textId="77777777" w:rsidR="008C7E5B" w:rsidRDefault="008C7E5B" w:rsidP="006F5822">
      <w:pPr>
        <w:rPr>
          <w:rFonts w:ascii="Times New Roman" w:hAnsi="Times New Roman" w:cs="Times New Roman"/>
          <w:color w:val="000000" w:themeColor="text1"/>
          <w:sz w:val="24"/>
          <w:szCs w:val="24"/>
          <w:lang w:eastAsia="es-ES"/>
        </w:rPr>
      </w:pPr>
    </w:p>
    <w:p w14:paraId="1C9F4BCB" w14:textId="77777777" w:rsidR="008C7E5B" w:rsidRDefault="008C7E5B" w:rsidP="006F5822">
      <w:pPr>
        <w:rPr>
          <w:rFonts w:ascii="Times New Roman" w:hAnsi="Times New Roman" w:cs="Times New Roman"/>
          <w:color w:val="000000" w:themeColor="text1"/>
          <w:sz w:val="24"/>
          <w:szCs w:val="24"/>
          <w:lang w:eastAsia="es-ES"/>
        </w:rPr>
      </w:pPr>
    </w:p>
    <w:p w14:paraId="262B7D05" w14:textId="77777777" w:rsidR="008C7E5B" w:rsidRDefault="008C7E5B" w:rsidP="006F5822">
      <w:pPr>
        <w:rPr>
          <w:rFonts w:ascii="Times New Roman" w:hAnsi="Times New Roman" w:cs="Times New Roman"/>
          <w:color w:val="000000" w:themeColor="text1"/>
          <w:sz w:val="24"/>
          <w:szCs w:val="24"/>
          <w:lang w:eastAsia="es-ES"/>
        </w:rPr>
      </w:pPr>
    </w:p>
    <w:p w14:paraId="6D67ED39" w14:textId="77777777" w:rsidR="00F07416" w:rsidRDefault="006F5822" w:rsidP="006F5822">
      <w:pPr>
        <w:tabs>
          <w:tab w:val="left" w:pos="5070"/>
        </w:tabs>
        <w:rPr>
          <w:lang w:val="es-MX"/>
        </w:rPr>
      </w:pPr>
      <w:r>
        <w:rPr>
          <w:lang w:val="es-MX"/>
        </w:rPr>
        <w:tab/>
      </w:r>
    </w:p>
    <w:p w14:paraId="47049DB1" w14:textId="77777777" w:rsidR="00F07416" w:rsidRDefault="00F07416" w:rsidP="006F5822">
      <w:pPr>
        <w:rPr>
          <w:lang w:val="es-MX"/>
        </w:rPr>
      </w:pPr>
    </w:p>
    <w:p w14:paraId="17225E0E" w14:textId="77777777" w:rsidR="00F07416" w:rsidRDefault="00F07416" w:rsidP="006F5822">
      <w:pPr>
        <w:rPr>
          <w:lang w:val="es-MX"/>
        </w:rPr>
        <w:sectPr w:rsidR="00F07416" w:rsidSect="00F07416">
          <w:pgSz w:w="12240" w:h="15840"/>
          <w:pgMar w:top="1417" w:right="1701" w:bottom="1417" w:left="1701" w:header="708" w:footer="708" w:gutter="0"/>
          <w:pgNumType w:fmt="lowerRoman"/>
          <w:cols w:space="708"/>
          <w:docGrid w:linePitch="360"/>
        </w:sectPr>
      </w:pPr>
    </w:p>
    <w:p w14:paraId="1C7EEEE5" w14:textId="77777777" w:rsidR="00E37317" w:rsidRPr="004060AB" w:rsidRDefault="00460198" w:rsidP="006F5822">
      <w:pPr>
        <w:pStyle w:val="Ttulo1"/>
        <w:jc w:val="center"/>
        <w:rPr>
          <w:rFonts w:cs="Times New Roman"/>
          <w:szCs w:val="24"/>
          <w:lang w:val="es-MX"/>
        </w:rPr>
      </w:pPr>
      <w:bookmarkStart w:id="29" w:name="_Toc517026100"/>
      <w:r>
        <w:rPr>
          <w:rFonts w:cs="Times New Roman"/>
          <w:szCs w:val="24"/>
          <w:lang w:val="es-MX"/>
        </w:rPr>
        <w:lastRenderedPageBreak/>
        <w:t xml:space="preserve">CAPÍTULO I. </w:t>
      </w:r>
      <w:r w:rsidR="00E37317" w:rsidRPr="004060AB">
        <w:rPr>
          <w:rFonts w:cs="Times New Roman"/>
          <w:szCs w:val="24"/>
          <w:lang w:val="es-MX"/>
        </w:rPr>
        <w:t>PLANTEAMIENTO DEL PROBLEMA</w:t>
      </w:r>
      <w:bookmarkEnd w:id="29"/>
    </w:p>
    <w:p w14:paraId="4C9F7652" w14:textId="77777777" w:rsidR="00E37317" w:rsidRPr="0084241B" w:rsidRDefault="00E37317" w:rsidP="006F5822">
      <w:pPr>
        <w:rPr>
          <w:rFonts w:ascii="Times New Roman" w:hAnsi="Times New Roman" w:cs="Times New Roman"/>
          <w:color w:val="000000" w:themeColor="text1"/>
          <w:sz w:val="24"/>
          <w:szCs w:val="24"/>
          <w:lang w:val="es-MX"/>
        </w:rPr>
      </w:pPr>
    </w:p>
    <w:p w14:paraId="1C8B0B4C" w14:textId="60DE26ED" w:rsidR="00E37317" w:rsidRPr="00AA1446" w:rsidRDefault="006F5822" w:rsidP="006C28F3">
      <w:pPr>
        <w:pStyle w:val="Ttulo2"/>
        <w:numPr>
          <w:ilvl w:val="1"/>
          <w:numId w:val="23"/>
        </w:numPr>
        <w:rPr>
          <w:rFonts w:cs="Times New Roman"/>
          <w:szCs w:val="24"/>
          <w:highlight w:val="yellow"/>
          <w:lang w:val="es-MX"/>
          <w:rPrChange w:id="30" w:author="marvin toro cruz" w:date="2020-03-15T15:56:00Z">
            <w:rPr>
              <w:rFonts w:cs="Times New Roman"/>
              <w:szCs w:val="24"/>
              <w:lang w:val="es-MX"/>
            </w:rPr>
          </w:rPrChange>
        </w:rPr>
      </w:pPr>
      <w:bookmarkStart w:id="31" w:name="_Toc517026101"/>
      <w:r w:rsidRPr="00AA1446">
        <w:rPr>
          <w:rFonts w:cs="Times New Roman"/>
          <w:szCs w:val="24"/>
          <w:highlight w:val="yellow"/>
          <w:lang w:val="es-MX"/>
          <w:rPrChange w:id="32" w:author="marvin toro cruz" w:date="2020-03-15T15:56:00Z">
            <w:rPr>
              <w:rFonts w:cs="Times New Roman"/>
              <w:szCs w:val="24"/>
              <w:lang w:val="es-MX"/>
            </w:rPr>
          </w:rPrChange>
        </w:rPr>
        <w:t>Antecedentes</w:t>
      </w:r>
      <w:bookmarkEnd w:id="31"/>
      <w:r w:rsidR="00510526" w:rsidRPr="00AA1446">
        <w:rPr>
          <w:rFonts w:cs="Times New Roman"/>
          <w:szCs w:val="24"/>
          <w:highlight w:val="yellow"/>
          <w:lang w:val="es-MX"/>
          <w:rPrChange w:id="33" w:author="marvin toro cruz" w:date="2020-03-15T15:56:00Z">
            <w:rPr>
              <w:rFonts w:cs="Times New Roman"/>
              <w:szCs w:val="24"/>
              <w:lang w:val="es-MX"/>
            </w:rPr>
          </w:rPrChange>
        </w:rPr>
        <w:t xml:space="preserve"> del Problema</w:t>
      </w:r>
    </w:p>
    <w:p w14:paraId="55887A81" w14:textId="2FBD1A33" w:rsidR="00E34966" w:rsidRDefault="00E34966" w:rsidP="00E34966">
      <w:pPr>
        <w:rPr>
          <w:lang w:val="es-MX"/>
        </w:rPr>
      </w:pPr>
    </w:p>
    <w:p w14:paraId="47BB17F4" w14:textId="6D5F45C8" w:rsidR="00510526" w:rsidRDefault="00320F64" w:rsidP="00320F64">
      <w:pPr>
        <w:spacing w:line="480" w:lineRule="auto"/>
        <w:ind w:firstLine="708"/>
        <w:rPr>
          <w:rFonts w:ascii="Times New Roman" w:eastAsia="Calibri" w:hAnsi="Times New Roman" w:cs="Times New Roman"/>
          <w:sz w:val="24"/>
          <w:lang w:val="es-HN"/>
        </w:rPr>
      </w:pPr>
      <w:r w:rsidRPr="0030234D">
        <w:rPr>
          <w:rFonts w:ascii="Times New Roman" w:eastAsia="Calibri" w:hAnsi="Times New Roman" w:cs="Times New Roman"/>
          <w:sz w:val="24"/>
          <w:lang w:val="es-HN"/>
        </w:rPr>
        <w:t>En el año 2014 el ranking de resultados de la prueba</w:t>
      </w:r>
      <w:r>
        <w:rPr>
          <w:rFonts w:ascii="Times New Roman" w:eastAsia="Calibri" w:hAnsi="Times New Roman" w:cs="Times New Roman"/>
          <w:sz w:val="24"/>
          <w:lang w:val="es-HN"/>
        </w:rPr>
        <w:t xml:space="preserve"> de actitud académica (</w:t>
      </w:r>
      <w:r w:rsidRPr="0030234D">
        <w:rPr>
          <w:rFonts w:ascii="Times New Roman" w:eastAsia="Calibri" w:hAnsi="Times New Roman" w:cs="Times New Roman"/>
          <w:sz w:val="24"/>
          <w:lang w:val="es-HN"/>
        </w:rPr>
        <w:t>PAA</w:t>
      </w:r>
      <w:r>
        <w:rPr>
          <w:rFonts w:ascii="Times New Roman" w:eastAsia="Calibri" w:hAnsi="Times New Roman" w:cs="Times New Roman"/>
          <w:sz w:val="24"/>
          <w:lang w:val="es-HN"/>
        </w:rPr>
        <w:t>)</w:t>
      </w:r>
      <w:r w:rsidRPr="0030234D">
        <w:rPr>
          <w:rFonts w:ascii="Times New Roman" w:eastAsia="Calibri" w:hAnsi="Times New Roman" w:cs="Times New Roman"/>
          <w:sz w:val="24"/>
          <w:lang w:val="es-HN"/>
        </w:rPr>
        <w:t xml:space="preserve"> de la Universidad Nacional Autónoma de Honduras ubicó al Instituto San José del Carmen</w:t>
      </w:r>
      <w:r w:rsidR="00AA5F41">
        <w:rPr>
          <w:rFonts w:ascii="Times New Roman" w:eastAsia="Calibri" w:hAnsi="Times New Roman" w:cs="Times New Roman"/>
          <w:sz w:val="24"/>
          <w:lang w:val="es-HN"/>
        </w:rPr>
        <w:t xml:space="preserve"> (ISJC)</w:t>
      </w:r>
      <w:r w:rsidRPr="0030234D">
        <w:rPr>
          <w:rFonts w:ascii="Times New Roman" w:eastAsia="Calibri" w:hAnsi="Times New Roman" w:cs="Times New Roman"/>
          <w:sz w:val="24"/>
          <w:lang w:val="es-HN"/>
        </w:rPr>
        <w:t xml:space="preserve"> en la posición número 16 de los mejores centros educativos privados con un promedio de 960 puntos, para el siguiente año se ubicó en la posición 21 y en el año 2016 </w:t>
      </w:r>
      <w:r w:rsidR="00AA5F41">
        <w:rPr>
          <w:rFonts w:ascii="Times New Roman" w:eastAsia="Calibri" w:hAnsi="Times New Roman" w:cs="Times New Roman"/>
          <w:sz w:val="24"/>
          <w:lang w:val="es-HN"/>
        </w:rPr>
        <w:t>ob</w:t>
      </w:r>
      <w:r w:rsidRPr="0030234D">
        <w:rPr>
          <w:rFonts w:ascii="Times New Roman" w:eastAsia="Calibri" w:hAnsi="Times New Roman" w:cs="Times New Roman"/>
          <w:sz w:val="24"/>
          <w:lang w:val="es-HN"/>
        </w:rPr>
        <w:t xml:space="preserve">tuvo la posición número 31, mostrando de esta manera un decremento en </w:t>
      </w:r>
      <w:r w:rsidR="00AA5F41">
        <w:rPr>
          <w:rFonts w:ascii="Times New Roman" w:eastAsia="Calibri" w:hAnsi="Times New Roman" w:cs="Times New Roman"/>
          <w:sz w:val="24"/>
          <w:lang w:val="es-HN"/>
        </w:rPr>
        <w:t xml:space="preserve">el </w:t>
      </w:r>
      <w:r w:rsidRPr="0030234D">
        <w:rPr>
          <w:rFonts w:ascii="Times New Roman" w:eastAsia="Calibri" w:hAnsi="Times New Roman" w:cs="Times New Roman"/>
          <w:sz w:val="24"/>
          <w:lang w:val="es-HN"/>
        </w:rPr>
        <w:t>nivel académico de los estudiantes</w:t>
      </w:r>
      <w:r w:rsidR="00510526">
        <w:rPr>
          <w:rFonts w:ascii="Times New Roman" w:eastAsia="Calibri" w:hAnsi="Times New Roman" w:cs="Times New Roman"/>
          <w:sz w:val="24"/>
          <w:lang w:val="es-HN"/>
        </w:rPr>
        <w:t>, estos resultados afectan de manera negativa la reputación y credibilidad del Instituto, ya que son publicados por todos los medios de comunicación.</w:t>
      </w:r>
    </w:p>
    <w:p w14:paraId="5615BEF1" w14:textId="376800DA" w:rsidR="00320F64" w:rsidRDefault="000D32C9" w:rsidP="000D32C9">
      <w:pPr>
        <w:spacing w:line="480" w:lineRule="auto"/>
        <w:rPr>
          <w:rFonts w:ascii="Times New Roman" w:eastAsia="Calibri" w:hAnsi="Times New Roman" w:cs="Times New Roman"/>
          <w:sz w:val="24"/>
          <w:lang w:val="es-HN"/>
        </w:rPr>
      </w:pPr>
      <w:r w:rsidRPr="0030234D">
        <w:rPr>
          <w:rFonts w:ascii="Times New Roman" w:eastAsia="Calibri" w:hAnsi="Times New Roman" w:cs="Times New Roman"/>
          <w:sz w:val="24"/>
          <w:lang w:val="es-HN"/>
        </w:rPr>
        <w:tab/>
      </w:r>
      <w:r w:rsidR="00320F64" w:rsidRPr="0030234D">
        <w:rPr>
          <w:rFonts w:ascii="Times New Roman" w:eastAsia="Calibri" w:hAnsi="Times New Roman" w:cs="Times New Roman"/>
          <w:sz w:val="24"/>
          <w:lang w:val="es-HN"/>
        </w:rPr>
        <w:t xml:space="preserve">Desde el año 2014 a la actualidad, el </w:t>
      </w:r>
      <w:r w:rsidR="00320F64">
        <w:rPr>
          <w:rFonts w:ascii="Times New Roman" w:eastAsia="Calibri" w:hAnsi="Times New Roman" w:cs="Times New Roman"/>
          <w:sz w:val="24"/>
          <w:lang w:val="es-HN"/>
        </w:rPr>
        <w:t>ISJC</w:t>
      </w:r>
      <w:r w:rsidR="00320F64" w:rsidRPr="0030234D">
        <w:rPr>
          <w:rFonts w:ascii="Times New Roman" w:eastAsia="Calibri" w:hAnsi="Times New Roman" w:cs="Times New Roman"/>
          <w:sz w:val="24"/>
          <w:lang w:val="es-HN"/>
        </w:rPr>
        <w:t xml:space="preserve"> ha percibido una reducción significativa en el núm</w:t>
      </w:r>
      <w:r w:rsidR="00AA5F41">
        <w:rPr>
          <w:rFonts w:ascii="Times New Roman" w:eastAsia="Calibri" w:hAnsi="Times New Roman" w:cs="Times New Roman"/>
          <w:sz w:val="24"/>
          <w:lang w:val="es-HN"/>
        </w:rPr>
        <w:t>ero de matrículas (ver gráfico 1</w:t>
      </w:r>
      <w:r w:rsidR="00320F64" w:rsidRPr="0030234D">
        <w:rPr>
          <w:rFonts w:ascii="Times New Roman" w:eastAsia="Calibri" w:hAnsi="Times New Roman" w:cs="Times New Roman"/>
          <w:sz w:val="24"/>
          <w:lang w:val="es-HN"/>
        </w:rPr>
        <w:t>), lo cual ha llevado a la reducción de algunas secciones escolares de pre</w:t>
      </w:r>
      <w:r w:rsidR="00510526">
        <w:rPr>
          <w:rFonts w:ascii="Times New Roman" w:eastAsia="Calibri" w:hAnsi="Times New Roman" w:cs="Times New Roman"/>
          <w:sz w:val="24"/>
          <w:lang w:val="es-HN"/>
        </w:rPr>
        <w:t>-</w:t>
      </w:r>
      <w:r w:rsidR="00320F64" w:rsidRPr="0030234D">
        <w:rPr>
          <w:rFonts w:ascii="Times New Roman" w:eastAsia="Calibri" w:hAnsi="Times New Roman" w:cs="Times New Roman"/>
          <w:sz w:val="24"/>
          <w:lang w:val="es-HN"/>
        </w:rPr>
        <w:t>básica y básica en español</w:t>
      </w:r>
      <w:r w:rsidR="001C767A">
        <w:rPr>
          <w:rFonts w:ascii="Times New Roman" w:eastAsia="Calibri" w:hAnsi="Times New Roman" w:cs="Times New Roman"/>
          <w:sz w:val="24"/>
          <w:lang w:val="es-HN"/>
        </w:rPr>
        <w:t xml:space="preserve"> y a la cancelación</w:t>
      </w:r>
      <w:r w:rsidR="00826C53">
        <w:rPr>
          <w:rFonts w:ascii="Times New Roman" w:eastAsia="Calibri" w:hAnsi="Times New Roman" w:cs="Times New Roman"/>
          <w:sz w:val="24"/>
          <w:lang w:val="es-HN"/>
        </w:rPr>
        <w:t xml:space="preserve"> y reducción</w:t>
      </w:r>
      <w:r w:rsidR="001C767A">
        <w:rPr>
          <w:rFonts w:ascii="Times New Roman" w:eastAsia="Calibri" w:hAnsi="Times New Roman" w:cs="Times New Roman"/>
          <w:sz w:val="24"/>
          <w:lang w:val="es-HN"/>
        </w:rPr>
        <w:t xml:space="preserve"> de</w:t>
      </w:r>
      <w:r w:rsidR="00826C53">
        <w:rPr>
          <w:rFonts w:ascii="Times New Roman" w:eastAsia="Calibri" w:hAnsi="Times New Roman" w:cs="Times New Roman"/>
          <w:sz w:val="24"/>
          <w:lang w:val="es-HN"/>
        </w:rPr>
        <w:t xml:space="preserve"> modalidades como ser finanzas e Informática</w:t>
      </w:r>
      <w:r w:rsidR="00320F64" w:rsidRPr="0030234D">
        <w:rPr>
          <w:rFonts w:ascii="Times New Roman" w:eastAsia="Calibri" w:hAnsi="Times New Roman" w:cs="Times New Roman"/>
          <w:sz w:val="24"/>
          <w:lang w:val="es-HN"/>
        </w:rPr>
        <w:t xml:space="preserve">.  </w:t>
      </w:r>
    </w:p>
    <w:p w14:paraId="1B82499C" w14:textId="2C57BC39" w:rsidR="000D32C9" w:rsidRPr="0030234D" w:rsidRDefault="00320F64" w:rsidP="00320F64">
      <w:pPr>
        <w:spacing w:line="480" w:lineRule="auto"/>
        <w:ind w:firstLine="708"/>
        <w:jc w:val="center"/>
        <w:rPr>
          <w:rFonts w:ascii="Times New Roman" w:eastAsia="Calibri" w:hAnsi="Times New Roman" w:cs="Times New Roman"/>
          <w:sz w:val="24"/>
          <w:lang w:val="es-HN"/>
        </w:rPr>
      </w:pPr>
      <w:r w:rsidRPr="00FD41E8">
        <w:rPr>
          <w:rFonts w:ascii="Times New Roman" w:eastAsia="Calibri" w:hAnsi="Times New Roman" w:cs="Times New Roman"/>
          <w:sz w:val="24"/>
          <w:highlight w:val="yellow"/>
          <w:lang w:val="es-HN"/>
          <w:rPrChange w:id="34" w:author="marvin toro cruz" w:date="2020-03-15T15:56:00Z">
            <w:rPr>
              <w:rFonts w:ascii="Times New Roman" w:eastAsia="Calibri" w:hAnsi="Times New Roman" w:cs="Times New Roman"/>
              <w:sz w:val="24"/>
              <w:lang w:val="es-HN"/>
            </w:rPr>
          </w:rPrChange>
        </w:rPr>
        <w:t>Gráfico</w:t>
      </w:r>
      <w:r w:rsidR="00AA5F41" w:rsidRPr="00FD41E8">
        <w:rPr>
          <w:rFonts w:ascii="Times New Roman" w:eastAsia="Calibri" w:hAnsi="Times New Roman" w:cs="Times New Roman"/>
          <w:sz w:val="24"/>
          <w:highlight w:val="yellow"/>
          <w:lang w:val="es-HN"/>
          <w:rPrChange w:id="35" w:author="marvin toro cruz" w:date="2020-03-15T15:56:00Z">
            <w:rPr>
              <w:rFonts w:ascii="Times New Roman" w:eastAsia="Calibri" w:hAnsi="Times New Roman" w:cs="Times New Roman"/>
              <w:sz w:val="24"/>
              <w:lang w:val="es-HN"/>
            </w:rPr>
          </w:rPrChange>
        </w:rPr>
        <w:t xml:space="preserve"> 1</w:t>
      </w:r>
      <w:r w:rsidRPr="00FD41E8">
        <w:rPr>
          <w:rFonts w:ascii="Times New Roman" w:eastAsia="Calibri" w:hAnsi="Times New Roman" w:cs="Times New Roman"/>
          <w:sz w:val="24"/>
          <w:highlight w:val="yellow"/>
          <w:lang w:val="es-HN"/>
          <w:rPrChange w:id="36" w:author="marvin toro cruz" w:date="2020-03-15T15:56:00Z">
            <w:rPr>
              <w:rFonts w:ascii="Times New Roman" w:eastAsia="Calibri" w:hAnsi="Times New Roman" w:cs="Times New Roman"/>
              <w:sz w:val="24"/>
              <w:lang w:val="es-HN"/>
            </w:rPr>
          </w:rPrChange>
        </w:rPr>
        <w:t>. Número de matrícu</w:t>
      </w:r>
      <w:r w:rsidR="001C767A" w:rsidRPr="00FD41E8">
        <w:rPr>
          <w:rFonts w:ascii="Times New Roman" w:eastAsia="Calibri" w:hAnsi="Times New Roman" w:cs="Times New Roman"/>
          <w:sz w:val="24"/>
          <w:highlight w:val="yellow"/>
          <w:lang w:val="es-HN"/>
          <w:rPrChange w:id="37" w:author="marvin toro cruz" w:date="2020-03-15T15:56:00Z">
            <w:rPr>
              <w:rFonts w:ascii="Times New Roman" w:eastAsia="Calibri" w:hAnsi="Times New Roman" w:cs="Times New Roman"/>
              <w:sz w:val="24"/>
              <w:lang w:val="es-HN"/>
            </w:rPr>
          </w:rPrChange>
        </w:rPr>
        <w:t>las anuales en el ISJC 2014-2020</w:t>
      </w:r>
      <w:r w:rsidRPr="0030234D">
        <w:rPr>
          <w:rFonts w:ascii="Calibri" w:eastAsia="Calibri" w:hAnsi="Calibri" w:cs="Times New Roman"/>
          <w:noProof/>
          <w:lang w:val="en-US"/>
        </w:rPr>
        <w:drawing>
          <wp:inline distT="0" distB="0" distL="0" distR="0" wp14:anchorId="610B95BB" wp14:editId="556F38B0">
            <wp:extent cx="4865427" cy="2094865"/>
            <wp:effectExtent l="0" t="0" r="11430" b="635"/>
            <wp:docPr id="20" name="Gráfico 4">
              <a:extLst xmlns:a="http://schemas.openxmlformats.org/drawingml/2006/main">
                <a:ext uri="{FF2B5EF4-FFF2-40B4-BE49-F238E27FC236}">
                  <a16:creationId xmlns:a16="http://schemas.microsoft.com/office/drawing/2014/main" id="{735AA36F-FE9A-4CF2-B63F-C18E64D0E3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rFonts w:ascii="Times New Roman" w:eastAsia="Calibri" w:hAnsi="Times New Roman" w:cs="Times New Roman"/>
          <w:sz w:val="24"/>
          <w:lang w:val="es-HN"/>
        </w:rPr>
        <w:br/>
        <w:t>Fuente: Obtenido de los libros de actas de matrículas del ISJC</w:t>
      </w:r>
    </w:p>
    <w:p w14:paraId="76B32E5D" w14:textId="109B94F8" w:rsidR="000D32C9" w:rsidRDefault="00E83F1A" w:rsidP="000D32C9">
      <w:pPr>
        <w:spacing w:line="480" w:lineRule="auto"/>
        <w:ind w:firstLine="708"/>
        <w:jc w:val="both"/>
        <w:rPr>
          <w:rFonts w:ascii="Times New Roman" w:eastAsia="Calibri" w:hAnsi="Times New Roman" w:cs="Times New Roman"/>
          <w:sz w:val="24"/>
          <w:lang w:val="es-HN"/>
        </w:rPr>
      </w:pPr>
      <w:r w:rsidRPr="00FD41E8">
        <w:rPr>
          <w:rFonts w:ascii="Times New Roman" w:eastAsia="Calibri" w:hAnsi="Times New Roman" w:cs="Times New Roman"/>
          <w:sz w:val="24"/>
          <w:highlight w:val="yellow"/>
          <w:lang w:val="es-HN"/>
          <w:rPrChange w:id="38" w:author="marvin toro cruz" w:date="2020-03-15T15:57:00Z">
            <w:rPr>
              <w:rFonts w:ascii="Times New Roman" w:eastAsia="Calibri" w:hAnsi="Times New Roman" w:cs="Times New Roman"/>
              <w:sz w:val="24"/>
              <w:lang w:val="es-HN"/>
            </w:rPr>
          </w:rPrChange>
        </w:rPr>
        <w:lastRenderedPageBreak/>
        <w:t>Como se puede</w:t>
      </w:r>
      <w:r w:rsidR="000D32C9" w:rsidRPr="00FD41E8">
        <w:rPr>
          <w:rFonts w:ascii="Times New Roman" w:eastAsia="Calibri" w:hAnsi="Times New Roman" w:cs="Times New Roman"/>
          <w:sz w:val="24"/>
          <w:highlight w:val="yellow"/>
          <w:lang w:val="es-HN"/>
          <w:rPrChange w:id="39" w:author="marvin toro cruz" w:date="2020-03-15T15:57:00Z">
            <w:rPr>
              <w:rFonts w:ascii="Times New Roman" w:eastAsia="Calibri" w:hAnsi="Times New Roman" w:cs="Times New Roman"/>
              <w:sz w:val="24"/>
              <w:lang w:val="es-HN"/>
            </w:rPr>
          </w:rPrChange>
        </w:rPr>
        <w:t xml:space="preserve"> observar </w:t>
      </w:r>
      <w:r w:rsidRPr="00FD41E8">
        <w:rPr>
          <w:rFonts w:ascii="Times New Roman" w:eastAsia="Calibri" w:hAnsi="Times New Roman" w:cs="Times New Roman"/>
          <w:sz w:val="24"/>
          <w:highlight w:val="yellow"/>
          <w:lang w:val="es-HN"/>
          <w:rPrChange w:id="40" w:author="marvin toro cruz" w:date="2020-03-15T15:57:00Z">
            <w:rPr>
              <w:rFonts w:ascii="Times New Roman" w:eastAsia="Calibri" w:hAnsi="Times New Roman" w:cs="Times New Roman"/>
              <w:sz w:val="24"/>
              <w:lang w:val="es-HN"/>
            </w:rPr>
          </w:rPrChange>
        </w:rPr>
        <w:t>luego</w:t>
      </w:r>
      <w:r w:rsidR="001C767A" w:rsidRPr="00FD41E8">
        <w:rPr>
          <w:rFonts w:ascii="Times New Roman" w:eastAsia="Calibri" w:hAnsi="Times New Roman" w:cs="Times New Roman"/>
          <w:sz w:val="24"/>
          <w:highlight w:val="yellow"/>
          <w:lang w:val="es-HN"/>
          <w:rPrChange w:id="41" w:author="marvin toro cruz" w:date="2020-03-15T15:57:00Z">
            <w:rPr>
              <w:rFonts w:ascii="Times New Roman" w:eastAsia="Calibri" w:hAnsi="Times New Roman" w:cs="Times New Roman"/>
              <w:sz w:val="24"/>
              <w:lang w:val="es-HN"/>
            </w:rPr>
          </w:rPrChange>
        </w:rPr>
        <w:t xml:space="preserve"> de tener una cantidad de 156</w:t>
      </w:r>
      <w:r w:rsidR="000D32C9" w:rsidRPr="00FD41E8">
        <w:rPr>
          <w:rFonts w:ascii="Times New Roman" w:eastAsia="Calibri" w:hAnsi="Times New Roman" w:cs="Times New Roman"/>
          <w:sz w:val="24"/>
          <w:highlight w:val="yellow"/>
          <w:lang w:val="es-HN"/>
          <w:rPrChange w:id="42" w:author="marvin toro cruz" w:date="2020-03-15T15:57:00Z">
            <w:rPr>
              <w:rFonts w:ascii="Times New Roman" w:eastAsia="Calibri" w:hAnsi="Times New Roman" w:cs="Times New Roman"/>
              <w:sz w:val="24"/>
              <w:lang w:val="es-HN"/>
            </w:rPr>
          </w:rPrChange>
        </w:rPr>
        <w:t xml:space="preserve">0 estudiantes </w:t>
      </w:r>
      <w:r w:rsidRPr="00FD41E8">
        <w:rPr>
          <w:rFonts w:ascii="Times New Roman" w:eastAsia="Calibri" w:hAnsi="Times New Roman" w:cs="Times New Roman"/>
          <w:sz w:val="24"/>
          <w:highlight w:val="yellow"/>
          <w:lang w:val="es-HN"/>
          <w:rPrChange w:id="43" w:author="marvin toro cruz" w:date="2020-03-15T15:57:00Z">
            <w:rPr>
              <w:rFonts w:ascii="Times New Roman" w:eastAsia="Calibri" w:hAnsi="Times New Roman" w:cs="Times New Roman"/>
              <w:sz w:val="24"/>
              <w:lang w:val="es-HN"/>
            </w:rPr>
          </w:rPrChange>
        </w:rPr>
        <w:t xml:space="preserve">en el año 2014 </w:t>
      </w:r>
      <w:r w:rsidR="000D32C9" w:rsidRPr="00FD41E8">
        <w:rPr>
          <w:rFonts w:ascii="Times New Roman" w:eastAsia="Calibri" w:hAnsi="Times New Roman" w:cs="Times New Roman"/>
          <w:sz w:val="24"/>
          <w:highlight w:val="yellow"/>
          <w:lang w:val="es-HN"/>
          <w:rPrChange w:id="44" w:author="marvin toro cruz" w:date="2020-03-15T15:57:00Z">
            <w:rPr>
              <w:rFonts w:ascii="Times New Roman" w:eastAsia="Calibri" w:hAnsi="Times New Roman" w:cs="Times New Roman"/>
              <w:sz w:val="24"/>
              <w:lang w:val="es-HN"/>
            </w:rPr>
          </w:rPrChange>
        </w:rPr>
        <w:t>el</w:t>
      </w:r>
      <w:r w:rsidR="001C767A" w:rsidRPr="00FD41E8">
        <w:rPr>
          <w:rFonts w:ascii="Times New Roman" w:eastAsia="Calibri" w:hAnsi="Times New Roman" w:cs="Times New Roman"/>
          <w:sz w:val="24"/>
          <w:highlight w:val="yellow"/>
          <w:lang w:val="es-HN"/>
          <w:rPrChange w:id="45" w:author="marvin toro cruz" w:date="2020-03-15T15:57:00Z">
            <w:rPr>
              <w:rFonts w:ascii="Times New Roman" w:eastAsia="Calibri" w:hAnsi="Times New Roman" w:cs="Times New Roman"/>
              <w:sz w:val="24"/>
              <w:lang w:val="es-HN"/>
            </w:rPr>
          </w:rPrChange>
        </w:rPr>
        <w:t xml:space="preserve"> instituto paso a tener solo 1248</w:t>
      </w:r>
      <w:r w:rsidR="001C767A">
        <w:rPr>
          <w:rFonts w:ascii="Times New Roman" w:eastAsia="Calibri" w:hAnsi="Times New Roman" w:cs="Times New Roman"/>
          <w:sz w:val="24"/>
          <w:lang w:val="es-HN"/>
        </w:rPr>
        <w:t xml:space="preserve"> en los últimos 5</w:t>
      </w:r>
      <w:r w:rsidR="000D32C9" w:rsidRPr="0030234D">
        <w:rPr>
          <w:rFonts w:ascii="Times New Roman" w:eastAsia="Calibri" w:hAnsi="Times New Roman" w:cs="Times New Roman"/>
          <w:sz w:val="24"/>
          <w:lang w:val="es-HN"/>
        </w:rPr>
        <w:t xml:space="preserve"> años, esto sin toma</w:t>
      </w:r>
      <w:r w:rsidR="000D32C9">
        <w:rPr>
          <w:rFonts w:ascii="Times New Roman" w:eastAsia="Calibri" w:hAnsi="Times New Roman" w:cs="Times New Roman"/>
          <w:sz w:val="24"/>
          <w:lang w:val="es-HN"/>
        </w:rPr>
        <w:t>r</w:t>
      </w:r>
      <w:r w:rsidR="000D32C9" w:rsidRPr="0030234D">
        <w:rPr>
          <w:rFonts w:ascii="Times New Roman" w:eastAsia="Calibri" w:hAnsi="Times New Roman" w:cs="Times New Roman"/>
          <w:sz w:val="24"/>
          <w:lang w:val="es-HN"/>
        </w:rPr>
        <w:t xml:space="preserve"> en cuenta la cantidad de estudiantes que solicitaron traslado o desertaron del instituto, financieramente no ha sido tan significativo ya que cada año el precio de la matrícula y la mensualidad ha ido en aumento. </w:t>
      </w:r>
    </w:p>
    <w:p w14:paraId="3BAEAF35" w14:textId="43A54A11" w:rsidR="00826C53" w:rsidRPr="00FD41E8" w:rsidRDefault="00826C53" w:rsidP="000D32C9">
      <w:pPr>
        <w:spacing w:line="480" w:lineRule="auto"/>
        <w:ind w:firstLine="708"/>
        <w:jc w:val="both"/>
        <w:rPr>
          <w:rFonts w:ascii="Times New Roman" w:eastAsia="Calibri" w:hAnsi="Times New Roman" w:cs="Times New Roman"/>
          <w:sz w:val="24"/>
          <w:highlight w:val="yellow"/>
          <w:lang w:val="es-HN"/>
          <w:rPrChange w:id="46" w:author="marvin toro cruz" w:date="2020-03-15T15:57:00Z">
            <w:rPr>
              <w:rFonts w:ascii="Times New Roman" w:eastAsia="Calibri" w:hAnsi="Times New Roman" w:cs="Times New Roman"/>
              <w:sz w:val="24"/>
              <w:lang w:val="es-HN"/>
            </w:rPr>
          </w:rPrChange>
        </w:rPr>
      </w:pPr>
      <w:r w:rsidRPr="00FD41E8">
        <w:rPr>
          <w:rFonts w:ascii="Times New Roman" w:eastAsia="Calibri" w:hAnsi="Times New Roman" w:cs="Times New Roman"/>
          <w:sz w:val="24"/>
          <w:highlight w:val="yellow"/>
          <w:lang w:val="es-HN"/>
          <w:rPrChange w:id="47" w:author="marvin toro cruz" w:date="2020-03-15T15:57:00Z">
            <w:rPr>
              <w:rFonts w:ascii="Times New Roman" w:eastAsia="Calibri" w:hAnsi="Times New Roman" w:cs="Times New Roman"/>
              <w:sz w:val="24"/>
              <w:lang w:val="es-HN"/>
            </w:rPr>
          </w:rPrChange>
        </w:rPr>
        <w:t>Los niveles de indisciplina estudiantil a nivel de secundaria se han ido elevando año con año</w:t>
      </w:r>
      <w:r w:rsidR="00BA7E3F" w:rsidRPr="00FD41E8">
        <w:rPr>
          <w:rFonts w:ascii="Times New Roman" w:eastAsia="Calibri" w:hAnsi="Times New Roman" w:cs="Times New Roman"/>
          <w:sz w:val="24"/>
          <w:highlight w:val="yellow"/>
          <w:lang w:val="es-HN"/>
          <w:rPrChange w:id="48" w:author="marvin toro cruz" w:date="2020-03-15T15:57:00Z">
            <w:rPr>
              <w:rFonts w:ascii="Times New Roman" w:eastAsia="Calibri" w:hAnsi="Times New Roman" w:cs="Times New Roman"/>
              <w:sz w:val="24"/>
              <w:lang w:val="es-HN"/>
            </w:rPr>
          </w:rPrChange>
        </w:rPr>
        <w:t>,</w:t>
      </w:r>
      <w:r w:rsidRPr="00FD41E8">
        <w:rPr>
          <w:rFonts w:ascii="Times New Roman" w:eastAsia="Calibri" w:hAnsi="Times New Roman" w:cs="Times New Roman"/>
          <w:sz w:val="24"/>
          <w:highlight w:val="yellow"/>
          <w:lang w:val="es-HN"/>
          <w:rPrChange w:id="49" w:author="marvin toro cruz" w:date="2020-03-15T15:57:00Z">
            <w:rPr>
              <w:rFonts w:ascii="Times New Roman" w:eastAsia="Calibri" w:hAnsi="Times New Roman" w:cs="Times New Roman"/>
              <w:sz w:val="24"/>
              <w:lang w:val="es-HN"/>
            </w:rPr>
          </w:rPrChange>
        </w:rPr>
        <w:t xml:space="preserve"> provocando de esta manera diferentes factores que afectan a la Institución, por un lado, a los estudiantes que son indisciplinados se les suele cancelar la matricula</w:t>
      </w:r>
      <w:r w:rsidR="00BA7E3F" w:rsidRPr="00FD41E8">
        <w:rPr>
          <w:rFonts w:ascii="Times New Roman" w:eastAsia="Calibri" w:hAnsi="Times New Roman" w:cs="Times New Roman"/>
          <w:sz w:val="24"/>
          <w:highlight w:val="yellow"/>
          <w:lang w:val="es-HN"/>
          <w:rPrChange w:id="50" w:author="marvin toro cruz" w:date="2020-03-15T15:57:00Z">
            <w:rPr>
              <w:rFonts w:ascii="Times New Roman" w:eastAsia="Calibri" w:hAnsi="Times New Roman" w:cs="Times New Roman"/>
              <w:sz w:val="24"/>
              <w:lang w:val="es-HN"/>
            </w:rPr>
          </w:rPrChange>
        </w:rPr>
        <w:t>, reduciendo de esta manera los ingresos de la Institución, por</w:t>
      </w:r>
      <w:r w:rsidRPr="00FD41E8">
        <w:rPr>
          <w:rFonts w:ascii="Times New Roman" w:eastAsia="Calibri" w:hAnsi="Times New Roman" w:cs="Times New Roman"/>
          <w:sz w:val="24"/>
          <w:highlight w:val="yellow"/>
          <w:lang w:val="es-HN"/>
          <w:rPrChange w:id="51" w:author="marvin toro cruz" w:date="2020-03-15T15:57:00Z">
            <w:rPr>
              <w:rFonts w:ascii="Times New Roman" w:eastAsia="Calibri" w:hAnsi="Times New Roman" w:cs="Times New Roman"/>
              <w:sz w:val="24"/>
              <w:lang w:val="es-HN"/>
            </w:rPr>
          </w:rPrChange>
        </w:rPr>
        <w:t xml:space="preserve"> otro </w:t>
      </w:r>
      <w:r w:rsidR="00BA7E3F" w:rsidRPr="00FD41E8">
        <w:rPr>
          <w:rFonts w:ascii="Times New Roman" w:eastAsia="Calibri" w:hAnsi="Times New Roman" w:cs="Times New Roman"/>
          <w:sz w:val="24"/>
          <w:highlight w:val="yellow"/>
          <w:lang w:val="es-HN"/>
          <w:rPrChange w:id="52" w:author="marvin toro cruz" w:date="2020-03-15T15:57:00Z">
            <w:rPr>
              <w:rFonts w:ascii="Times New Roman" w:eastAsia="Calibri" w:hAnsi="Times New Roman" w:cs="Times New Roman"/>
              <w:sz w:val="24"/>
              <w:lang w:val="es-HN"/>
            </w:rPr>
          </w:rPrChange>
        </w:rPr>
        <w:t>lado,</w:t>
      </w:r>
      <w:r w:rsidRPr="00FD41E8">
        <w:rPr>
          <w:rFonts w:ascii="Times New Roman" w:eastAsia="Calibri" w:hAnsi="Times New Roman" w:cs="Times New Roman"/>
          <w:sz w:val="24"/>
          <w:highlight w:val="yellow"/>
          <w:lang w:val="es-HN"/>
          <w:rPrChange w:id="53" w:author="marvin toro cruz" w:date="2020-03-15T15:57:00Z">
            <w:rPr>
              <w:rFonts w:ascii="Times New Roman" w:eastAsia="Calibri" w:hAnsi="Times New Roman" w:cs="Times New Roman"/>
              <w:sz w:val="24"/>
              <w:lang w:val="es-HN"/>
            </w:rPr>
          </w:rPrChange>
        </w:rPr>
        <w:t xml:space="preserve"> los estudiantes que son </w:t>
      </w:r>
      <w:r w:rsidR="00BA7E3F" w:rsidRPr="00FD41E8">
        <w:rPr>
          <w:rFonts w:ascii="Times New Roman" w:eastAsia="Calibri" w:hAnsi="Times New Roman" w:cs="Times New Roman"/>
          <w:sz w:val="24"/>
          <w:highlight w:val="yellow"/>
          <w:lang w:val="es-HN"/>
          <w:rPrChange w:id="54" w:author="marvin toro cruz" w:date="2020-03-15T15:57:00Z">
            <w:rPr>
              <w:rFonts w:ascii="Times New Roman" w:eastAsia="Calibri" w:hAnsi="Times New Roman" w:cs="Times New Roman"/>
              <w:sz w:val="24"/>
              <w:lang w:val="es-HN"/>
            </w:rPr>
          </w:rPrChange>
        </w:rPr>
        <w:t>víctimas</w:t>
      </w:r>
      <w:r w:rsidRPr="00FD41E8">
        <w:rPr>
          <w:rFonts w:ascii="Times New Roman" w:eastAsia="Calibri" w:hAnsi="Times New Roman" w:cs="Times New Roman"/>
          <w:sz w:val="24"/>
          <w:highlight w:val="yellow"/>
          <w:lang w:val="es-HN"/>
          <w:rPrChange w:id="55" w:author="marvin toro cruz" w:date="2020-03-15T15:57:00Z">
            <w:rPr>
              <w:rFonts w:ascii="Times New Roman" w:eastAsia="Calibri" w:hAnsi="Times New Roman" w:cs="Times New Roman"/>
              <w:sz w:val="24"/>
              <w:lang w:val="es-HN"/>
            </w:rPr>
          </w:rPrChange>
        </w:rPr>
        <w:t xml:space="preserve"> </w:t>
      </w:r>
      <w:r w:rsidR="00BA7E3F" w:rsidRPr="00FD41E8">
        <w:rPr>
          <w:rFonts w:ascii="Times New Roman" w:eastAsia="Calibri" w:hAnsi="Times New Roman" w:cs="Times New Roman"/>
          <w:sz w:val="24"/>
          <w:highlight w:val="yellow"/>
          <w:lang w:val="es-HN"/>
          <w:rPrChange w:id="56" w:author="marvin toro cruz" w:date="2020-03-15T15:57:00Z">
            <w:rPr>
              <w:rFonts w:ascii="Times New Roman" w:eastAsia="Calibri" w:hAnsi="Times New Roman" w:cs="Times New Roman"/>
              <w:sz w:val="24"/>
              <w:lang w:val="es-HN"/>
            </w:rPr>
          </w:rPrChange>
        </w:rPr>
        <w:t xml:space="preserve">de los indisciplinados también suelen pedir el traslado a otro centro educativo, reduciendo aún más el número de matrícula. Para el año 2019 se registraron más mil (1000) reportes de indisciplina a nivel de secundaria a menos de 300 diferentes estudiantes (son reincidentes). </w:t>
      </w:r>
    </w:p>
    <w:p w14:paraId="4B10B34A" w14:textId="18FEACE5" w:rsidR="00BA7E3F" w:rsidRPr="00FD41E8" w:rsidRDefault="00BA7E3F" w:rsidP="000D32C9">
      <w:pPr>
        <w:spacing w:line="480" w:lineRule="auto"/>
        <w:ind w:firstLine="708"/>
        <w:jc w:val="both"/>
        <w:rPr>
          <w:rFonts w:ascii="Times New Roman" w:eastAsia="Calibri" w:hAnsi="Times New Roman" w:cs="Times New Roman"/>
          <w:sz w:val="24"/>
          <w:highlight w:val="yellow"/>
          <w:lang w:val="es-HN"/>
          <w:rPrChange w:id="57" w:author="marvin toro cruz" w:date="2020-03-15T15:57:00Z">
            <w:rPr>
              <w:rFonts w:ascii="Times New Roman" w:eastAsia="Calibri" w:hAnsi="Times New Roman" w:cs="Times New Roman"/>
              <w:sz w:val="24"/>
              <w:lang w:val="es-HN"/>
            </w:rPr>
          </w:rPrChange>
        </w:rPr>
      </w:pPr>
      <w:r w:rsidRPr="00FD41E8">
        <w:rPr>
          <w:rFonts w:ascii="Times New Roman" w:eastAsia="Calibri" w:hAnsi="Times New Roman" w:cs="Times New Roman"/>
          <w:sz w:val="24"/>
          <w:highlight w:val="yellow"/>
          <w:lang w:val="es-HN"/>
          <w:rPrChange w:id="58" w:author="marvin toro cruz" w:date="2020-03-15T15:57:00Z">
            <w:rPr>
              <w:rFonts w:ascii="Times New Roman" w:eastAsia="Calibri" w:hAnsi="Times New Roman" w:cs="Times New Roman"/>
              <w:sz w:val="24"/>
              <w:lang w:val="es-HN"/>
            </w:rPr>
          </w:rPrChange>
        </w:rPr>
        <w:t xml:space="preserve">Las constantes ausencias de los docentes en los salones de clases también es una dificultad que se </w:t>
      </w:r>
      <w:r w:rsidR="006C4771" w:rsidRPr="00FD41E8">
        <w:rPr>
          <w:rFonts w:ascii="Times New Roman" w:eastAsia="Calibri" w:hAnsi="Times New Roman" w:cs="Times New Roman"/>
          <w:sz w:val="24"/>
          <w:highlight w:val="yellow"/>
          <w:lang w:val="es-HN"/>
          <w:rPrChange w:id="59" w:author="marvin toro cruz" w:date="2020-03-15T15:57:00Z">
            <w:rPr>
              <w:rFonts w:ascii="Times New Roman" w:eastAsia="Calibri" w:hAnsi="Times New Roman" w:cs="Times New Roman"/>
              <w:sz w:val="24"/>
              <w:lang w:val="es-HN"/>
            </w:rPr>
          </w:rPrChange>
        </w:rPr>
        <w:t>manifiesta</w:t>
      </w:r>
      <w:r w:rsidRPr="00FD41E8">
        <w:rPr>
          <w:rFonts w:ascii="Times New Roman" w:eastAsia="Calibri" w:hAnsi="Times New Roman" w:cs="Times New Roman"/>
          <w:sz w:val="24"/>
          <w:highlight w:val="yellow"/>
          <w:lang w:val="es-HN"/>
          <w:rPrChange w:id="60" w:author="marvin toro cruz" w:date="2020-03-15T15:57:00Z">
            <w:rPr>
              <w:rFonts w:ascii="Times New Roman" w:eastAsia="Calibri" w:hAnsi="Times New Roman" w:cs="Times New Roman"/>
              <w:sz w:val="24"/>
              <w:lang w:val="es-HN"/>
            </w:rPr>
          </w:rPrChange>
        </w:rPr>
        <w:t xml:space="preserve"> en el ISJC, para el 2019 se registraron más de 170 inasistencias por parte de los docentes de las tres modalidades, los cual provoco 1530 horas clases que no se impartieron o tuvieron que ser</w:t>
      </w:r>
      <w:r w:rsidR="006C4771" w:rsidRPr="00FD41E8">
        <w:rPr>
          <w:rFonts w:ascii="Times New Roman" w:eastAsia="Calibri" w:hAnsi="Times New Roman" w:cs="Times New Roman"/>
          <w:sz w:val="24"/>
          <w:highlight w:val="yellow"/>
          <w:lang w:val="es-HN"/>
          <w:rPrChange w:id="61" w:author="marvin toro cruz" w:date="2020-03-15T15:57:00Z">
            <w:rPr>
              <w:rFonts w:ascii="Times New Roman" w:eastAsia="Calibri" w:hAnsi="Times New Roman" w:cs="Times New Roman"/>
              <w:sz w:val="24"/>
              <w:lang w:val="es-HN"/>
            </w:rPr>
          </w:rPrChange>
        </w:rPr>
        <w:t>,</w:t>
      </w:r>
      <w:r w:rsidRPr="00FD41E8">
        <w:rPr>
          <w:rFonts w:ascii="Times New Roman" w:eastAsia="Calibri" w:hAnsi="Times New Roman" w:cs="Times New Roman"/>
          <w:sz w:val="24"/>
          <w:highlight w:val="yellow"/>
          <w:lang w:val="es-HN"/>
          <w:rPrChange w:id="62" w:author="marvin toro cruz" w:date="2020-03-15T15:57:00Z">
            <w:rPr>
              <w:rFonts w:ascii="Times New Roman" w:eastAsia="Calibri" w:hAnsi="Times New Roman" w:cs="Times New Roman"/>
              <w:sz w:val="24"/>
              <w:lang w:val="es-HN"/>
            </w:rPr>
          </w:rPrChange>
        </w:rPr>
        <w:t xml:space="preserve"> en algunos casos</w:t>
      </w:r>
      <w:r w:rsidR="006C4771" w:rsidRPr="00FD41E8">
        <w:rPr>
          <w:rFonts w:ascii="Times New Roman" w:eastAsia="Calibri" w:hAnsi="Times New Roman" w:cs="Times New Roman"/>
          <w:sz w:val="24"/>
          <w:highlight w:val="yellow"/>
          <w:lang w:val="es-HN"/>
          <w:rPrChange w:id="63" w:author="marvin toro cruz" w:date="2020-03-15T15:57:00Z">
            <w:rPr>
              <w:rFonts w:ascii="Times New Roman" w:eastAsia="Calibri" w:hAnsi="Times New Roman" w:cs="Times New Roman"/>
              <w:sz w:val="24"/>
              <w:lang w:val="es-HN"/>
            </w:rPr>
          </w:rPrChange>
        </w:rPr>
        <w:t>,</w:t>
      </w:r>
      <w:r w:rsidRPr="00FD41E8">
        <w:rPr>
          <w:rFonts w:ascii="Times New Roman" w:eastAsia="Calibri" w:hAnsi="Times New Roman" w:cs="Times New Roman"/>
          <w:sz w:val="24"/>
          <w:highlight w:val="yellow"/>
          <w:lang w:val="es-HN"/>
          <w:rPrChange w:id="64" w:author="marvin toro cruz" w:date="2020-03-15T15:57:00Z">
            <w:rPr>
              <w:rFonts w:ascii="Times New Roman" w:eastAsia="Calibri" w:hAnsi="Times New Roman" w:cs="Times New Roman"/>
              <w:sz w:val="24"/>
              <w:lang w:val="es-HN"/>
            </w:rPr>
          </w:rPrChange>
        </w:rPr>
        <w:t xml:space="preserve"> sustituidas por otros docentes de otras asignaturas. </w:t>
      </w:r>
      <w:r w:rsidR="006C4771" w:rsidRPr="00FD41E8">
        <w:rPr>
          <w:rFonts w:ascii="Times New Roman" w:eastAsia="Calibri" w:hAnsi="Times New Roman" w:cs="Times New Roman"/>
          <w:sz w:val="24"/>
          <w:highlight w:val="yellow"/>
          <w:lang w:val="es-HN"/>
          <w:rPrChange w:id="65" w:author="marvin toro cruz" w:date="2020-03-15T15:57:00Z">
            <w:rPr>
              <w:rFonts w:ascii="Times New Roman" w:eastAsia="Calibri" w:hAnsi="Times New Roman" w:cs="Times New Roman"/>
              <w:sz w:val="24"/>
              <w:lang w:val="es-HN"/>
            </w:rPr>
          </w:rPrChange>
        </w:rPr>
        <w:t xml:space="preserve">Los motivos de las ausencias suelen ser problemas médicos, asuntos profesionales, familiares, de luto o en muchos casos no se presenta ninguna excusa de ausencia. </w:t>
      </w:r>
    </w:p>
    <w:p w14:paraId="7D3B86E2" w14:textId="51F04BD8" w:rsidR="006C4771" w:rsidRPr="00FD41E8" w:rsidRDefault="006C4771" w:rsidP="000D32C9">
      <w:pPr>
        <w:spacing w:line="480" w:lineRule="auto"/>
        <w:ind w:firstLine="708"/>
        <w:jc w:val="both"/>
        <w:rPr>
          <w:rFonts w:ascii="Times New Roman" w:eastAsia="Calibri" w:hAnsi="Times New Roman" w:cs="Times New Roman"/>
          <w:sz w:val="24"/>
          <w:highlight w:val="yellow"/>
          <w:lang w:val="es-HN"/>
          <w:rPrChange w:id="66" w:author="marvin toro cruz" w:date="2020-03-15T15:57:00Z">
            <w:rPr>
              <w:rFonts w:ascii="Times New Roman" w:eastAsia="Calibri" w:hAnsi="Times New Roman" w:cs="Times New Roman"/>
              <w:sz w:val="24"/>
              <w:lang w:val="es-HN"/>
            </w:rPr>
          </w:rPrChange>
        </w:rPr>
      </w:pPr>
      <w:r w:rsidRPr="00FD41E8">
        <w:rPr>
          <w:rFonts w:ascii="Times New Roman" w:eastAsia="Calibri" w:hAnsi="Times New Roman" w:cs="Times New Roman"/>
          <w:sz w:val="24"/>
          <w:highlight w:val="yellow"/>
          <w:lang w:val="es-HN"/>
          <w:rPrChange w:id="67" w:author="marvin toro cruz" w:date="2020-03-15T15:57:00Z">
            <w:rPr>
              <w:rFonts w:ascii="Times New Roman" w:eastAsia="Calibri" w:hAnsi="Times New Roman" w:cs="Times New Roman"/>
              <w:sz w:val="24"/>
              <w:lang w:val="es-HN"/>
            </w:rPr>
          </w:rPrChange>
        </w:rPr>
        <w:t xml:space="preserve">La ausencia no solo se da en el personal docente, de igual manera los estudiantes manifiestan altos niveles de inasistencia escolar, estos datos no son registrados con exactitud en el Instituto, pero se manifiestan de otras maneras, como tareas no presentadas por ausencia, pruebas y exámenes no realizados, bajos resultados en los exámenes finales, poco </w:t>
      </w:r>
      <w:r w:rsidRPr="00FD41E8">
        <w:rPr>
          <w:rFonts w:ascii="Times New Roman" w:eastAsia="Calibri" w:hAnsi="Times New Roman" w:cs="Times New Roman"/>
          <w:sz w:val="24"/>
          <w:highlight w:val="yellow"/>
          <w:lang w:val="es-HN"/>
          <w:rPrChange w:id="68" w:author="marvin toro cruz" w:date="2020-03-15T15:57:00Z">
            <w:rPr>
              <w:rFonts w:ascii="Times New Roman" w:eastAsia="Calibri" w:hAnsi="Times New Roman" w:cs="Times New Roman"/>
              <w:sz w:val="24"/>
              <w:lang w:val="es-HN"/>
            </w:rPr>
          </w:rPrChange>
        </w:rPr>
        <w:lastRenderedPageBreak/>
        <w:t>acumulativo obtenido, desconocimientos de las actividades escolares, alto número de escusas presentadas en el departamento de consejería. Esto es uno de los motivos por los cuales se presenta un bajo rendimiento académico en la PAA.</w:t>
      </w:r>
    </w:p>
    <w:p w14:paraId="66A0AC79" w14:textId="313B0143" w:rsidR="00F2715D" w:rsidRPr="005D5F9F" w:rsidRDefault="00F2715D" w:rsidP="00F2715D">
      <w:pPr>
        <w:spacing w:line="480" w:lineRule="auto"/>
        <w:ind w:firstLine="708"/>
        <w:rPr>
          <w:rFonts w:ascii="Times New Roman" w:hAnsi="Times New Roman" w:cs="Times New Roman"/>
          <w:sz w:val="24"/>
          <w:szCs w:val="24"/>
          <w:lang w:val="es-MX"/>
        </w:rPr>
      </w:pPr>
      <w:r w:rsidRPr="00FD41E8">
        <w:rPr>
          <w:rFonts w:ascii="Times New Roman" w:hAnsi="Times New Roman" w:cs="Times New Roman"/>
          <w:sz w:val="24"/>
          <w:szCs w:val="24"/>
          <w:highlight w:val="yellow"/>
          <w:lang w:val="es-MX"/>
          <w:rPrChange w:id="69" w:author="marvin toro cruz" w:date="2020-03-15T15:57:00Z">
            <w:rPr>
              <w:rFonts w:ascii="Times New Roman" w:hAnsi="Times New Roman" w:cs="Times New Roman"/>
              <w:sz w:val="24"/>
              <w:szCs w:val="24"/>
              <w:lang w:val="es-MX"/>
            </w:rPr>
          </w:rPrChange>
        </w:rPr>
        <w:t xml:space="preserve">Con respecto al área de las finanzas, el ISJC no cuenta con un sistema informático para la gestión de los pagos de matrículas y colegiaturas, estos datos son registrados en un libro manualmente, por lo cual no se cuenta con informes o reportes actualizados sobre el estado de los ingresos </w:t>
      </w:r>
      <w:r w:rsidRPr="00FD41E8">
        <w:rPr>
          <w:rFonts w:ascii="Times New Roman" w:hAnsi="Times New Roman" w:cs="Times New Roman"/>
          <w:sz w:val="24"/>
          <w:szCs w:val="24"/>
          <w:highlight w:val="yellow"/>
          <w:lang w:val="es-MX"/>
          <w:rPrChange w:id="70" w:author="marvin toro cruz" w:date="2020-03-15T15:57:00Z">
            <w:rPr>
              <w:rFonts w:ascii="Times New Roman" w:hAnsi="Times New Roman" w:cs="Times New Roman"/>
              <w:sz w:val="24"/>
              <w:szCs w:val="24"/>
              <w:lang w:val="es-MX"/>
            </w:rPr>
          </w:rPrChange>
        </w:rPr>
        <w:t>categorizados por</w:t>
      </w:r>
      <w:r w:rsidRPr="00FD41E8">
        <w:rPr>
          <w:rFonts w:ascii="Times New Roman" w:hAnsi="Times New Roman" w:cs="Times New Roman"/>
          <w:sz w:val="24"/>
          <w:szCs w:val="24"/>
          <w:highlight w:val="yellow"/>
          <w:lang w:val="es-MX"/>
          <w:rPrChange w:id="71" w:author="marvin toro cruz" w:date="2020-03-15T15:57:00Z">
            <w:rPr>
              <w:rFonts w:ascii="Times New Roman" w:hAnsi="Times New Roman" w:cs="Times New Roman"/>
              <w:sz w:val="24"/>
              <w:szCs w:val="24"/>
              <w:lang w:val="es-MX"/>
            </w:rPr>
          </w:rPrChange>
        </w:rPr>
        <w:t xml:space="preserve"> modalidad, por grado</w:t>
      </w:r>
      <w:r w:rsidRPr="00FD41E8">
        <w:rPr>
          <w:rFonts w:ascii="Times New Roman" w:hAnsi="Times New Roman" w:cs="Times New Roman"/>
          <w:sz w:val="24"/>
          <w:szCs w:val="24"/>
          <w:highlight w:val="yellow"/>
          <w:lang w:val="es-MX"/>
          <w:rPrChange w:id="72" w:author="marvin toro cruz" w:date="2020-03-15T15:57:00Z">
            <w:rPr>
              <w:rFonts w:ascii="Times New Roman" w:hAnsi="Times New Roman" w:cs="Times New Roman"/>
              <w:sz w:val="24"/>
              <w:szCs w:val="24"/>
              <w:lang w:val="es-MX"/>
            </w:rPr>
          </w:rPrChange>
        </w:rPr>
        <w:t>, por rangos de tiempo o por estudiante en específico, de igual manera no se puede obtener reportes completos sobre la mora estudiantil.</w:t>
      </w:r>
      <w:r>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 </w:t>
      </w:r>
    </w:p>
    <w:p w14:paraId="06FAC8EC" w14:textId="77777777" w:rsidR="00F252C5" w:rsidRDefault="00F252C5" w:rsidP="00F252C5">
      <w:pPr>
        <w:spacing w:line="480" w:lineRule="auto"/>
        <w:ind w:firstLine="708"/>
        <w:rPr>
          <w:rFonts w:ascii="Times New Roman" w:hAnsi="Times New Roman" w:cs="Times New Roman"/>
          <w:sz w:val="24"/>
          <w:lang w:val="es-MX"/>
        </w:rPr>
      </w:pPr>
      <w:r w:rsidRPr="00B84B45">
        <w:rPr>
          <w:rFonts w:ascii="Times New Roman" w:hAnsi="Times New Roman" w:cs="Times New Roman"/>
          <w:sz w:val="24"/>
          <w:lang w:val="es-HN"/>
        </w:rPr>
        <w:t>El Instituto San José del Carmen ha evolucionado en gran manera en sus 5</w:t>
      </w:r>
      <w:r>
        <w:rPr>
          <w:rFonts w:ascii="Times New Roman" w:hAnsi="Times New Roman" w:cs="Times New Roman"/>
          <w:sz w:val="24"/>
          <w:lang w:val="es-HN"/>
        </w:rPr>
        <w:t>6</w:t>
      </w:r>
      <w:r w:rsidRPr="00B84B45">
        <w:rPr>
          <w:rFonts w:ascii="Times New Roman" w:hAnsi="Times New Roman" w:cs="Times New Roman"/>
          <w:sz w:val="24"/>
          <w:lang w:val="es-HN"/>
        </w:rPr>
        <w:t xml:space="preserve"> años de operaciones, tanto en infraestructura, en servicios, en modalidades, en personal administrativo, académico y clientes. Comenzó solo con tres aulas de clases y tres docentes impartiendo kínder, primer y segundo grado,</w:t>
      </w:r>
      <w:r>
        <w:rPr>
          <w:rFonts w:ascii="Times New Roman" w:hAnsi="Times New Roman" w:cs="Times New Roman"/>
          <w:sz w:val="24"/>
          <w:lang w:val="es-HN"/>
        </w:rPr>
        <w:t xml:space="preserve"> H</w:t>
      </w:r>
      <w:r w:rsidRPr="00B84B45">
        <w:rPr>
          <w:rFonts w:ascii="Times New Roman" w:hAnsi="Times New Roman" w:cs="Times New Roman"/>
          <w:sz w:val="24"/>
          <w:lang w:val="es-HN"/>
        </w:rPr>
        <w:t>oy en día</w:t>
      </w:r>
      <w:r>
        <w:rPr>
          <w:rFonts w:ascii="Times New Roman" w:hAnsi="Times New Roman" w:cs="Times New Roman"/>
          <w:sz w:val="24"/>
          <w:lang w:val="es-HN"/>
        </w:rPr>
        <w:t>,</w:t>
      </w:r>
      <w:r w:rsidRPr="00B84B45">
        <w:rPr>
          <w:rFonts w:ascii="Times New Roman" w:hAnsi="Times New Roman" w:cs="Times New Roman"/>
          <w:sz w:val="24"/>
          <w:lang w:val="es-HN"/>
        </w:rPr>
        <w:t xml:space="preserve"> brinda 13 grados escolares en dos modalidades diferentes (inglés y español) distribuidos en tres amplios edificios con más de 1300 estudiantes, </w:t>
      </w:r>
      <w:r>
        <w:rPr>
          <w:rFonts w:ascii="Times New Roman" w:hAnsi="Times New Roman" w:cs="Times New Roman"/>
          <w:sz w:val="24"/>
          <w:lang w:val="es-HN"/>
        </w:rPr>
        <w:t xml:space="preserve">más de </w:t>
      </w:r>
      <w:r w:rsidRPr="00B84B45">
        <w:rPr>
          <w:rFonts w:ascii="Times New Roman" w:hAnsi="Times New Roman" w:cs="Times New Roman"/>
          <w:sz w:val="24"/>
          <w:lang w:val="es-HN"/>
        </w:rPr>
        <w:t>100 empleados, 15 oficinas administrativas más un polideportivo para todas las actividades deportivas extracurriculares.</w:t>
      </w:r>
    </w:p>
    <w:p w14:paraId="4B5DA7D5" w14:textId="090573D9" w:rsidR="00F252C5" w:rsidRDefault="00F252C5" w:rsidP="005D5F9F">
      <w:pPr>
        <w:spacing w:line="480" w:lineRule="auto"/>
        <w:ind w:firstLine="708"/>
        <w:rPr>
          <w:rFonts w:ascii="Times New Roman" w:hAnsi="Times New Roman" w:cs="Times New Roman"/>
          <w:sz w:val="24"/>
          <w:szCs w:val="24"/>
          <w:lang w:val="es-MX"/>
        </w:rPr>
      </w:pPr>
      <w:r w:rsidRPr="001F60AD">
        <w:rPr>
          <w:rFonts w:ascii="Times New Roman" w:hAnsi="Times New Roman" w:cs="Times New Roman"/>
          <w:sz w:val="24"/>
          <w:szCs w:val="24"/>
          <w:lang w:val="es-MX"/>
        </w:rPr>
        <w:t>Durante este crecimiento de más de 5</w:t>
      </w:r>
      <w:r>
        <w:rPr>
          <w:rFonts w:ascii="Times New Roman" w:hAnsi="Times New Roman" w:cs="Times New Roman"/>
          <w:sz w:val="24"/>
          <w:szCs w:val="24"/>
          <w:lang w:val="es-MX"/>
        </w:rPr>
        <w:t xml:space="preserve">6 </w:t>
      </w:r>
      <w:r w:rsidRPr="001F60AD">
        <w:rPr>
          <w:rFonts w:ascii="Times New Roman" w:hAnsi="Times New Roman" w:cs="Times New Roman"/>
          <w:sz w:val="24"/>
          <w:szCs w:val="24"/>
          <w:lang w:val="es-MX"/>
        </w:rPr>
        <w:t xml:space="preserve">años, el Instituto </w:t>
      </w:r>
      <w:r w:rsidRPr="001F60AD">
        <w:rPr>
          <w:rFonts w:ascii="Times New Roman" w:hAnsi="Times New Roman" w:cs="Times New Roman"/>
          <w:sz w:val="24"/>
          <w:szCs w:val="24"/>
          <w:lang w:val="es-HN"/>
        </w:rPr>
        <w:t>San José del Carmen ha</w:t>
      </w:r>
      <w:r w:rsidRPr="001F60AD">
        <w:rPr>
          <w:rFonts w:ascii="Times New Roman" w:hAnsi="Times New Roman" w:cs="Times New Roman"/>
          <w:sz w:val="24"/>
          <w:szCs w:val="24"/>
          <w:lang w:val="es-MX"/>
        </w:rPr>
        <w:t xml:space="preserve"> adquirido varios sistemas de información y desarrollado pequeñas aplicaciones locales, también ha adquirido servicios de almacenamiento en la nube para algunas aplicaciones web y sus bases de datos, para otros procesos en específicos s</w:t>
      </w:r>
      <w:r>
        <w:rPr>
          <w:rFonts w:ascii="Times New Roman" w:hAnsi="Times New Roman" w:cs="Times New Roman"/>
          <w:sz w:val="24"/>
          <w:szCs w:val="24"/>
          <w:lang w:val="es-MX"/>
        </w:rPr>
        <w:t>olo</w:t>
      </w:r>
      <w:r w:rsidRPr="001F60AD">
        <w:rPr>
          <w:rFonts w:ascii="Times New Roman" w:hAnsi="Times New Roman" w:cs="Times New Roman"/>
          <w:sz w:val="24"/>
          <w:szCs w:val="24"/>
          <w:lang w:val="es-MX"/>
        </w:rPr>
        <w:t xml:space="preserve"> utilizan hojas de Excel para llevar su continuo registro</w:t>
      </w:r>
      <w:r>
        <w:rPr>
          <w:rFonts w:ascii="Times New Roman" w:hAnsi="Times New Roman" w:cs="Times New Roman"/>
          <w:sz w:val="24"/>
          <w:szCs w:val="24"/>
          <w:lang w:val="es-MX"/>
        </w:rPr>
        <w:t xml:space="preserve"> y control</w:t>
      </w:r>
      <w:r w:rsidRPr="001F60AD">
        <w:rPr>
          <w:rFonts w:ascii="Times New Roman" w:hAnsi="Times New Roman" w:cs="Times New Roman"/>
          <w:sz w:val="24"/>
          <w:szCs w:val="24"/>
          <w:lang w:val="es-MX"/>
        </w:rPr>
        <w:t>.</w:t>
      </w:r>
    </w:p>
    <w:p w14:paraId="5C9BC396" w14:textId="6C14637E" w:rsidR="00B84B45" w:rsidRDefault="00695D4A" w:rsidP="00B84B45">
      <w:pPr>
        <w:pStyle w:val="Ttulo2"/>
        <w:numPr>
          <w:ilvl w:val="1"/>
          <w:numId w:val="23"/>
        </w:numPr>
        <w:spacing w:line="480" w:lineRule="auto"/>
        <w:rPr>
          <w:ins w:id="73" w:author="marvin toro cruz" w:date="2020-03-15T16:37:00Z"/>
          <w:rFonts w:cs="Times New Roman"/>
          <w:szCs w:val="24"/>
          <w:lang w:val="es-MX"/>
        </w:rPr>
      </w:pPr>
      <w:bookmarkStart w:id="74" w:name="_Toc517026102"/>
      <w:r>
        <w:rPr>
          <w:rFonts w:cs="Times New Roman"/>
          <w:szCs w:val="24"/>
          <w:lang w:val="es-MX"/>
        </w:rPr>
        <w:lastRenderedPageBreak/>
        <w:t>P</w:t>
      </w:r>
      <w:r w:rsidR="006F5822" w:rsidRPr="0084241B">
        <w:rPr>
          <w:rFonts w:cs="Times New Roman"/>
          <w:szCs w:val="24"/>
          <w:lang w:val="es-MX"/>
        </w:rPr>
        <w:t>roblema</w:t>
      </w:r>
      <w:r w:rsidR="006F5822">
        <w:rPr>
          <w:rFonts w:cs="Times New Roman"/>
          <w:szCs w:val="24"/>
          <w:lang w:val="es-MX"/>
        </w:rPr>
        <w:t xml:space="preserve"> de investigación</w:t>
      </w:r>
      <w:bookmarkEnd w:id="74"/>
      <w:r w:rsidR="006F5822" w:rsidRPr="0084241B">
        <w:rPr>
          <w:rFonts w:cs="Times New Roman"/>
          <w:szCs w:val="24"/>
          <w:lang w:val="es-MX"/>
        </w:rPr>
        <w:t xml:space="preserve"> </w:t>
      </w:r>
    </w:p>
    <w:p w14:paraId="6539C5F1" w14:textId="5BFEA7BD" w:rsidR="004A1663" w:rsidRPr="004A1663" w:rsidRDefault="004A1663" w:rsidP="00A75BE4">
      <w:pPr>
        <w:rPr>
          <w:ins w:id="75" w:author="marvin toro cruz" w:date="2020-03-15T16:30:00Z"/>
          <w:rFonts w:ascii="Times New Roman" w:hAnsi="Times New Roman" w:cs="Times New Roman"/>
          <w:sz w:val="24"/>
          <w:lang w:val="es-MX"/>
          <w:rPrChange w:id="76" w:author="marvin toro cruz" w:date="2020-03-15T16:37:00Z">
            <w:rPr>
              <w:ins w:id="77" w:author="marvin toro cruz" w:date="2020-03-15T16:30:00Z"/>
              <w:lang w:val="es-MX"/>
            </w:rPr>
          </w:rPrChange>
        </w:rPr>
        <w:pPrChange w:id="78" w:author="marvin toro cruz" w:date="2020-03-15T16:42:00Z">
          <w:pPr>
            <w:pStyle w:val="Ttulo2"/>
            <w:numPr>
              <w:ilvl w:val="1"/>
              <w:numId w:val="23"/>
            </w:numPr>
            <w:spacing w:line="480" w:lineRule="auto"/>
            <w:ind w:left="360" w:hanging="360"/>
          </w:pPr>
        </w:pPrChange>
      </w:pPr>
      <w:ins w:id="79" w:author="marvin toro cruz" w:date="2020-03-15T16:37:00Z">
        <w:r w:rsidRPr="00A75BE4">
          <w:rPr>
            <w:rFonts w:ascii="Times New Roman" w:hAnsi="Times New Roman" w:cs="Times New Roman"/>
            <w:sz w:val="24"/>
            <w:highlight w:val="yellow"/>
            <w:lang w:val="es-MX"/>
            <w:rPrChange w:id="80" w:author="marvin toro cruz" w:date="2020-03-15T16:42:00Z">
              <w:rPr>
                <w:lang w:val="es-MX"/>
              </w:rPr>
            </w:rPrChange>
          </w:rPr>
          <w:t>Enunciado del Problema:</w:t>
        </w:r>
      </w:ins>
    </w:p>
    <w:p w14:paraId="20ECDAAF" w14:textId="0E17C851" w:rsidR="004A1663" w:rsidRPr="004A1663" w:rsidRDefault="004A1663" w:rsidP="004A1663">
      <w:pPr>
        <w:spacing w:line="480" w:lineRule="auto"/>
        <w:ind w:firstLine="708"/>
        <w:rPr>
          <w:rFonts w:ascii="Times New Roman" w:hAnsi="Times New Roman" w:cs="Times New Roman"/>
          <w:sz w:val="24"/>
          <w:lang w:val="es-MX"/>
          <w:rPrChange w:id="81" w:author="marvin toro cruz" w:date="2020-03-15T16:31:00Z">
            <w:rPr>
              <w:lang w:val="es-MX"/>
            </w:rPr>
          </w:rPrChange>
        </w:rPr>
        <w:pPrChange w:id="82" w:author="marvin toro cruz" w:date="2020-03-15T16:35:00Z">
          <w:pPr>
            <w:pStyle w:val="Ttulo2"/>
            <w:numPr>
              <w:ilvl w:val="1"/>
              <w:numId w:val="23"/>
            </w:numPr>
            <w:spacing w:line="480" w:lineRule="auto"/>
            <w:ind w:left="360" w:hanging="360"/>
          </w:pPr>
        </w:pPrChange>
      </w:pPr>
      <w:ins w:id="83" w:author="marvin toro cruz" w:date="2020-03-15T16:33:00Z">
        <w:r w:rsidRPr="004A1663">
          <w:rPr>
            <w:rFonts w:ascii="Times New Roman" w:hAnsi="Times New Roman" w:cs="Times New Roman"/>
            <w:sz w:val="24"/>
            <w:highlight w:val="yellow"/>
            <w:lang w:val="es-MX"/>
            <w:rPrChange w:id="84" w:author="marvin toro cruz" w:date="2020-03-15T16:36:00Z">
              <w:rPr>
                <w:rFonts w:cs="Times New Roman"/>
                <w:lang w:val="es-MX"/>
              </w:rPr>
            </w:rPrChange>
          </w:rPr>
          <w:t xml:space="preserve">La </w:t>
        </w:r>
      </w:ins>
      <w:ins w:id="85" w:author="marvin toro cruz" w:date="2020-03-15T16:31:00Z">
        <w:r w:rsidRPr="004A1663">
          <w:rPr>
            <w:rFonts w:ascii="Times New Roman" w:hAnsi="Times New Roman" w:cs="Times New Roman"/>
            <w:sz w:val="24"/>
            <w:highlight w:val="yellow"/>
            <w:lang w:val="es-MX"/>
            <w:rPrChange w:id="86" w:author="marvin toro cruz" w:date="2020-03-15T16:36:00Z">
              <w:rPr>
                <w:rFonts w:cs="Times New Roman"/>
                <w:lang w:val="es-MX"/>
              </w:rPr>
            </w:rPrChange>
          </w:rPr>
          <w:t>baja calidad de la información</w:t>
        </w:r>
      </w:ins>
      <w:ins w:id="87" w:author="marvin toro cruz" w:date="2020-03-15T16:33:00Z">
        <w:r w:rsidRPr="004A1663">
          <w:rPr>
            <w:rFonts w:ascii="Times New Roman" w:hAnsi="Times New Roman" w:cs="Times New Roman"/>
            <w:sz w:val="24"/>
            <w:highlight w:val="yellow"/>
            <w:lang w:val="es-MX"/>
            <w:rPrChange w:id="88" w:author="marvin toro cruz" w:date="2020-03-15T16:36:00Z">
              <w:rPr>
                <w:rFonts w:cs="Times New Roman"/>
                <w:lang w:val="es-MX"/>
              </w:rPr>
            </w:rPrChange>
          </w:rPr>
          <w:t xml:space="preserve"> administrativa y académica</w:t>
        </w:r>
      </w:ins>
      <w:ins w:id="89" w:author="marvin toro cruz" w:date="2020-03-15T16:31:00Z">
        <w:r w:rsidRPr="004A1663">
          <w:rPr>
            <w:rFonts w:ascii="Times New Roman" w:hAnsi="Times New Roman" w:cs="Times New Roman"/>
            <w:sz w:val="24"/>
            <w:highlight w:val="yellow"/>
            <w:lang w:val="es-MX"/>
            <w:rPrChange w:id="90" w:author="marvin toro cruz" w:date="2020-03-15T16:36:00Z">
              <w:rPr>
                <w:rFonts w:cs="Times New Roman"/>
                <w:lang w:val="es-MX"/>
              </w:rPr>
            </w:rPrChange>
          </w:rPr>
          <w:t xml:space="preserve"> que poseen los directivos del ISJC,</w:t>
        </w:r>
      </w:ins>
      <w:ins w:id="91" w:author="marvin toro cruz" w:date="2020-03-15T16:33:00Z">
        <w:r w:rsidRPr="004A1663">
          <w:rPr>
            <w:rFonts w:ascii="Times New Roman" w:hAnsi="Times New Roman" w:cs="Times New Roman"/>
            <w:sz w:val="24"/>
            <w:highlight w:val="yellow"/>
            <w:lang w:val="es-MX"/>
            <w:rPrChange w:id="92" w:author="marvin toro cruz" w:date="2020-03-15T16:36:00Z">
              <w:rPr>
                <w:rFonts w:cs="Times New Roman"/>
                <w:lang w:val="es-MX"/>
              </w:rPr>
            </w:rPrChange>
          </w:rPr>
          <w:t xml:space="preserve"> dificulta la toma de decisiones propicia y acertada</w:t>
        </w:r>
      </w:ins>
      <w:ins w:id="93" w:author="marvin toro cruz" w:date="2020-03-15T16:36:00Z">
        <w:r>
          <w:rPr>
            <w:rFonts w:ascii="Times New Roman" w:hAnsi="Times New Roman" w:cs="Times New Roman"/>
            <w:sz w:val="24"/>
            <w:highlight w:val="yellow"/>
            <w:lang w:val="es-MX"/>
          </w:rPr>
          <w:t>,</w:t>
        </w:r>
      </w:ins>
      <w:ins w:id="94" w:author="marvin toro cruz" w:date="2020-03-15T16:33:00Z">
        <w:r w:rsidRPr="004A1663">
          <w:rPr>
            <w:rFonts w:ascii="Times New Roman" w:hAnsi="Times New Roman" w:cs="Times New Roman"/>
            <w:sz w:val="24"/>
            <w:highlight w:val="yellow"/>
            <w:lang w:val="es-MX"/>
            <w:rPrChange w:id="95" w:author="marvin toro cruz" w:date="2020-03-15T16:36:00Z">
              <w:rPr>
                <w:rFonts w:cs="Times New Roman"/>
                <w:lang w:val="es-MX"/>
              </w:rPr>
            </w:rPrChange>
          </w:rPr>
          <w:t xml:space="preserve"> </w:t>
        </w:r>
      </w:ins>
      <w:ins w:id="96" w:author="marvin toro cruz" w:date="2020-03-15T16:34:00Z">
        <w:r w:rsidRPr="004A1663">
          <w:rPr>
            <w:rFonts w:ascii="Times New Roman" w:hAnsi="Times New Roman" w:cs="Times New Roman"/>
            <w:sz w:val="24"/>
            <w:highlight w:val="yellow"/>
            <w:lang w:val="es-MX"/>
            <w:rPrChange w:id="97" w:author="marvin toro cruz" w:date="2020-03-15T16:36:00Z">
              <w:rPr>
                <w:rFonts w:cs="Times New Roman"/>
                <w:lang w:val="es-MX"/>
              </w:rPr>
            </w:rPrChange>
          </w:rPr>
          <w:t xml:space="preserve">generando bajo rendimiento </w:t>
        </w:r>
      </w:ins>
      <w:ins w:id="98" w:author="marvin toro cruz" w:date="2020-03-15T16:35:00Z">
        <w:r w:rsidRPr="004A1663">
          <w:rPr>
            <w:rFonts w:ascii="Times New Roman" w:hAnsi="Times New Roman" w:cs="Times New Roman"/>
            <w:sz w:val="24"/>
            <w:highlight w:val="yellow"/>
            <w:lang w:val="es-MX"/>
            <w:rPrChange w:id="99" w:author="marvin toro cruz" w:date="2020-03-15T16:36:00Z">
              <w:rPr>
                <w:rFonts w:cs="Times New Roman"/>
                <w:lang w:val="es-MX"/>
              </w:rPr>
            </w:rPrChange>
          </w:rPr>
          <w:t>académico</w:t>
        </w:r>
      </w:ins>
      <w:ins w:id="100" w:author="marvin toro cruz" w:date="2020-03-15T16:34:00Z">
        <w:r w:rsidRPr="004A1663">
          <w:rPr>
            <w:rFonts w:ascii="Times New Roman" w:hAnsi="Times New Roman" w:cs="Times New Roman"/>
            <w:sz w:val="24"/>
            <w:highlight w:val="yellow"/>
            <w:lang w:val="es-MX"/>
            <w:rPrChange w:id="101" w:author="marvin toro cruz" w:date="2020-03-15T16:36:00Z">
              <w:rPr>
                <w:rFonts w:cs="Times New Roman"/>
                <w:lang w:val="es-MX"/>
              </w:rPr>
            </w:rPrChange>
          </w:rPr>
          <w:t>,</w:t>
        </w:r>
      </w:ins>
      <w:ins w:id="102" w:author="marvin toro cruz" w:date="2020-03-15T16:35:00Z">
        <w:r w:rsidRPr="004A1663">
          <w:rPr>
            <w:rFonts w:ascii="Times New Roman" w:hAnsi="Times New Roman" w:cs="Times New Roman"/>
            <w:sz w:val="24"/>
            <w:highlight w:val="yellow"/>
            <w:lang w:val="es-MX"/>
            <w:rPrChange w:id="103" w:author="marvin toro cruz" w:date="2020-03-15T16:36:00Z">
              <w:rPr>
                <w:rFonts w:cs="Times New Roman"/>
                <w:lang w:val="es-MX"/>
              </w:rPr>
            </w:rPrChange>
          </w:rPr>
          <w:t xml:space="preserve"> </w:t>
        </w:r>
      </w:ins>
      <w:ins w:id="104" w:author="marvin toro cruz" w:date="2020-03-15T16:41:00Z">
        <w:r w:rsidR="00A75BE4">
          <w:rPr>
            <w:rFonts w:ascii="Times New Roman" w:hAnsi="Times New Roman" w:cs="Times New Roman"/>
            <w:sz w:val="24"/>
            <w:highlight w:val="yellow"/>
            <w:lang w:val="es-MX"/>
          </w:rPr>
          <w:t>reducción de los</w:t>
        </w:r>
      </w:ins>
      <w:ins w:id="105" w:author="marvin toro cruz" w:date="2020-03-15T16:35:00Z">
        <w:r w:rsidRPr="004A1663">
          <w:rPr>
            <w:rFonts w:ascii="Times New Roman" w:hAnsi="Times New Roman" w:cs="Times New Roman"/>
            <w:sz w:val="24"/>
            <w:highlight w:val="yellow"/>
            <w:lang w:val="es-MX"/>
            <w:rPrChange w:id="106" w:author="marvin toro cruz" w:date="2020-03-15T16:36:00Z">
              <w:rPr>
                <w:rFonts w:cs="Times New Roman"/>
                <w:lang w:val="es-MX"/>
              </w:rPr>
            </w:rPrChange>
          </w:rPr>
          <w:t xml:space="preserve"> índices de matrículas y </w:t>
        </w:r>
      </w:ins>
      <w:ins w:id="107" w:author="marvin toro cruz" w:date="2020-03-15T16:41:00Z">
        <w:r w:rsidR="00A75BE4">
          <w:rPr>
            <w:rFonts w:ascii="Times New Roman" w:hAnsi="Times New Roman" w:cs="Times New Roman"/>
            <w:sz w:val="24"/>
            <w:highlight w:val="yellow"/>
            <w:lang w:val="es-MX"/>
          </w:rPr>
          <w:t>decremento</w:t>
        </w:r>
      </w:ins>
      <w:ins w:id="108" w:author="marvin toro cruz" w:date="2020-03-15T16:35:00Z">
        <w:r w:rsidRPr="004A1663">
          <w:rPr>
            <w:rFonts w:ascii="Times New Roman" w:hAnsi="Times New Roman" w:cs="Times New Roman"/>
            <w:sz w:val="24"/>
            <w:highlight w:val="yellow"/>
            <w:lang w:val="es-MX"/>
            <w:rPrChange w:id="109" w:author="marvin toro cruz" w:date="2020-03-15T16:36:00Z">
              <w:rPr>
                <w:rFonts w:cs="Times New Roman"/>
                <w:lang w:val="es-MX"/>
              </w:rPr>
            </w:rPrChange>
          </w:rPr>
          <w:t xml:space="preserve"> en los ingresos financieros.</w:t>
        </w:r>
        <w:r>
          <w:rPr>
            <w:rFonts w:ascii="Times New Roman" w:hAnsi="Times New Roman" w:cs="Times New Roman"/>
            <w:sz w:val="24"/>
            <w:lang w:val="es-MX"/>
          </w:rPr>
          <w:t xml:space="preserve"> </w:t>
        </w:r>
      </w:ins>
    </w:p>
    <w:p w14:paraId="4739D2C9" w14:textId="4DB9266C" w:rsidR="00A75BE4" w:rsidRDefault="00A75BE4" w:rsidP="00A75BE4">
      <w:pPr>
        <w:spacing w:line="480" w:lineRule="auto"/>
        <w:rPr>
          <w:ins w:id="110" w:author="marvin toro cruz" w:date="2020-03-15T16:42:00Z"/>
          <w:rFonts w:ascii="Times New Roman" w:hAnsi="Times New Roman" w:cs="Times New Roman"/>
          <w:sz w:val="24"/>
          <w:szCs w:val="24"/>
          <w:lang w:val="es-MX"/>
        </w:rPr>
        <w:pPrChange w:id="111" w:author="marvin toro cruz" w:date="2020-03-15T16:42:00Z">
          <w:pPr>
            <w:spacing w:line="480" w:lineRule="auto"/>
            <w:ind w:firstLine="708"/>
          </w:pPr>
        </w:pPrChange>
      </w:pPr>
      <w:bookmarkStart w:id="112" w:name="_Toc437762180"/>
      <w:bookmarkStart w:id="113" w:name="_Toc517026103"/>
      <w:bookmarkStart w:id="114" w:name="_Toc437762178"/>
      <w:ins w:id="115" w:author="marvin toro cruz" w:date="2020-03-15T16:42:00Z">
        <w:r>
          <w:rPr>
            <w:rFonts w:ascii="Times New Roman" w:hAnsi="Times New Roman" w:cs="Times New Roman"/>
            <w:sz w:val="24"/>
            <w:szCs w:val="24"/>
            <w:lang w:val="es-MX"/>
          </w:rPr>
          <w:t>Causas del problema:</w:t>
        </w:r>
      </w:ins>
    </w:p>
    <w:p w14:paraId="0EC83025" w14:textId="7531E6D7" w:rsidR="001F60AD" w:rsidRDefault="00F02096" w:rsidP="001F60AD">
      <w:pPr>
        <w:spacing w:line="480" w:lineRule="auto"/>
        <w:ind w:firstLine="708"/>
        <w:rPr>
          <w:ins w:id="116" w:author="marvin toro cruz" w:date="2020-03-15T16:43:00Z"/>
          <w:rFonts w:ascii="Times New Roman" w:hAnsi="Times New Roman" w:cs="Times New Roman"/>
          <w:sz w:val="24"/>
          <w:szCs w:val="24"/>
          <w:lang w:val="es-MX"/>
        </w:rPr>
      </w:pPr>
      <w:ins w:id="117" w:author="marvin toro cruz" w:date="2020-03-15T16:55:00Z">
        <w:r>
          <w:rPr>
            <w:rFonts w:ascii="Times New Roman" w:hAnsi="Times New Roman" w:cs="Times New Roman"/>
            <w:sz w:val="24"/>
            <w:szCs w:val="24"/>
            <w:highlight w:val="yellow"/>
            <w:lang w:val="es-MX"/>
          </w:rPr>
          <w:t>Información</w:t>
        </w:r>
      </w:ins>
      <w:ins w:id="118" w:author="marvin toro cruz" w:date="2020-03-15T16:54:00Z">
        <w:r>
          <w:rPr>
            <w:rFonts w:ascii="Times New Roman" w:hAnsi="Times New Roman" w:cs="Times New Roman"/>
            <w:sz w:val="24"/>
            <w:szCs w:val="24"/>
            <w:highlight w:val="yellow"/>
            <w:lang w:val="es-MX"/>
          </w:rPr>
          <w:t xml:space="preserve"> </w:t>
        </w:r>
      </w:ins>
      <w:ins w:id="119" w:author="marvin toro cruz" w:date="2020-03-15T16:55:00Z">
        <w:r>
          <w:rPr>
            <w:rFonts w:ascii="Times New Roman" w:hAnsi="Times New Roman" w:cs="Times New Roman"/>
            <w:sz w:val="24"/>
            <w:szCs w:val="24"/>
            <w:highlight w:val="yellow"/>
            <w:lang w:val="es-MX"/>
          </w:rPr>
          <w:t xml:space="preserve">descentralizada: </w:t>
        </w:r>
      </w:ins>
      <w:r w:rsidR="001F60AD" w:rsidRPr="00A75BE4">
        <w:rPr>
          <w:rFonts w:ascii="Times New Roman" w:hAnsi="Times New Roman" w:cs="Times New Roman"/>
          <w:sz w:val="24"/>
          <w:szCs w:val="24"/>
          <w:highlight w:val="yellow"/>
          <w:lang w:val="es-MX"/>
          <w:rPrChange w:id="120" w:author="marvin toro cruz" w:date="2020-03-15T16:50:00Z">
            <w:rPr>
              <w:rFonts w:ascii="Times New Roman" w:hAnsi="Times New Roman" w:cs="Times New Roman"/>
              <w:sz w:val="24"/>
              <w:szCs w:val="24"/>
              <w:lang w:val="es-MX"/>
            </w:rPr>
          </w:rPrChange>
        </w:rPr>
        <w:t>El problema</w:t>
      </w:r>
      <w:ins w:id="121" w:author="marvin toro cruz" w:date="2020-03-15T16:48:00Z">
        <w:r w:rsidR="00A75BE4" w:rsidRPr="00A75BE4">
          <w:rPr>
            <w:rFonts w:ascii="Times New Roman" w:hAnsi="Times New Roman" w:cs="Times New Roman"/>
            <w:sz w:val="24"/>
            <w:szCs w:val="24"/>
            <w:highlight w:val="yellow"/>
            <w:lang w:val="es-MX"/>
            <w:rPrChange w:id="122" w:author="marvin toro cruz" w:date="2020-03-15T16:50:00Z">
              <w:rPr>
                <w:rFonts w:ascii="Times New Roman" w:hAnsi="Times New Roman" w:cs="Times New Roman"/>
                <w:sz w:val="24"/>
                <w:szCs w:val="24"/>
                <w:lang w:val="es-MX"/>
              </w:rPr>
            </w:rPrChange>
          </w:rPr>
          <w:t xml:space="preserve"> de </w:t>
        </w:r>
      </w:ins>
      <w:ins w:id="123" w:author="marvin toro cruz" w:date="2020-03-15T16:49:00Z">
        <w:r w:rsidR="00A75BE4" w:rsidRPr="00A75BE4">
          <w:rPr>
            <w:rFonts w:ascii="Times New Roman" w:hAnsi="Times New Roman" w:cs="Times New Roman"/>
            <w:sz w:val="24"/>
            <w:szCs w:val="24"/>
            <w:highlight w:val="yellow"/>
            <w:lang w:val="es-MX"/>
            <w:rPrChange w:id="124" w:author="marvin toro cruz" w:date="2020-03-15T16:50:00Z">
              <w:rPr>
                <w:rFonts w:ascii="Times New Roman" w:hAnsi="Times New Roman" w:cs="Times New Roman"/>
                <w:sz w:val="24"/>
                <w:szCs w:val="24"/>
                <w:lang w:val="es-MX"/>
              </w:rPr>
            </w:rPrChange>
          </w:rPr>
          <w:t xml:space="preserve">la </w:t>
        </w:r>
      </w:ins>
      <w:ins w:id="125" w:author="marvin toro cruz" w:date="2020-03-15T16:48:00Z">
        <w:r w:rsidR="00A75BE4" w:rsidRPr="00A75BE4">
          <w:rPr>
            <w:rFonts w:ascii="Times New Roman" w:hAnsi="Times New Roman" w:cs="Times New Roman"/>
            <w:sz w:val="24"/>
            <w:szCs w:val="24"/>
            <w:highlight w:val="yellow"/>
            <w:lang w:val="es-MX"/>
            <w:rPrChange w:id="126" w:author="marvin toro cruz" w:date="2020-03-15T16:50:00Z">
              <w:rPr>
                <w:rFonts w:ascii="Times New Roman" w:hAnsi="Times New Roman" w:cs="Times New Roman"/>
                <w:sz w:val="24"/>
                <w:szCs w:val="24"/>
                <w:lang w:val="es-MX"/>
              </w:rPr>
            </w:rPrChange>
          </w:rPr>
          <w:t>toma de decisiones</w:t>
        </w:r>
      </w:ins>
      <w:r w:rsidR="001F60AD" w:rsidRPr="00A75BE4">
        <w:rPr>
          <w:rFonts w:ascii="Times New Roman" w:hAnsi="Times New Roman" w:cs="Times New Roman"/>
          <w:sz w:val="24"/>
          <w:szCs w:val="24"/>
          <w:highlight w:val="yellow"/>
          <w:lang w:val="es-MX"/>
          <w:rPrChange w:id="127" w:author="marvin toro cruz" w:date="2020-03-15T16:50:00Z">
            <w:rPr>
              <w:rFonts w:ascii="Times New Roman" w:hAnsi="Times New Roman" w:cs="Times New Roman"/>
              <w:sz w:val="24"/>
              <w:szCs w:val="24"/>
              <w:lang w:val="es-MX"/>
            </w:rPr>
          </w:rPrChange>
        </w:rPr>
        <w:t xml:space="preserve"> </w:t>
      </w:r>
      <w:r w:rsidR="005D5F9F" w:rsidRPr="00A75BE4">
        <w:rPr>
          <w:rFonts w:ascii="Times New Roman" w:hAnsi="Times New Roman" w:cs="Times New Roman"/>
          <w:sz w:val="24"/>
          <w:szCs w:val="24"/>
          <w:highlight w:val="yellow"/>
          <w:lang w:val="es-MX"/>
          <w:rPrChange w:id="128" w:author="marvin toro cruz" w:date="2020-03-15T16:50:00Z">
            <w:rPr>
              <w:rFonts w:ascii="Times New Roman" w:hAnsi="Times New Roman" w:cs="Times New Roman"/>
              <w:sz w:val="24"/>
              <w:szCs w:val="24"/>
              <w:lang w:val="es-MX"/>
            </w:rPr>
          </w:rPrChange>
        </w:rPr>
        <w:t xml:space="preserve">en el ISJC </w:t>
      </w:r>
      <w:del w:id="129" w:author="marvin toro cruz" w:date="2020-03-15T16:42:00Z">
        <w:r w:rsidR="001F60AD" w:rsidRPr="00A75BE4" w:rsidDel="00A75BE4">
          <w:rPr>
            <w:rFonts w:ascii="Times New Roman" w:hAnsi="Times New Roman" w:cs="Times New Roman"/>
            <w:sz w:val="24"/>
            <w:szCs w:val="24"/>
            <w:highlight w:val="yellow"/>
            <w:lang w:val="es-MX"/>
            <w:rPrChange w:id="130" w:author="marvin toro cruz" w:date="2020-03-15T16:50:00Z">
              <w:rPr>
                <w:rFonts w:ascii="Times New Roman" w:hAnsi="Times New Roman" w:cs="Times New Roman"/>
                <w:sz w:val="24"/>
                <w:szCs w:val="24"/>
                <w:lang w:val="es-MX"/>
              </w:rPr>
            </w:rPrChange>
          </w:rPr>
          <w:delText>radica</w:delText>
        </w:r>
      </w:del>
      <w:ins w:id="131" w:author="marvin toro cruz" w:date="2020-03-15T16:42:00Z">
        <w:r w:rsidR="00A75BE4" w:rsidRPr="00A75BE4">
          <w:rPr>
            <w:rFonts w:ascii="Times New Roman" w:hAnsi="Times New Roman" w:cs="Times New Roman"/>
            <w:sz w:val="24"/>
            <w:szCs w:val="24"/>
            <w:highlight w:val="yellow"/>
            <w:lang w:val="es-MX"/>
            <w:rPrChange w:id="132" w:author="marvin toro cruz" w:date="2020-03-15T16:50:00Z">
              <w:rPr>
                <w:rFonts w:ascii="Times New Roman" w:hAnsi="Times New Roman" w:cs="Times New Roman"/>
                <w:sz w:val="24"/>
                <w:szCs w:val="24"/>
                <w:lang w:val="es-MX"/>
              </w:rPr>
            </w:rPrChange>
          </w:rPr>
          <w:t>se origina</w:t>
        </w:r>
      </w:ins>
      <w:r w:rsidR="001F60AD" w:rsidRPr="00A75BE4">
        <w:rPr>
          <w:rFonts w:ascii="Times New Roman" w:hAnsi="Times New Roman" w:cs="Times New Roman"/>
          <w:sz w:val="24"/>
          <w:szCs w:val="24"/>
          <w:highlight w:val="yellow"/>
          <w:lang w:val="es-MX"/>
          <w:rPrChange w:id="133" w:author="marvin toro cruz" w:date="2020-03-15T16:50:00Z">
            <w:rPr>
              <w:rFonts w:ascii="Times New Roman" w:hAnsi="Times New Roman" w:cs="Times New Roman"/>
              <w:sz w:val="24"/>
              <w:szCs w:val="24"/>
              <w:lang w:val="es-MX"/>
            </w:rPr>
          </w:rPrChange>
        </w:rPr>
        <w:t xml:space="preserve"> en que toda la información del Instituto </w:t>
      </w:r>
      <w:r w:rsidR="005C17A8" w:rsidRPr="00A75BE4">
        <w:rPr>
          <w:rFonts w:ascii="Times New Roman" w:hAnsi="Times New Roman" w:cs="Times New Roman"/>
          <w:sz w:val="24"/>
          <w:szCs w:val="24"/>
          <w:highlight w:val="yellow"/>
          <w:lang w:val="es-MX"/>
          <w:rPrChange w:id="134" w:author="marvin toro cruz" w:date="2020-03-15T16:50:00Z">
            <w:rPr>
              <w:rFonts w:ascii="Times New Roman" w:hAnsi="Times New Roman" w:cs="Times New Roman"/>
              <w:sz w:val="24"/>
              <w:szCs w:val="24"/>
              <w:lang w:val="es-MX"/>
            </w:rPr>
          </w:rPrChange>
        </w:rPr>
        <w:t>está</w:t>
      </w:r>
      <w:r w:rsidR="001F60AD" w:rsidRPr="00A75BE4">
        <w:rPr>
          <w:rFonts w:ascii="Times New Roman" w:hAnsi="Times New Roman" w:cs="Times New Roman"/>
          <w:sz w:val="24"/>
          <w:szCs w:val="24"/>
          <w:highlight w:val="yellow"/>
          <w:lang w:val="es-MX"/>
          <w:rPrChange w:id="135" w:author="marvin toro cruz" w:date="2020-03-15T16:50:00Z">
            <w:rPr>
              <w:rFonts w:ascii="Times New Roman" w:hAnsi="Times New Roman" w:cs="Times New Roman"/>
              <w:sz w:val="24"/>
              <w:szCs w:val="24"/>
              <w:lang w:val="es-MX"/>
            </w:rPr>
          </w:rPrChange>
        </w:rPr>
        <w:t xml:space="preserve"> dispersa en distintas bases de datos individuales e independientes, impidiendo de esta manera </w:t>
      </w:r>
      <w:r w:rsidR="00B957B2" w:rsidRPr="00A75BE4">
        <w:rPr>
          <w:rFonts w:ascii="Times New Roman" w:hAnsi="Times New Roman" w:cs="Times New Roman"/>
          <w:sz w:val="24"/>
          <w:szCs w:val="24"/>
          <w:highlight w:val="yellow"/>
          <w:lang w:val="es-MX"/>
          <w:rPrChange w:id="136" w:author="marvin toro cruz" w:date="2020-03-15T16:50:00Z">
            <w:rPr>
              <w:rFonts w:ascii="Times New Roman" w:hAnsi="Times New Roman" w:cs="Times New Roman"/>
              <w:sz w:val="24"/>
              <w:szCs w:val="24"/>
              <w:lang w:val="es-MX"/>
            </w:rPr>
          </w:rPrChange>
        </w:rPr>
        <w:t xml:space="preserve">realizar un completo proceso de análisis de datos de todas las áreas institucionales. Con los datos descentralizados es imposible poder visualizar todas </w:t>
      </w:r>
      <w:ins w:id="137" w:author="marvin toro cruz" w:date="2020-03-15T16:50:00Z">
        <w:r w:rsidR="00A75BE4" w:rsidRPr="00A75BE4">
          <w:rPr>
            <w:rFonts w:ascii="Times New Roman" w:hAnsi="Times New Roman" w:cs="Times New Roman"/>
            <w:sz w:val="24"/>
            <w:szCs w:val="24"/>
            <w:highlight w:val="yellow"/>
            <w:lang w:val="es-MX"/>
            <w:rPrChange w:id="138" w:author="marvin toro cruz" w:date="2020-03-15T16:50:00Z">
              <w:rPr>
                <w:rFonts w:ascii="Times New Roman" w:hAnsi="Times New Roman" w:cs="Times New Roman"/>
                <w:sz w:val="24"/>
                <w:szCs w:val="24"/>
                <w:lang w:val="es-MX"/>
              </w:rPr>
            </w:rPrChange>
          </w:rPr>
          <w:t xml:space="preserve">las </w:t>
        </w:r>
      </w:ins>
      <w:r w:rsidR="00B957B2" w:rsidRPr="00A75BE4">
        <w:rPr>
          <w:rFonts w:ascii="Times New Roman" w:hAnsi="Times New Roman" w:cs="Times New Roman"/>
          <w:sz w:val="24"/>
          <w:szCs w:val="24"/>
          <w:highlight w:val="yellow"/>
          <w:lang w:val="es-MX"/>
          <w:rPrChange w:id="139" w:author="marvin toro cruz" w:date="2020-03-15T16:50:00Z">
            <w:rPr>
              <w:rFonts w:ascii="Times New Roman" w:hAnsi="Times New Roman" w:cs="Times New Roman"/>
              <w:sz w:val="24"/>
              <w:szCs w:val="24"/>
              <w:lang w:val="es-MX"/>
            </w:rPr>
          </w:rPrChange>
        </w:rPr>
        <w:t xml:space="preserve">variables que impactan de manera positiva o negativa </w:t>
      </w:r>
      <w:ins w:id="140" w:author="marvin toro cruz" w:date="2020-03-15T16:50:00Z">
        <w:r w:rsidR="00A75BE4" w:rsidRPr="00A75BE4">
          <w:rPr>
            <w:rFonts w:ascii="Times New Roman" w:hAnsi="Times New Roman" w:cs="Times New Roman"/>
            <w:sz w:val="24"/>
            <w:szCs w:val="24"/>
            <w:highlight w:val="yellow"/>
            <w:lang w:val="es-MX"/>
            <w:rPrChange w:id="141" w:author="marvin toro cruz" w:date="2020-03-15T16:50:00Z">
              <w:rPr>
                <w:rFonts w:ascii="Times New Roman" w:hAnsi="Times New Roman" w:cs="Times New Roman"/>
                <w:sz w:val="24"/>
                <w:szCs w:val="24"/>
                <w:lang w:val="es-MX"/>
              </w:rPr>
            </w:rPrChange>
          </w:rPr>
          <w:t xml:space="preserve">en </w:t>
        </w:r>
      </w:ins>
      <w:r w:rsidR="00B957B2" w:rsidRPr="00A75BE4">
        <w:rPr>
          <w:rFonts w:ascii="Times New Roman" w:hAnsi="Times New Roman" w:cs="Times New Roman"/>
          <w:sz w:val="24"/>
          <w:szCs w:val="24"/>
          <w:highlight w:val="yellow"/>
          <w:lang w:val="es-MX"/>
          <w:rPrChange w:id="142" w:author="marvin toro cruz" w:date="2020-03-15T16:50:00Z">
            <w:rPr>
              <w:rFonts w:ascii="Times New Roman" w:hAnsi="Times New Roman" w:cs="Times New Roman"/>
              <w:sz w:val="24"/>
              <w:szCs w:val="24"/>
              <w:lang w:val="es-MX"/>
            </w:rPr>
          </w:rPrChange>
        </w:rPr>
        <w:t xml:space="preserve">los procesos </w:t>
      </w:r>
      <w:del w:id="143" w:author="marvin toro cruz" w:date="2020-03-15T16:49:00Z">
        <w:r w:rsidR="00B957B2" w:rsidRPr="00A75BE4" w:rsidDel="00A75BE4">
          <w:rPr>
            <w:rFonts w:ascii="Times New Roman" w:hAnsi="Times New Roman" w:cs="Times New Roman"/>
            <w:sz w:val="24"/>
            <w:szCs w:val="24"/>
            <w:highlight w:val="yellow"/>
            <w:lang w:val="es-MX"/>
            <w:rPrChange w:id="144" w:author="marvin toro cruz" w:date="2020-03-15T16:50:00Z">
              <w:rPr>
                <w:rFonts w:ascii="Times New Roman" w:hAnsi="Times New Roman" w:cs="Times New Roman"/>
                <w:sz w:val="24"/>
                <w:szCs w:val="24"/>
                <w:lang w:val="es-MX"/>
              </w:rPr>
            </w:rPrChange>
          </w:rPr>
          <w:delText>y actividades</w:delText>
        </w:r>
      </w:del>
      <w:ins w:id="145" w:author="marvin toro cruz" w:date="2020-03-15T16:49:00Z">
        <w:r w:rsidR="00A75BE4" w:rsidRPr="00A75BE4">
          <w:rPr>
            <w:rFonts w:ascii="Times New Roman" w:hAnsi="Times New Roman" w:cs="Times New Roman"/>
            <w:sz w:val="24"/>
            <w:szCs w:val="24"/>
            <w:highlight w:val="yellow"/>
            <w:lang w:val="es-MX"/>
            <w:rPrChange w:id="146" w:author="marvin toro cruz" w:date="2020-03-15T16:50:00Z">
              <w:rPr>
                <w:rFonts w:ascii="Times New Roman" w:hAnsi="Times New Roman" w:cs="Times New Roman"/>
                <w:sz w:val="24"/>
                <w:szCs w:val="24"/>
                <w:lang w:val="es-MX"/>
              </w:rPr>
            </w:rPrChange>
          </w:rPr>
          <w:t>administrativos y académicos</w:t>
        </w:r>
      </w:ins>
      <w:del w:id="147" w:author="marvin toro cruz" w:date="2020-03-15T16:49:00Z">
        <w:r w:rsidR="00B957B2" w:rsidRPr="00A75BE4" w:rsidDel="00A75BE4">
          <w:rPr>
            <w:rFonts w:ascii="Times New Roman" w:hAnsi="Times New Roman" w:cs="Times New Roman"/>
            <w:sz w:val="24"/>
            <w:szCs w:val="24"/>
            <w:highlight w:val="yellow"/>
            <w:lang w:val="es-MX"/>
            <w:rPrChange w:id="148" w:author="marvin toro cruz" w:date="2020-03-15T16:50:00Z">
              <w:rPr>
                <w:rFonts w:ascii="Times New Roman" w:hAnsi="Times New Roman" w:cs="Times New Roman"/>
                <w:sz w:val="24"/>
                <w:szCs w:val="24"/>
                <w:lang w:val="es-MX"/>
              </w:rPr>
            </w:rPrChange>
          </w:rPr>
          <w:delText xml:space="preserve"> y</w:delText>
        </w:r>
      </w:del>
      <w:r w:rsidR="00B957B2" w:rsidRPr="00A75BE4">
        <w:rPr>
          <w:rFonts w:ascii="Times New Roman" w:hAnsi="Times New Roman" w:cs="Times New Roman"/>
          <w:sz w:val="24"/>
          <w:szCs w:val="24"/>
          <w:highlight w:val="yellow"/>
          <w:lang w:val="es-MX"/>
          <w:rPrChange w:id="149" w:author="marvin toro cruz" w:date="2020-03-15T16:50:00Z">
            <w:rPr>
              <w:rFonts w:ascii="Times New Roman" w:hAnsi="Times New Roman" w:cs="Times New Roman"/>
              <w:sz w:val="24"/>
              <w:szCs w:val="24"/>
              <w:lang w:val="es-MX"/>
            </w:rPr>
          </w:rPrChange>
        </w:rPr>
        <w:t xml:space="preserve"> de la Institución.</w:t>
      </w:r>
      <w:r w:rsidR="00B957B2">
        <w:rPr>
          <w:rFonts w:ascii="Times New Roman" w:hAnsi="Times New Roman" w:cs="Times New Roman"/>
          <w:sz w:val="24"/>
          <w:szCs w:val="24"/>
          <w:lang w:val="es-MX"/>
        </w:rPr>
        <w:t xml:space="preserve"> </w:t>
      </w:r>
    </w:p>
    <w:p w14:paraId="0292AD36" w14:textId="77777777" w:rsidR="004364E3" w:rsidRDefault="00F02096" w:rsidP="001F60AD">
      <w:pPr>
        <w:spacing w:line="480" w:lineRule="auto"/>
        <w:ind w:firstLine="708"/>
        <w:rPr>
          <w:ins w:id="150" w:author="marvin toro cruz" w:date="2020-03-15T16:57:00Z"/>
          <w:rFonts w:ascii="Times New Roman" w:hAnsi="Times New Roman" w:cs="Times New Roman"/>
          <w:sz w:val="24"/>
          <w:szCs w:val="24"/>
          <w:lang w:val="es-MX"/>
        </w:rPr>
      </w:pPr>
      <w:ins w:id="151" w:author="marvin toro cruz" w:date="2020-03-15T16:55:00Z">
        <w:r w:rsidRPr="00F02096">
          <w:rPr>
            <w:rFonts w:ascii="Times New Roman" w:hAnsi="Times New Roman" w:cs="Times New Roman"/>
            <w:sz w:val="24"/>
            <w:szCs w:val="24"/>
            <w:highlight w:val="yellow"/>
            <w:lang w:val="es-MX"/>
            <w:rPrChange w:id="152" w:author="marvin toro cruz" w:date="2020-03-15T16:55:00Z">
              <w:rPr>
                <w:rFonts w:ascii="Times New Roman" w:hAnsi="Times New Roman" w:cs="Times New Roman"/>
                <w:sz w:val="24"/>
                <w:szCs w:val="24"/>
                <w:lang w:val="es-MX"/>
              </w:rPr>
            </w:rPrChange>
          </w:rPr>
          <w:t xml:space="preserve">Información desactualizada: </w:t>
        </w:r>
      </w:ins>
      <w:ins w:id="153" w:author="marvin toro cruz" w:date="2020-03-15T16:43:00Z">
        <w:r w:rsidR="00A75BE4" w:rsidRPr="00F02096">
          <w:rPr>
            <w:rFonts w:ascii="Times New Roman" w:hAnsi="Times New Roman" w:cs="Times New Roman"/>
            <w:sz w:val="24"/>
            <w:szCs w:val="24"/>
            <w:highlight w:val="yellow"/>
            <w:lang w:val="es-MX"/>
            <w:rPrChange w:id="154" w:author="marvin toro cruz" w:date="2020-03-15T16:55:00Z">
              <w:rPr>
                <w:rFonts w:ascii="Times New Roman" w:hAnsi="Times New Roman" w:cs="Times New Roman"/>
                <w:sz w:val="24"/>
                <w:szCs w:val="24"/>
                <w:lang w:val="es-MX"/>
              </w:rPr>
            </w:rPrChange>
          </w:rPr>
          <w:t xml:space="preserve">Los </w:t>
        </w:r>
      </w:ins>
      <w:ins w:id="155" w:author="marvin toro cruz" w:date="2020-03-15T16:44:00Z">
        <w:r w:rsidRPr="00F02096">
          <w:rPr>
            <w:rFonts w:ascii="Times New Roman" w:hAnsi="Times New Roman" w:cs="Times New Roman"/>
            <w:sz w:val="24"/>
            <w:szCs w:val="24"/>
            <w:highlight w:val="yellow"/>
            <w:lang w:val="es-MX"/>
            <w:rPrChange w:id="156" w:author="marvin toro cruz" w:date="2020-03-15T16:55:00Z">
              <w:rPr>
                <w:rFonts w:ascii="Times New Roman" w:hAnsi="Times New Roman" w:cs="Times New Roman"/>
                <w:sz w:val="24"/>
                <w:szCs w:val="24"/>
                <w:lang w:val="es-MX"/>
              </w:rPr>
            </w:rPrChange>
          </w:rPr>
          <w:t>informes o</w:t>
        </w:r>
        <w:r w:rsidR="00A75BE4" w:rsidRPr="00F02096">
          <w:rPr>
            <w:rFonts w:ascii="Times New Roman" w:hAnsi="Times New Roman" w:cs="Times New Roman"/>
            <w:sz w:val="24"/>
            <w:szCs w:val="24"/>
            <w:highlight w:val="yellow"/>
            <w:lang w:val="es-MX"/>
            <w:rPrChange w:id="157" w:author="marvin toro cruz" w:date="2020-03-15T16:55:00Z">
              <w:rPr>
                <w:rFonts w:ascii="Times New Roman" w:hAnsi="Times New Roman" w:cs="Times New Roman"/>
                <w:sz w:val="24"/>
                <w:szCs w:val="24"/>
                <w:lang w:val="es-MX"/>
              </w:rPr>
            </w:rPrChange>
          </w:rPr>
          <w:t xml:space="preserve"> </w:t>
        </w:r>
      </w:ins>
      <w:ins w:id="158" w:author="marvin toro cruz" w:date="2020-03-15T16:43:00Z">
        <w:r w:rsidR="00A75BE4" w:rsidRPr="00F02096">
          <w:rPr>
            <w:rFonts w:ascii="Times New Roman" w:hAnsi="Times New Roman" w:cs="Times New Roman"/>
            <w:sz w:val="24"/>
            <w:szCs w:val="24"/>
            <w:highlight w:val="yellow"/>
            <w:lang w:val="es-MX"/>
            <w:rPrChange w:id="159" w:author="marvin toro cruz" w:date="2020-03-15T16:55:00Z">
              <w:rPr>
                <w:rFonts w:ascii="Times New Roman" w:hAnsi="Times New Roman" w:cs="Times New Roman"/>
                <w:sz w:val="24"/>
                <w:szCs w:val="24"/>
                <w:lang w:val="es-MX"/>
              </w:rPr>
            </w:rPrChange>
          </w:rPr>
          <w:t xml:space="preserve">reportes administrativos y financieros son creados en periodos de tiempo grandes, trimestrales o semestrales, </w:t>
        </w:r>
      </w:ins>
      <w:ins w:id="160" w:author="marvin toro cruz" w:date="2020-03-15T16:51:00Z">
        <w:r w:rsidRPr="00F02096">
          <w:rPr>
            <w:rFonts w:ascii="Times New Roman" w:hAnsi="Times New Roman" w:cs="Times New Roman"/>
            <w:sz w:val="24"/>
            <w:szCs w:val="24"/>
            <w:highlight w:val="yellow"/>
            <w:lang w:val="es-MX"/>
            <w:rPrChange w:id="161" w:author="marvin toro cruz" w:date="2020-03-15T16:55:00Z">
              <w:rPr>
                <w:rFonts w:ascii="Times New Roman" w:hAnsi="Times New Roman" w:cs="Times New Roman"/>
                <w:sz w:val="24"/>
                <w:szCs w:val="24"/>
                <w:lang w:val="es-MX"/>
              </w:rPr>
            </w:rPrChange>
          </w:rPr>
          <w:t>lo cual no permite tener esta información actualizada y accesible en cualquier momento, lo que provoca que los directivos se informen de los proble</w:t>
        </w:r>
      </w:ins>
      <w:ins w:id="162" w:author="marvin toro cruz" w:date="2020-03-15T16:52:00Z">
        <w:r w:rsidRPr="00F02096">
          <w:rPr>
            <w:rFonts w:ascii="Times New Roman" w:hAnsi="Times New Roman" w:cs="Times New Roman"/>
            <w:sz w:val="24"/>
            <w:szCs w:val="24"/>
            <w:highlight w:val="yellow"/>
            <w:lang w:val="es-MX"/>
            <w:rPrChange w:id="163" w:author="marvin toro cruz" w:date="2020-03-15T16:55:00Z">
              <w:rPr>
                <w:rFonts w:ascii="Times New Roman" w:hAnsi="Times New Roman" w:cs="Times New Roman"/>
                <w:sz w:val="24"/>
                <w:szCs w:val="24"/>
                <w:lang w:val="es-MX"/>
              </w:rPr>
            </w:rPrChange>
          </w:rPr>
          <w:t>m</w:t>
        </w:r>
      </w:ins>
      <w:ins w:id="164" w:author="marvin toro cruz" w:date="2020-03-15T16:51:00Z">
        <w:r w:rsidRPr="00F02096">
          <w:rPr>
            <w:rFonts w:ascii="Times New Roman" w:hAnsi="Times New Roman" w:cs="Times New Roman"/>
            <w:sz w:val="24"/>
            <w:szCs w:val="24"/>
            <w:highlight w:val="yellow"/>
            <w:lang w:val="es-MX"/>
            <w:rPrChange w:id="165" w:author="marvin toro cruz" w:date="2020-03-15T16:55:00Z">
              <w:rPr>
                <w:rFonts w:ascii="Times New Roman" w:hAnsi="Times New Roman" w:cs="Times New Roman"/>
                <w:sz w:val="24"/>
                <w:szCs w:val="24"/>
                <w:lang w:val="es-MX"/>
              </w:rPr>
            </w:rPrChange>
          </w:rPr>
          <w:t xml:space="preserve">as </w:t>
        </w:r>
      </w:ins>
      <w:ins w:id="166" w:author="marvin toro cruz" w:date="2020-03-15T16:52:00Z">
        <w:r w:rsidRPr="00F02096">
          <w:rPr>
            <w:rFonts w:ascii="Times New Roman" w:hAnsi="Times New Roman" w:cs="Times New Roman"/>
            <w:sz w:val="24"/>
            <w:szCs w:val="24"/>
            <w:highlight w:val="yellow"/>
            <w:lang w:val="es-MX"/>
            <w:rPrChange w:id="167" w:author="marvin toro cruz" w:date="2020-03-15T16:55:00Z">
              <w:rPr>
                <w:rFonts w:ascii="Times New Roman" w:hAnsi="Times New Roman" w:cs="Times New Roman"/>
                <w:sz w:val="24"/>
                <w:szCs w:val="24"/>
                <w:lang w:val="es-MX"/>
              </w:rPr>
            </w:rPrChange>
          </w:rPr>
          <w:t>mucho tiempo después que has sucedido</w:t>
        </w:r>
      </w:ins>
      <w:ins w:id="168" w:author="marvin toro cruz" w:date="2020-03-15T16:53:00Z">
        <w:r w:rsidRPr="00F02096">
          <w:rPr>
            <w:rFonts w:ascii="Times New Roman" w:hAnsi="Times New Roman" w:cs="Times New Roman"/>
            <w:sz w:val="24"/>
            <w:szCs w:val="24"/>
            <w:highlight w:val="yellow"/>
            <w:lang w:val="es-MX"/>
            <w:rPrChange w:id="169" w:author="marvin toro cruz" w:date="2020-03-15T16:55:00Z">
              <w:rPr>
                <w:rFonts w:ascii="Times New Roman" w:hAnsi="Times New Roman" w:cs="Times New Roman"/>
                <w:sz w:val="24"/>
                <w:szCs w:val="24"/>
                <w:lang w:val="es-MX"/>
              </w:rPr>
            </w:rPrChange>
          </w:rPr>
          <w:t xml:space="preserve">, no pudiendo </w:t>
        </w:r>
      </w:ins>
      <w:ins w:id="170" w:author="marvin toro cruz" w:date="2020-03-15T16:56:00Z">
        <w:r>
          <w:rPr>
            <w:rFonts w:ascii="Times New Roman" w:hAnsi="Times New Roman" w:cs="Times New Roman"/>
            <w:sz w:val="24"/>
            <w:szCs w:val="24"/>
            <w:highlight w:val="yellow"/>
            <w:lang w:val="es-MX"/>
          </w:rPr>
          <w:t>tomar acciones preventivas o correctivas</w:t>
        </w:r>
      </w:ins>
      <w:ins w:id="171" w:author="marvin toro cruz" w:date="2020-03-15T16:53:00Z">
        <w:r w:rsidRPr="00F02096">
          <w:rPr>
            <w:rFonts w:ascii="Times New Roman" w:hAnsi="Times New Roman" w:cs="Times New Roman"/>
            <w:sz w:val="24"/>
            <w:szCs w:val="24"/>
            <w:highlight w:val="yellow"/>
            <w:lang w:val="es-MX"/>
            <w:rPrChange w:id="172" w:author="marvin toro cruz" w:date="2020-03-15T16:55:00Z">
              <w:rPr>
                <w:rFonts w:ascii="Times New Roman" w:hAnsi="Times New Roman" w:cs="Times New Roman"/>
                <w:sz w:val="24"/>
                <w:szCs w:val="24"/>
                <w:lang w:val="es-MX"/>
              </w:rPr>
            </w:rPrChange>
          </w:rPr>
          <w:t xml:space="preserve"> en los momentos más oportunos</w:t>
        </w:r>
      </w:ins>
      <w:ins w:id="173" w:author="marvin toro cruz" w:date="2020-03-15T16:52:00Z">
        <w:r w:rsidRPr="00F02096">
          <w:rPr>
            <w:rFonts w:ascii="Times New Roman" w:hAnsi="Times New Roman" w:cs="Times New Roman"/>
            <w:sz w:val="24"/>
            <w:szCs w:val="24"/>
            <w:highlight w:val="yellow"/>
            <w:lang w:val="es-MX"/>
            <w:rPrChange w:id="174" w:author="marvin toro cruz" w:date="2020-03-15T16:55:00Z">
              <w:rPr>
                <w:rFonts w:ascii="Times New Roman" w:hAnsi="Times New Roman" w:cs="Times New Roman"/>
                <w:sz w:val="24"/>
                <w:szCs w:val="24"/>
                <w:lang w:val="es-MX"/>
              </w:rPr>
            </w:rPrChange>
          </w:rPr>
          <w:t>.</w:t>
        </w:r>
      </w:ins>
    </w:p>
    <w:p w14:paraId="06703AB8" w14:textId="716B18C7" w:rsidR="004364E3" w:rsidRPr="004364E3" w:rsidRDefault="004364E3" w:rsidP="001F60AD">
      <w:pPr>
        <w:spacing w:line="480" w:lineRule="auto"/>
        <w:ind w:firstLine="708"/>
        <w:rPr>
          <w:ins w:id="175" w:author="marvin toro cruz" w:date="2020-03-15T16:57:00Z"/>
          <w:rFonts w:ascii="Times New Roman" w:hAnsi="Times New Roman" w:cs="Times New Roman"/>
          <w:sz w:val="24"/>
          <w:szCs w:val="24"/>
          <w:highlight w:val="yellow"/>
          <w:lang w:val="es-MX"/>
          <w:rPrChange w:id="176" w:author="marvin toro cruz" w:date="2020-03-15T17:00:00Z">
            <w:rPr>
              <w:ins w:id="177" w:author="marvin toro cruz" w:date="2020-03-15T16:57:00Z"/>
              <w:rFonts w:ascii="Times New Roman" w:hAnsi="Times New Roman" w:cs="Times New Roman"/>
              <w:sz w:val="24"/>
              <w:szCs w:val="24"/>
              <w:lang w:val="es-MX"/>
            </w:rPr>
          </w:rPrChange>
        </w:rPr>
      </w:pPr>
      <w:ins w:id="178" w:author="marvin toro cruz" w:date="2020-03-15T16:57:00Z">
        <w:r w:rsidRPr="004364E3">
          <w:rPr>
            <w:rFonts w:ascii="Times New Roman" w:hAnsi="Times New Roman" w:cs="Times New Roman"/>
            <w:sz w:val="24"/>
            <w:szCs w:val="24"/>
            <w:highlight w:val="yellow"/>
            <w:lang w:val="es-MX"/>
            <w:rPrChange w:id="179" w:author="marvin toro cruz" w:date="2020-03-15T17:00:00Z">
              <w:rPr>
                <w:rFonts w:ascii="Times New Roman" w:hAnsi="Times New Roman" w:cs="Times New Roman"/>
                <w:sz w:val="24"/>
                <w:szCs w:val="24"/>
                <w:lang w:val="es-MX"/>
              </w:rPr>
            </w:rPrChange>
          </w:rPr>
          <w:t xml:space="preserve">Consecuencias: </w:t>
        </w:r>
      </w:ins>
    </w:p>
    <w:p w14:paraId="34A26C87" w14:textId="56443941" w:rsidR="004364E3" w:rsidRPr="004364E3" w:rsidRDefault="004364E3" w:rsidP="001F60AD">
      <w:pPr>
        <w:spacing w:line="480" w:lineRule="auto"/>
        <w:ind w:firstLine="708"/>
        <w:rPr>
          <w:ins w:id="180" w:author="marvin toro cruz" w:date="2020-03-15T16:57:00Z"/>
          <w:rFonts w:ascii="Times New Roman" w:hAnsi="Times New Roman" w:cs="Times New Roman"/>
          <w:sz w:val="24"/>
          <w:szCs w:val="24"/>
          <w:highlight w:val="yellow"/>
          <w:lang w:val="es-MX"/>
          <w:rPrChange w:id="181" w:author="marvin toro cruz" w:date="2020-03-15T17:00:00Z">
            <w:rPr>
              <w:ins w:id="182" w:author="marvin toro cruz" w:date="2020-03-15T16:57:00Z"/>
              <w:rFonts w:ascii="Times New Roman" w:hAnsi="Times New Roman" w:cs="Times New Roman"/>
              <w:sz w:val="24"/>
              <w:szCs w:val="24"/>
              <w:lang w:val="es-MX"/>
            </w:rPr>
          </w:rPrChange>
        </w:rPr>
      </w:pPr>
      <w:ins w:id="183" w:author="marvin toro cruz" w:date="2020-03-15T16:57:00Z">
        <w:r w:rsidRPr="004364E3">
          <w:rPr>
            <w:rFonts w:ascii="Times New Roman" w:hAnsi="Times New Roman" w:cs="Times New Roman"/>
            <w:sz w:val="24"/>
            <w:szCs w:val="24"/>
            <w:highlight w:val="yellow"/>
            <w:lang w:val="es-MX"/>
            <w:rPrChange w:id="184" w:author="marvin toro cruz" w:date="2020-03-15T17:00:00Z">
              <w:rPr>
                <w:rFonts w:ascii="Times New Roman" w:hAnsi="Times New Roman" w:cs="Times New Roman"/>
                <w:sz w:val="24"/>
                <w:szCs w:val="24"/>
                <w:lang w:val="es-MX"/>
              </w:rPr>
            </w:rPrChange>
          </w:rPr>
          <w:t>Bajo rendimiento académico:</w:t>
        </w:r>
      </w:ins>
    </w:p>
    <w:p w14:paraId="0FDF7731" w14:textId="500738F8" w:rsidR="004364E3" w:rsidRPr="004364E3" w:rsidRDefault="004364E3" w:rsidP="001F60AD">
      <w:pPr>
        <w:spacing w:line="480" w:lineRule="auto"/>
        <w:ind w:firstLine="708"/>
        <w:rPr>
          <w:ins w:id="185" w:author="marvin toro cruz" w:date="2020-03-15T16:58:00Z"/>
          <w:rFonts w:ascii="Times New Roman" w:hAnsi="Times New Roman" w:cs="Times New Roman"/>
          <w:sz w:val="24"/>
          <w:szCs w:val="24"/>
          <w:highlight w:val="yellow"/>
          <w:lang w:val="es-MX"/>
          <w:rPrChange w:id="186" w:author="marvin toro cruz" w:date="2020-03-15T17:00:00Z">
            <w:rPr>
              <w:ins w:id="187" w:author="marvin toro cruz" w:date="2020-03-15T16:58:00Z"/>
              <w:rFonts w:ascii="Times New Roman" w:hAnsi="Times New Roman" w:cs="Times New Roman"/>
              <w:sz w:val="24"/>
              <w:szCs w:val="24"/>
              <w:lang w:val="es-MX"/>
            </w:rPr>
          </w:rPrChange>
        </w:rPr>
      </w:pPr>
      <w:ins w:id="188" w:author="marvin toro cruz" w:date="2020-03-15T16:58:00Z">
        <w:r w:rsidRPr="004364E3">
          <w:rPr>
            <w:rFonts w:ascii="Times New Roman" w:hAnsi="Times New Roman" w:cs="Times New Roman"/>
            <w:sz w:val="24"/>
            <w:szCs w:val="24"/>
            <w:highlight w:val="yellow"/>
            <w:lang w:val="es-MX"/>
            <w:rPrChange w:id="189" w:author="marvin toro cruz" w:date="2020-03-15T17:00:00Z">
              <w:rPr>
                <w:rFonts w:ascii="Times New Roman" w:hAnsi="Times New Roman" w:cs="Times New Roman"/>
                <w:sz w:val="24"/>
                <w:szCs w:val="24"/>
                <w:lang w:val="es-MX"/>
              </w:rPr>
            </w:rPrChange>
          </w:rPr>
          <w:t xml:space="preserve">Altos niveles de indisciplina </w:t>
        </w:r>
      </w:ins>
    </w:p>
    <w:p w14:paraId="40216320" w14:textId="435CD2C5" w:rsidR="004364E3" w:rsidRPr="004364E3" w:rsidRDefault="004364E3" w:rsidP="001F60AD">
      <w:pPr>
        <w:spacing w:line="480" w:lineRule="auto"/>
        <w:ind w:firstLine="708"/>
        <w:rPr>
          <w:ins w:id="190" w:author="marvin toro cruz" w:date="2020-03-15T16:58:00Z"/>
          <w:rFonts w:ascii="Times New Roman" w:hAnsi="Times New Roman" w:cs="Times New Roman"/>
          <w:sz w:val="24"/>
          <w:szCs w:val="24"/>
          <w:highlight w:val="yellow"/>
          <w:lang w:val="es-MX"/>
          <w:rPrChange w:id="191" w:author="marvin toro cruz" w:date="2020-03-15T17:00:00Z">
            <w:rPr>
              <w:ins w:id="192" w:author="marvin toro cruz" w:date="2020-03-15T16:58:00Z"/>
              <w:rFonts w:ascii="Times New Roman" w:hAnsi="Times New Roman" w:cs="Times New Roman"/>
              <w:sz w:val="24"/>
              <w:szCs w:val="24"/>
              <w:lang w:val="es-MX"/>
            </w:rPr>
          </w:rPrChange>
        </w:rPr>
      </w:pPr>
      <w:ins w:id="193" w:author="marvin toro cruz" w:date="2020-03-15T16:58:00Z">
        <w:r w:rsidRPr="004364E3">
          <w:rPr>
            <w:rFonts w:ascii="Times New Roman" w:hAnsi="Times New Roman" w:cs="Times New Roman"/>
            <w:sz w:val="24"/>
            <w:szCs w:val="24"/>
            <w:highlight w:val="yellow"/>
            <w:lang w:val="es-MX"/>
            <w:rPrChange w:id="194" w:author="marvin toro cruz" w:date="2020-03-15T17:00:00Z">
              <w:rPr>
                <w:rFonts w:ascii="Times New Roman" w:hAnsi="Times New Roman" w:cs="Times New Roman"/>
                <w:sz w:val="24"/>
                <w:szCs w:val="24"/>
                <w:lang w:val="es-MX"/>
              </w:rPr>
            </w:rPrChange>
          </w:rPr>
          <w:t xml:space="preserve">Altos índices de deserción escolar </w:t>
        </w:r>
      </w:ins>
    </w:p>
    <w:p w14:paraId="5B0EB278" w14:textId="1C5B4599" w:rsidR="004364E3" w:rsidRPr="004364E3" w:rsidRDefault="004364E3" w:rsidP="001F60AD">
      <w:pPr>
        <w:spacing w:line="480" w:lineRule="auto"/>
        <w:ind w:firstLine="708"/>
        <w:rPr>
          <w:ins w:id="195" w:author="marvin toro cruz" w:date="2020-03-15T16:59:00Z"/>
          <w:rFonts w:ascii="Times New Roman" w:hAnsi="Times New Roman" w:cs="Times New Roman"/>
          <w:sz w:val="24"/>
          <w:szCs w:val="24"/>
          <w:highlight w:val="yellow"/>
          <w:lang w:val="es-MX"/>
          <w:rPrChange w:id="196" w:author="marvin toro cruz" w:date="2020-03-15T17:00:00Z">
            <w:rPr>
              <w:ins w:id="197" w:author="marvin toro cruz" w:date="2020-03-15T16:59:00Z"/>
              <w:rFonts w:ascii="Times New Roman" w:hAnsi="Times New Roman" w:cs="Times New Roman"/>
              <w:sz w:val="24"/>
              <w:szCs w:val="24"/>
              <w:lang w:val="es-MX"/>
            </w:rPr>
          </w:rPrChange>
        </w:rPr>
      </w:pPr>
      <w:ins w:id="198" w:author="marvin toro cruz" w:date="2020-03-15T16:58:00Z">
        <w:r w:rsidRPr="004364E3">
          <w:rPr>
            <w:rFonts w:ascii="Times New Roman" w:hAnsi="Times New Roman" w:cs="Times New Roman"/>
            <w:sz w:val="24"/>
            <w:szCs w:val="24"/>
            <w:highlight w:val="yellow"/>
            <w:lang w:val="es-MX"/>
            <w:rPrChange w:id="199" w:author="marvin toro cruz" w:date="2020-03-15T17:00:00Z">
              <w:rPr>
                <w:rFonts w:ascii="Times New Roman" w:hAnsi="Times New Roman" w:cs="Times New Roman"/>
                <w:sz w:val="24"/>
                <w:szCs w:val="24"/>
                <w:lang w:val="es-MX"/>
              </w:rPr>
            </w:rPrChange>
          </w:rPr>
          <w:lastRenderedPageBreak/>
          <w:t>Altos índices de inasistencias</w:t>
        </w:r>
      </w:ins>
      <w:ins w:id="200" w:author="marvin toro cruz" w:date="2020-03-15T16:59:00Z">
        <w:r w:rsidRPr="004364E3">
          <w:rPr>
            <w:rFonts w:ascii="Times New Roman" w:hAnsi="Times New Roman" w:cs="Times New Roman"/>
            <w:sz w:val="24"/>
            <w:szCs w:val="24"/>
            <w:highlight w:val="yellow"/>
            <w:lang w:val="es-MX"/>
            <w:rPrChange w:id="201" w:author="marvin toro cruz" w:date="2020-03-15T17:00:00Z">
              <w:rPr>
                <w:rFonts w:ascii="Times New Roman" w:hAnsi="Times New Roman" w:cs="Times New Roman"/>
                <w:sz w:val="24"/>
                <w:szCs w:val="24"/>
                <w:lang w:val="es-MX"/>
              </w:rPr>
            </w:rPrChange>
          </w:rPr>
          <w:t>:</w:t>
        </w:r>
      </w:ins>
    </w:p>
    <w:p w14:paraId="7489C875" w14:textId="36CDE0F7" w:rsidR="004364E3" w:rsidRDefault="004364E3" w:rsidP="001F60AD">
      <w:pPr>
        <w:spacing w:line="480" w:lineRule="auto"/>
        <w:ind w:firstLine="708"/>
        <w:rPr>
          <w:ins w:id="202" w:author="marvin toro cruz" w:date="2020-03-15T16:57:00Z"/>
          <w:rFonts w:ascii="Times New Roman" w:hAnsi="Times New Roman" w:cs="Times New Roman"/>
          <w:sz w:val="24"/>
          <w:szCs w:val="24"/>
          <w:lang w:val="es-MX"/>
        </w:rPr>
      </w:pPr>
      <w:ins w:id="203" w:author="marvin toro cruz" w:date="2020-03-15T16:59:00Z">
        <w:r w:rsidRPr="004364E3">
          <w:rPr>
            <w:rFonts w:ascii="Times New Roman" w:hAnsi="Times New Roman" w:cs="Times New Roman"/>
            <w:sz w:val="24"/>
            <w:szCs w:val="24"/>
            <w:highlight w:val="yellow"/>
            <w:lang w:val="es-MX"/>
            <w:rPrChange w:id="204" w:author="marvin toro cruz" w:date="2020-03-15T17:00:00Z">
              <w:rPr>
                <w:rFonts w:ascii="Times New Roman" w:hAnsi="Times New Roman" w:cs="Times New Roman"/>
                <w:sz w:val="24"/>
                <w:szCs w:val="24"/>
                <w:lang w:val="es-MX"/>
              </w:rPr>
            </w:rPrChange>
          </w:rPr>
          <w:t>Reducción en los ingresos financieros.</w:t>
        </w:r>
      </w:ins>
    </w:p>
    <w:p w14:paraId="614925AA" w14:textId="519372C2" w:rsidR="00A75BE4" w:rsidRDefault="00F02096" w:rsidP="001F60AD">
      <w:pPr>
        <w:spacing w:line="480" w:lineRule="auto"/>
        <w:ind w:firstLine="708"/>
        <w:rPr>
          <w:rFonts w:ascii="Times New Roman" w:hAnsi="Times New Roman" w:cs="Times New Roman"/>
          <w:sz w:val="24"/>
          <w:szCs w:val="24"/>
          <w:lang w:val="es-MX"/>
        </w:rPr>
      </w:pPr>
      <w:ins w:id="205" w:author="marvin toro cruz" w:date="2020-03-15T16:52:00Z">
        <w:r>
          <w:rPr>
            <w:rFonts w:ascii="Times New Roman" w:hAnsi="Times New Roman" w:cs="Times New Roman"/>
            <w:sz w:val="24"/>
            <w:szCs w:val="24"/>
            <w:lang w:val="es-MX"/>
          </w:rPr>
          <w:t xml:space="preserve"> </w:t>
        </w:r>
      </w:ins>
      <w:ins w:id="206" w:author="marvin toro cruz" w:date="2020-03-15T17:01:00Z">
        <w:r w:rsidR="00A24A60">
          <w:rPr>
            <w:rFonts w:ascii="Times New Roman" w:hAnsi="Times New Roman" w:cs="Times New Roman"/>
            <w:noProof/>
            <w:sz w:val="24"/>
            <w:szCs w:val="24"/>
            <w:lang w:val="en-US"/>
          </w:rPr>
          <w:drawing>
            <wp:inline distT="0" distB="0" distL="0" distR="0" wp14:anchorId="20A65C50" wp14:editId="2A93A65A">
              <wp:extent cx="5486400" cy="3200400"/>
              <wp:effectExtent l="38100" t="0" r="19050" b="0"/>
              <wp:docPr id="51" name="Diagrama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ins>
      <w:bookmarkStart w:id="207" w:name="_GoBack"/>
      <w:bookmarkEnd w:id="207"/>
    </w:p>
    <w:p w14:paraId="5249C0B3" w14:textId="0BA5FC0A" w:rsidR="005D5F9F" w:rsidDel="00A20392" w:rsidRDefault="00FD7D26" w:rsidP="00A20392">
      <w:pPr>
        <w:spacing w:line="480" w:lineRule="auto"/>
        <w:jc w:val="both"/>
        <w:rPr>
          <w:del w:id="208" w:author="marvin toro cruz" w:date="2020-03-15T15:58:00Z"/>
          <w:rFonts w:ascii="Times New Roman" w:eastAsia="Calibri" w:hAnsi="Times New Roman" w:cs="Times New Roman"/>
          <w:sz w:val="24"/>
          <w:lang w:val="es-HN"/>
        </w:rPr>
        <w:pPrChange w:id="209" w:author="marvin toro cruz" w:date="2020-03-15T15:58:00Z">
          <w:pPr>
            <w:spacing w:line="480" w:lineRule="auto"/>
            <w:ind w:firstLine="708"/>
            <w:jc w:val="both"/>
          </w:pPr>
        </w:pPrChange>
      </w:pPr>
      <w:del w:id="210" w:author="marvin toro cruz" w:date="2020-03-15T15:58:00Z">
        <w:r w:rsidRPr="00A20392" w:rsidDel="00A20392">
          <w:rPr>
            <w:rFonts w:ascii="Times New Roman" w:eastAsia="Calibri" w:hAnsi="Times New Roman" w:cs="Times New Roman"/>
            <w:sz w:val="24"/>
            <w:highlight w:val="cyan"/>
            <w:lang w:val="es-HN"/>
            <w:rPrChange w:id="211" w:author="marvin toro cruz" w:date="2020-03-15T15:58:00Z">
              <w:rPr>
                <w:rFonts w:ascii="Times New Roman" w:eastAsia="Calibri" w:hAnsi="Times New Roman" w:cs="Times New Roman"/>
                <w:sz w:val="24"/>
                <w:highlight w:val="yellow"/>
                <w:lang w:val="es-HN"/>
              </w:rPr>
            </w:rPrChange>
          </w:rPr>
          <w:delText xml:space="preserve">Como </w:delText>
        </w:r>
        <w:r w:rsidR="005D5F9F" w:rsidRPr="00A20392" w:rsidDel="00A20392">
          <w:rPr>
            <w:rFonts w:ascii="Times New Roman" w:eastAsia="Calibri" w:hAnsi="Times New Roman" w:cs="Times New Roman"/>
            <w:sz w:val="24"/>
            <w:highlight w:val="cyan"/>
            <w:lang w:val="es-HN"/>
            <w:rPrChange w:id="212" w:author="marvin toro cruz" w:date="2020-03-15T15:58:00Z">
              <w:rPr>
                <w:rFonts w:ascii="Times New Roman" w:eastAsia="Calibri" w:hAnsi="Times New Roman" w:cs="Times New Roman"/>
                <w:sz w:val="24"/>
                <w:highlight w:val="yellow"/>
                <w:lang w:val="es-HN"/>
              </w:rPr>
            </w:rPrChange>
          </w:rPr>
          <w:delText>ha sido</w:delText>
        </w:r>
        <w:r w:rsidR="000D32C9" w:rsidRPr="00A20392" w:rsidDel="00A20392">
          <w:rPr>
            <w:rFonts w:ascii="Times New Roman" w:eastAsia="Calibri" w:hAnsi="Times New Roman" w:cs="Times New Roman"/>
            <w:sz w:val="24"/>
            <w:highlight w:val="cyan"/>
            <w:lang w:val="es-HN"/>
            <w:rPrChange w:id="213" w:author="marvin toro cruz" w:date="2020-03-15T15:58:00Z">
              <w:rPr>
                <w:rFonts w:ascii="Times New Roman" w:eastAsia="Calibri" w:hAnsi="Times New Roman" w:cs="Times New Roman"/>
                <w:sz w:val="24"/>
                <w:highlight w:val="yellow"/>
                <w:lang w:val="es-HN"/>
              </w:rPr>
            </w:rPrChange>
          </w:rPr>
          <w:delText xml:space="preserve"> descrito en los antecedentes, </w:delText>
        </w:r>
        <w:r w:rsidR="00AA1446" w:rsidRPr="00A20392" w:rsidDel="00A20392">
          <w:rPr>
            <w:rFonts w:ascii="Times New Roman" w:eastAsia="Calibri" w:hAnsi="Times New Roman" w:cs="Times New Roman"/>
            <w:sz w:val="24"/>
            <w:highlight w:val="cyan"/>
            <w:lang w:val="es-HN"/>
            <w:rPrChange w:id="214" w:author="marvin toro cruz" w:date="2020-03-15T15:58:00Z">
              <w:rPr>
                <w:rFonts w:ascii="Times New Roman" w:eastAsia="Calibri" w:hAnsi="Times New Roman" w:cs="Times New Roman"/>
                <w:sz w:val="24"/>
                <w:highlight w:val="yellow"/>
                <w:lang w:val="es-HN"/>
              </w:rPr>
            </w:rPrChange>
          </w:rPr>
          <w:delText>el centro educativo se enfrenta</w:delText>
        </w:r>
        <w:r w:rsidRPr="00A20392" w:rsidDel="00A20392">
          <w:rPr>
            <w:rFonts w:ascii="Times New Roman" w:eastAsia="Calibri" w:hAnsi="Times New Roman" w:cs="Times New Roman"/>
            <w:sz w:val="24"/>
            <w:highlight w:val="cyan"/>
            <w:lang w:val="es-HN"/>
            <w:rPrChange w:id="215" w:author="marvin toro cruz" w:date="2020-03-15T15:58:00Z">
              <w:rPr>
                <w:rFonts w:ascii="Times New Roman" w:eastAsia="Calibri" w:hAnsi="Times New Roman" w:cs="Times New Roman"/>
                <w:sz w:val="24"/>
                <w:highlight w:val="yellow"/>
                <w:lang w:val="es-HN"/>
              </w:rPr>
            </w:rPrChange>
          </w:rPr>
          <w:delText xml:space="preserve"> a una gran cantidad de problemas como ser: deserción escolar, bajas matriculas, rendimiento académico,</w:delText>
        </w:r>
        <w:r w:rsidR="00AA1446" w:rsidRPr="00A20392" w:rsidDel="00A20392">
          <w:rPr>
            <w:rFonts w:ascii="Times New Roman" w:eastAsia="Calibri" w:hAnsi="Times New Roman" w:cs="Times New Roman"/>
            <w:sz w:val="24"/>
            <w:highlight w:val="cyan"/>
            <w:lang w:val="es-HN"/>
            <w:rPrChange w:id="216" w:author="marvin toro cruz" w:date="2020-03-15T15:58:00Z">
              <w:rPr>
                <w:rFonts w:ascii="Times New Roman" w:eastAsia="Calibri" w:hAnsi="Times New Roman" w:cs="Times New Roman"/>
                <w:sz w:val="24"/>
                <w:highlight w:val="yellow"/>
                <w:lang w:val="es-HN"/>
              </w:rPr>
            </w:rPrChange>
          </w:rPr>
          <w:delText xml:space="preserve"> indisciplina, inasistencias por parte de docentes y estudiantes</w:delText>
        </w:r>
        <w:r w:rsidRPr="00A20392" w:rsidDel="00A20392">
          <w:rPr>
            <w:rFonts w:ascii="Times New Roman" w:eastAsia="Calibri" w:hAnsi="Times New Roman" w:cs="Times New Roman"/>
            <w:sz w:val="24"/>
            <w:highlight w:val="cyan"/>
            <w:lang w:val="es-HN"/>
            <w:rPrChange w:id="217" w:author="marvin toro cruz" w:date="2020-03-15T15:58:00Z">
              <w:rPr>
                <w:rFonts w:ascii="Times New Roman" w:eastAsia="Calibri" w:hAnsi="Times New Roman" w:cs="Times New Roman"/>
                <w:sz w:val="24"/>
                <w:highlight w:val="yellow"/>
                <w:lang w:val="es-HN"/>
              </w:rPr>
            </w:rPrChange>
          </w:rPr>
          <w:delText>,</w:delText>
        </w:r>
        <w:r w:rsidR="00AA1446" w:rsidRPr="00A20392" w:rsidDel="00A20392">
          <w:rPr>
            <w:rFonts w:ascii="Times New Roman" w:eastAsia="Calibri" w:hAnsi="Times New Roman" w:cs="Times New Roman"/>
            <w:sz w:val="24"/>
            <w:highlight w:val="cyan"/>
            <w:lang w:val="es-HN"/>
            <w:rPrChange w:id="218" w:author="marvin toro cruz" w:date="2020-03-15T15:58:00Z">
              <w:rPr>
                <w:rFonts w:ascii="Times New Roman" w:eastAsia="Calibri" w:hAnsi="Times New Roman" w:cs="Times New Roman"/>
                <w:sz w:val="24"/>
                <w:highlight w:val="yellow"/>
                <w:lang w:val="es-HN"/>
              </w:rPr>
            </w:rPrChange>
          </w:rPr>
          <w:delText xml:space="preserve"> problemas</w:delText>
        </w:r>
        <w:r w:rsidRPr="00A20392" w:rsidDel="00A20392">
          <w:rPr>
            <w:rFonts w:ascii="Times New Roman" w:eastAsia="Calibri" w:hAnsi="Times New Roman" w:cs="Times New Roman"/>
            <w:sz w:val="24"/>
            <w:highlight w:val="cyan"/>
            <w:lang w:val="es-HN"/>
            <w:rPrChange w:id="219" w:author="marvin toro cruz" w:date="2020-03-15T15:58:00Z">
              <w:rPr>
                <w:rFonts w:ascii="Times New Roman" w:eastAsia="Calibri" w:hAnsi="Times New Roman" w:cs="Times New Roman"/>
                <w:sz w:val="24"/>
                <w:highlight w:val="yellow"/>
                <w:lang w:val="es-HN"/>
              </w:rPr>
            </w:rPrChange>
          </w:rPr>
          <w:delText xml:space="preserve"> financieros, además de pérdidas de clases por problemas sociales y se</w:delText>
        </w:r>
        <w:r w:rsidR="00AA1446" w:rsidRPr="00A20392" w:rsidDel="00A20392">
          <w:rPr>
            <w:rFonts w:ascii="Times New Roman" w:eastAsia="Calibri" w:hAnsi="Times New Roman" w:cs="Times New Roman"/>
            <w:sz w:val="24"/>
            <w:highlight w:val="cyan"/>
            <w:lang w:val="es-HN"/>
            <w:rPrChange w:id="220" w:author="marvin toro cruz" w:date="2020-03-15T15:58:00Z">
              <w:rPr>
                <w:rFonts w:ascii="Times New Roman" w:eastAsia="Calibri" w:hAnsi="Times New Roman" w:cs="Times New Roman"/>
                <w:sz w:val="24"/>
                <w:highlight w:val="yellow"/>
                <w:lang w:val="es-HN"/>
              </w:rPr>
            </w:rPrChange>
          </w:rPr>
          <w:delText>guridad del país. Los directivos</w:delText>
        </w:r>
        <w:r w:rsidRPr="00A20392" w:rsidDel="00A20392">
          <w:rPr>
            <w:rFonts w:ascii="Times New Roman" w:eastAsia="Calibri" w:hAnsi="Times New Roman" w:cs="Times New Roman"/>
            <w:sz w:val="24"/>
            <w:highlight w:val="cyan"/>
            <w:lang w:val="es-HN"/>
            <w:rPrChange w:id="221" w:author="marvin toro cruz" w:date="2020-03-15T15:58:00Z">
              <w:rPr>
                <w:rFonts w:ascii="Times New Roman" w:eastAsia="Calibri" w:hAnsi="Times New Roman" w:cs="Times New Roman"/>
                <w:sz w:val="24"/>
                <w:highlight w:val="yellow"/>
                <w:lang w:val="es-HN"/>
              </w:rPr>
            </w:rPrChange>
          </w:rPr>
          <w:delText xml:space="preserve"> del</w:delText>
        </w:r>
        <w:r w:rsidR="00AA1446" w:rsidRPr="00A20392" w:rsidDel="00A20392">
          <w:rPr>
            <w:rFonts w:ascii="Times New Roman" w:eastAsia="Calibri" w:hAnsi="Times New Roman" w:cs="Times New Roman"/>
            <w:sz w:val="24"/>
            <w:highlight w:val="cyan"/>
            <w:lang w:val="es-HN"/>
            <w:rPrChange w:id="222" w:author="marvin toro cruz" w:date="2020-03-15T15:58:00Z">
              <w:rPr>
                <w:rFonts w:ascii="Times New Roman" w:eastAsia="Calibri" w:hAnsi="Times New Roman" w:cs="Times New Roman"/>
                <w:sz w:val="24"/>
                <w:highlight w:val="yellow"/>
                <w:lang w:val="es-HN"/>
              </w:rPr>
            </w:rPrChange>
          </w:rPr>
          <w:delText xml:space="preserve"> centro educativo </w:delText>
        </w:r>
        <w:r w:rsidRPr="00A20392" w:rsidDel="00A20392">
          <w:rPr>
            <w:rFonts w:ascii="Times New Roman" w:eastAsia="Calibri" w:hAnsi="Times New Roman" w:cs="Times New Roman"/>
            <w:sz w:val="24"/>
            <w:highlight w:val="cyan"/>
            <w:lang w:val="es-HN"/>
            <w:rPrChange w:id="223" w:author="marvin toro cruz" w:date="2020-03-15T15:58:00Z">
              <w:rPr>
                <w:rFonts w:ascii="Times New Roman" w:eastAsia="Calibri" w:hAnsi="Times New Roman" w:cs="Times New Roman"/>
                <w:sz w:val="24"/>
                <w:highlight w:val="yellow"/>
                <w:lang w:val="es-HN"/>
              </w:rPr>
            </w:rPrChange>
          </w:rPr>
          <w:delText>deben orientar sus estrategias de negocios, metas y objetivos a mitigar los problemas.</w:delText>
        </w:r>
        <w:r w:rsidRPr="0030234D" w:rsidDel="00A20392">
          <w:rPr>
            <w:rFonts w:ascii="Times New Roman" w:eastAsia="Calibri" w:hAnsi="Times New Roman" w:cs="Times New Roman"/>
            <w:sz w:val="24"/>
            <w:lang w:val="es-HN"/>
          </w:rPr>
          <w:delText xml:space="preserve"> </w:delText>
        </w:r>
      </w:del>
    </w:p>
    <w:p w14:paraId="67CE9B4F" w14:textId="3819433D" w:rsidR="00FD7D26" w:rsidRPr="0030234D" w:rsidDel="004364E3" w:rsidRDefault="00FD7D26" w:rsidP="00F73B73">
      <w:pPr>
        <w:spacing w:line="480" w:lineRule="auto"/>
        <w:ind w:firstLine="708"/>
        <w:jc w:val="both"/>
        <w:rPr>
          <w:del w:id="224" w:author="marvin toro cruz" w:date="2020-03-15T16:56:00Z"/>
          <w:rFonts w:ascii="Times New Roman" w:eastAsia="Calibri" w:hAnsi="Times New Roman" w:cs="Times New Roman"/>
          <w:sz w:val="24"/>
          <w:lang w:val="es-HN"/>
        </w:rPr>
      </w:pPr>
      <w:del w:id="225" w:author="marvin toro cruz" w:date="2020-03-15T16:56:00Z">
        <w:r w:rsidRPr="0030234D" w:rsidDel="004364E3">
          <w:rPr>
            <w:rFonts w:ascii="Times New Roman" w:eastAsia="Calibri" w:hAnsi="Times New Roman" w:cs="Times New Roman"/>
            <w:sz w:val="24"/>
            <w:lang w:val="es-HN"/>
          </w:rPr>
          <w:delText xml:space="preserve">Es de suma importancia que </w:delText>
        </w:r>
        <w:r w:rsidR="005D5F9F" w:rsidDel="004364E3">
          <w:rPr>
            <w:rFonts w:ascii="Times New Roman" w:eastAsia="Calibri" w:hAnsi="Times New Roman" w:cs="Times New Roman"/>
            <w:sz w:val="24"/>
            <w:lang w:val="es-HN"/>
          </w:rPr>
          <w:delText>los</w:delText>
        </w:r>
        <w:r w:rsidRPr="0030234D" w:rsidDel="004364E3">
          <w:rPr>
            <w:rFonts w:ascii="Times New Roman" w:eastAsia="Calibri" w:hAnsi="Times New Roman" w:cs="Times New Roman"/>
            <w:sz w:val="24"/>
            <w:lang w:val="es-HN"/>
          </w:rPr>
          <w:delText xml:space="preserve"> directores o administradores de centros educativos cuenten con toda la información operacional, </w:delText>
        </w:r>
        <w:r w:rsidDel="004364E3">
          <w:rPr>
            <w:rFonts w:ascii="Times New Roman" w:eastAsia="Calibri" w:hAnsi="Times New Roman" w:cs="Times New Roman"/>
            <w:sz w:val="24"/>
            <w:lang w:val="es-HN"/>
          </w:rPr>
          <w:delText>financiera</w:delText>
        </w:r>
        <w:r w:rsidRPr="0030234D" w:rsidDel="004364E3">
          <w:rPr>
            <w:rFonts w:ascii="Times New Roman" w:eastAsia="Calibri" w:hAnsi="Times New Roman" w:cs="Times New Roman"/>
            <w:sz w:val="24"/>
            <w:lang w:val="es-HN"/>
          </w:rPr>
          <w:delText xml:space="preserve"> y académica de la institución que dirigen</w:delText>
        </w:r>
        <w:r w:rsidR="005D5F9F" w:rsidDel="004364E3">
          <w:rPr>
            <w:rFonts w:ascii="Times New Roman" w:eastAsia="Calibri" w:hAnsi="Times New Roman" w:cs="Times New Roman"/>
            <w:sz w:val="24"/>
            <w:lang w:val="es-HN"/>
          </w:rPr>
          <w:delText>, que esté accesible en el momento preciso y con la calidad requerida</w:delText>
        </w:r>
        <w:r w:rsidRPr="0030234D" w:rsidDel="004364E3">
          <w:rPr>
            <w:rFonts w:ascii="Times New Roman" w:eastAsia="Calibri" w:hAnsi="Times New Roman" w:cs="Times New Roman"/>
            <w:sz w:val="24"/>
            <w:lang w:val="es-HN"/>
          </w:rPr>
          <w:delText xml:space="preserve"> para poder tomar las mejores decisiones en los momentos más oportunos.</w:delText>
        </w:r>
      </w:del>
    </w:p>
    <w:p w14:paraId="31A15F41" w14:textId="775FCF8F" w:rsidR="00695D4A" w:rsidRPr="00695D4A" w:rsidRDefault="004364E3" w:rsidP="00695D4A">
      <w:pPr>
        <w:spacing w:line="480" w:lineRule="auto"/>
        <w:ind w:firstLine="708"/>
        <w:rPr>
          <w:rFonts w:ascii="Times New Roman" w:eastAsia="Calibri" w:hAnsi="Times New Roman" w:cs="Times New Roman"/>
          <w:sz w:val="24"/>
          <w:lang w:val="es-HN"/>
        </w:rPr>
      </w:pPr>
      <w:ins w:id="226" w:author="marvin toro cruz" w:date="2020-03-15T16:56:00Z">
        <w:r>
          <w:rPr>
            <w:rFonts w:ascii="Times New Roman" w:eastAsia="Calibri" w:hAnsi="Times New Roman" w:cs="Times New Roman"/>
            <w:sz w:val="24"/>
            <w:lang w:val="es-HN"/>
          </w:rPr>
          <w:t>Aporte</w:t>
        </w:r>
      </w:ins>
      <w:ins w:id="227" w:author="marvin toro cruz" w:date="2020-03-15T16:57:00Z">
        <w:r>
          <w:rPr>
            <w:rFonts w:ascii="Times New Roman" w:eastAsia="Calibri" w:hAnsi="Times New Roman" w:cs="Times New Roman"/>
            <w:sz w:val="24"/>
            <w:lang w:val="es-HN"/>
          </w:rPr>
          <w:t xml:space="preserve">: </w:t>
        </w:r>
      </w:ins>
      <w:del w:id="228" w:author="marvin toro cruz" w:date="2020-03-15T16:56:00Z">
        <w:r w:rsidR="0030234D" w:rsidRPr="0030234D" w:rsidDel="004364E3">
          <w:rPr>
            <w:rFonts w:ascii="Times New Roman" w:eastAsia="Calibri" w:hAnsi="Times New Roman" w:cs="Times New Roman"/>
            <w:sz w:val="24"/>
            <w:lang w:val="es-HN"/>
          </w:rPr>
          <w:delText xml:space="preserve">El gran crecimiento del instituto ha provocado en la gerencia una mayor carga en los controles operacionales, financieros y académicos, dificultando de esta manera la toma propicia y acertada de decisiones, debido a la falta de información relevante de cada una de las áreas del </w:delText>
        </w:r>
        <w:r w:rsidR="00CA63AE" w:rsidDel="004364E3">
          <w:rPr>
            <w:rFonts w:ascii="Times New Roman" w:eastAsia="Calibri" w:hAnsi="Times New Roman" w:cs="Times New Roman"/>
            <w:sz w:val="24"/>
            <w:lang w:val="es-HN"/>
          </w:rPr>
          <w:delText>I</w:delText>
        </w:r>
        <w:r w:rsidR="0030234D" w:rsidRPr="0030234D" w:rsidDel="004364E3">
          <w:rPr>
            <w:rFonts w:ascii="Times New Roman" w:eastAsia="Calibri" w:hAnsi="Times New Roman" w:cs="Times New Roman"/>
            <w:sz w:val="24"/>
            <w:lang w:val="es-HN"/>
          </w:rPr>
          <w:delText>nstituto.</w:delText>
        </w:r>
        <w:r w:rsidR="00FD7D26" w:rsidDel="004364E3">
          <w:rPr>
            <w:rFonts w:ascii="Times New Roman" w:eastAsia="Calibri" w:hAnsi="Times New Roman" w:cs="Times New Roman"/>
            <w:sz w:val="24"/>
            <w:lang w:val="es-HN"/>
          </w:rPr>
          <w:delText xml:space="preserve"> </w:delText>
        </w:r>
      </w:del>
      <w:r w:rsidR="00CA63AE">
        <w:rPr>
          <w:rFonts w:ascii="Times New Roman" w:eastAsia="Calibri" w:hAnsi="Times New Roman" w:cs="Times New Roman"/>
          <w:sz w:val="24"/>
          <w:lang w:val="es-HN"/>
        </w:rPr>
        <w:t xml:space="preserve">La gerencia administrativa </w:t>
      </w:r>
      <w:r w:rsidR="00FD7D26">
        <w:rPr>
          <w:rFonts w:ascii="Times New Roman" w:eastAsia="Calibri" w:hAnsi="Times New Roman" w:cs="Times New Roman"/>
          <w:sz w:val="24"/>
          <w:lang w:val="es-HN"/>
        </w:rPr>
        <w:t xml:space="preserve">requiere de </w:t>
      </w:r>
      <w:r w:rsidR="00FD7D26" w:rsidRPr="0030234D">
        <w:rPr>
          <w:rFonts w:ascii="Times New Roman" w:eastAsia="Calibri" w:hAnsi="Times New Roman" w:cs="Times New Roman"/>
          <w:sz w:val="24"/>
          <w:lang w:val="es-HN"/>
        </w:rPr>
        <w:t xml:space="preserve">herramientas como informes, reportes, cuadros de mando, </w:t>
      </w:r>
      <w:r w:rsidR="005C17A8" w:rsidRPr="0030234D">
        <w:rPr>
          <w:rFonts w:ascii="Times New Roman" w:eastAsia="Calibri" w:hAnsi="Times New Roman" w:cs="Times New Roman"/>
          <w:sz w:val="24"/>
          <w:lang w:val="es-HN"/>
        </w:rPr>
        <w:t>gráficas</w:t>
      </w:r>
      <w:r w:rsidR="00FD7D26">
        <w:rPr>
          <w:rFonts w:ascii="Times New Roman" w:eastAsia="Calibri" w:hAnsi="Times New Roman" w:cs="Times New Roman"/>
          <w:sz w:val="24"/>
          <w:lang w:val="es-HN"/>
        </w:rPr>
        <w:t xml:space="preserve"> y</w:t>
      </w:r>
      <w:r w:rsidR="00FD7D26" w:rsidRPr="0030234D">
        <w:rPr>
          <w:rFonts w:ascii="Times New Roman" w:eastAsia="Calibri" w:hAnsi="Times New Roman" w:cs="Times New Roman"/>
          <w:sz w:val="24"/>
          <w:lang w:val="es-HN"/>
        </w:rPr>
        <w:t xml:space="preserve"> estadísticas</w:t>
      </w:r>
      <w:r w:rsidR="00FD7D26">
        <w:rPr>
          <w:rFonts w:ascii="Times New Roman" w:eastAsia="Calibri" w:hAnsi="Times New Roman" w:cs="Times New Roman"/>
          <w:sz w:val="24"/>
          <w:lang w:val="es-HN"/>
        </w:rPr>
        <w:t xml:space="preserve"> que ayuden a supervisar y controlar de una mejor manera todos los recursos </w:t>
      </w:r>
      <w:r w:rsidR="00CA63AE">
        <w:rPr>
          <w:rFonts w:ascii="Times New Roman" w:eastAsia="Calibri" w:hAnsi="Times New Roman" w:cs="Times New Roman"/>
          <w:sz w:val="24"/>
          <w:lang w:val="es-HN"/>
        </w:rPr>
        <w:t>y procesos de la organización, para lo cual se desea implementar una solución de Inteligencia de Negocios que brinde todas estas herramientas</w:t>
      </w:r>
      <w:r w:rsidR="004473D9">
        <w:rPr>
          <w:rFonts w:ascii="Times New Roman" w:eastAsia="Calibri" w:hAnsi="Times New Roman" w:cs="Times New Roman"/>
          <w:sz w:val="24"/>
          <w:lang w:val="es-HN"/>
        </w:rPr>
        <w:t xml:space="preserve"> y determinar de esta manera si el uso de las tecnologías de Inteligencia de Negocio mejoran la gestión de los recursos y la</w:t>
      </w:r>
      <w:r w:rsidR="00CA63AE">
        <w:rPr>
          <w:rFonts w:ascii="Times New Roman" w:eastAsia="Calibri" w:hAnsi="Times New Roman" w:cs="Times New Roman"/>
          <w:sz w:val="24"/>
          <w:lang w:val="es-HN"/>
        </w:rPr>
        <w:t xml:space="preserve"> </w:t>
      </w:r>
      <w:r w:rsidR="004473D9">
        <w:rPr>
          <w:rFonts w:ascii="Times New Roman" w:eastAsia="Calibri" w:hAnsi="Times New Roman" w:cs="Times New Roman"/>
          <w:sz w:val="24"/>
          <w:lang w:val="es-HN"/>
        </w:rPr>
        <w:t xml:space="preserve">administración del Instituto San José del Carmen. </w:t>
      </w:r>
    </w:p>
    <w:p w14:paraId="16D00C5E" w14:textId="5A0C901C" w:rsidR="00695D4A" w:rsidRDefault="00695D4A" w:rsidP="00695D4A">
      <w:pPr>
        <w:pStyle w:val="Ttulo2"/>
        <w:numPr>
          <w:ilvl w:val="1"/>
          <w:numId w:val="23"/>
        </w:numPr>
        <w:spacing w:line="480" w:lineRule="auto"/>
        <w:rPr>
          <w:rFonts w:cs="Times New Roman"/>
          <w:szCs w:val="24"/>
          <w:lang w:val="es-MX"/>
        </w:rPr>
      </w:pPr>
      <w:bookmarkStart w:id="229" w:name="_Toc517026105"/>
      <w:r>
        <w:rPr>
          <w:rFonts w:cs="Times New Roman"/>
          <w:szCs w:val="24"/>
          <w:lang w:val="es-MX"/>
        </w:rPr>
        <w:t>Los objetivos</w:t>
      </w:r>
      <w:bookmarkEnd w:id="229"/>
      <w:r>
        <w:rPr>
          <w:rFonts w:cs="Times New Roman"/>
          <w:szCs w:val="24"/>
          <w:lang w:val="es-MX"/>
        </w:rPr>
        <w:t xml:space="preserve"> de la </w:t>
      </w:r>
      <w:r w:rsidRPr="00B04F65">
        <w:rPr>
          <w:rFonts w:cs="Times New Roman"/>
          <w:szCs w:val="24"/>
          <w:lang w:val="es-MX"/>
        </w:rPr>
        <w:t>investigación</w:t>
      </w:r>
      <w:r>
        <w:rPr>
          <w:rFonts w:cs="Times New Roman"/>
          <w:szCs w:val="24"/>
          <w:lang w:val="es-MX"/>
        </w:rPr>
        <w:t xml:space="preserve"> </w:t>
      </w:r>
    </w:p>
    <w:p w14:paraId="1844E343" w14:textId="57893A7F" w:rsidR="00695D4A" w:rsidRPr="00695D4A" w:rsidRDefault="00695D4A" w:rsidP="00695D4A">
      <w:pPr>
        <w:spacing w:line="480" w:lineRule="auto"/>
        <w:ind w:firstLine="360"/>
        <w:rPr>
          <w:rFonts w:ascii="Times New Roman" w:hAnsi="Times New Roman" w:cs="Times New Roman"/>
          <w:sz w:val="24"/>
          <w:lang w:val="es-MX"/>
        </w:rPr>
      </w:pPr>
      <w:r w:rsidRPr="00695D4A">
        <w:rPr>
          <w:rFonts w:ascii="Times New Roman" w:hAnsi="Times New Roman" w:cs="Times New Roman"/>
          <w:sz w:val="24"/>
          <w:lang w:val="es-MX"/>
        </w:rPr>
        <w:t>A continuación, se describen los objetivos que se pretende alcanzar durante esta investigación los cuales se presentan como un objetivo general y cuatro objetivos específicos</w:t>
      </w:r>
    </w:p>
    <w:p w14:paraId="46773E20" w14:textId="656CB71B" w:rsidR="00695D4A" w:rsidRDefault="00695D4A" w:rsidP="00695D4A">
      <w:pPr>
        <w:spacing w:line="480" w:lineRule="auto"/>
        <w:rPr>
          <w:rFonts w:ascii="Times New Roman" w:hAnsi="Times New Roman" w:cs="Times New Roman"/>
          <w:sz w:val="24"/>
          <w:lang w:eastAsia="es-HN"/>
        </w:rPr>
      </w:pPr>
      <w:r>
        <w:rPr>
          <w:rStyle w:val="Ttulo2Car"/>
        </w:rPr>
        <w:lastRenderedPageBreak/>
        <w:t xml:space="preserve">1.3.1 </w:t>
      </w:r>
      <w:r w:rsidRPr="009D26A1">
        <w:rPr>
          <w:rStyle w:val="Ttulo2Car"/>
        </w:rPr>
        <w:t>Objetivo General</w:t>
      </w:r>
      <w:r>
        <w:rPr>
          <w:rFonts w:ascii="Times New Roman" w:hAnsi="Times New Roman" w:cs="Times New Roman"/>
          <w:sz w:val="24"/>
        </w:rPr>
        <w:t>:</w:t>
      </w:r>
      <w:r w:rsidRPr="0068284B">
        <w:rPr>
          <w:rFonts w:ascii="Times New Roman" w:hAnsi="Times New Roman" w:cs="Times New Roman"/>
          <w:sz w:val="24"/>
          <w:lang w:eastAsia="es-HN"/>
        </w:rPr>
        <w:t xml:space="preserve"> </w:t>
      </w:r>
    </w:p>
    <w:p w14:paraId="67973281" w14:textId="77777777" w:rsidR="00695D4A" w:rsidRPr="009D26A1" w:rsidRDefault="00695D4A" w:rsidP="00695D4A">
      <w:pPr>
        <w:spacing w:line="480" w:lineRule="auto"/>
        <w:ind w:firstLine="709"/>
        <w:rPr>
          <w:rFonts w:ascii="Times New Roman" w:hAnsi="Times New Roman" w:cs="Times New Roman"/>
          <w:sz w:val="24"/>
          <w:lang w:eastAsia="es-HN"/>
        </w:rPr>
      </w:pPr>
      <w:r>
        <w:rPr>
          <w:rFonts w:ascii="Times New Roman" w:hAnsi="Times New Roman" w:cs="Times New Roman"/>
          <w:sz w:val="24"/>
          <w:lang w:eastAsia="es-HN"/>
        </w:rPr>
        <w:t xml:space="preserve">Evaluar una herramienta </w:t>
      </w:r>
      <w:r w:rsidRPr="00AA57A0">
        <w:rPr>
          <w:rFonts w:ascii="Times New Roman" w:hAnsi="Times New Roman" w:cs="Times New Roman"/>
          <w:sz w:val="24"/>
          <w:lang w:eastAsia="es-HN"/>
        </w:rPr>
        <w:t xml:space="preserve">de Inteligencia de negocios que facilite la planeación de recursos y la administración de Instituto San José del Carmen mediante la mejora en la </w:t>
      </w:r>
      <w:r>
        <w:rPr>
          <w:rFonts w:ascii="Times New Roman" w:hAnsi="Times New Roman" w:cs="Times New Roman"/>
          <w:sz w:val="24"/>
          <w:lang w:eastAsia="es-HN"/>
        </w:rPr>
        <w:t xml:space="preserve">gestión del conocimiento y la </w:t>
      </w:r>
      <w:r w:rsidRPr="00AA57A0">
        <w:rPr>
          <w:rFonts w:ascii="Times New Roman" w:hAnsi="Times New Roman" w:cs="Times New Roman"/>
          <w:sz w:val="24"/>
          <w:lang w:eastAsia="es-HN"/>
        </w:rPr>
        <w:t>toma de decisiones</w:t>
      </w:r>
      <w:r>
        <w:rPr>
          <w:rFonts w:ascii="Times New Roman" w:hAnsi="Times New Roman" w:cs="Times New Roman"/>
          <w:sz w:val="24"/>
          <w:lang w:eastAsia="es-HN"/>
        </w:rPr>
        <w:t xml:space="preserve"> estratégicas.</w:t>
      </w:r>
    </w:p>
    <w:p w14:paraId="2E7979BF" w14:textId="6632931F" w:rsidR="00695D4A" w:rsidRPr="009A6B4D" w:rsidRDefault="00695D4A" w:rsidP="00695D4A">
      <w:pPr>
        <w:pStyle w:val="Ttulo2"/>
        <w:spacing w:line="480" w:lineRule="auto"/>
        <w:rPr>
          <w:rFonts w:cs="Times New Roman"/>
          <w:szCs w:val="24"/>
          <w:lang w:val="es-MX"/>
        </w:rPr>
      </w:pPr>
      <w:bookmarkStart w:id="230" w:name="_Toc437762179"/>
      <w:bookmarkStart w:id="231" w:name="_Toc517026106"/>
      <w:r w:rsidRPr="00744436">
        <w:rPr>
          <w:rFonts w:cs="Times New Roman"/>
          <w:szCs w:val="24"/>
          <w:lang w:val="es-MX"/>
        </w:rPr>
        <w:t>1.</w:t>
      </w:r>
      <w:r>
        <w:rPr>
          <w:rFonts w:cs="Times New Roman"/>
          <w:szCs w:val="24"/>
          <w:lang w:val="es-MX"/>
        </w:rPr>
        <w:t>3</w:t>
      </w:r>
      <w:r w:rsidRPr="00744436">
        <w:rPr>
          <w:rFonts w:cs="Times New Roman"/>
          <w:szCs w:val="24"/>
          <w:lang w:val="es-MX"/>
        </w:rPr>
        <w:t>.</w:t>
      </w:r>
      <w:r>
        <w:rPr>
          <w:rFonts w:cs="Times New Roman"/>
          <w:szCs w:val="24"/>
          <w:lang w:val="es-MX"/>
        </w:rPr>
        <w:t>2</w:t>
      </w:r>
      <w:r w:rsidRPr="00744436">
        <w:rPr>
          <w:rFonts w:cs="Times New Roman"/>
          <w:szCs w:val="24"/>
          <w:lang w:val="es-MX"/>
        </w:rPr>
        <w:t xml:space="preserve"> Objetivos específicos</w:t>
      </w:r>
      <w:bookmarkEnd w:id="230"/>
      <w:bookmarkEnd w:id="231"/>
    </w:p>
    <w:p w14:paraId="05406A09" w14:textId="77777777" w:rsidR="00695D4A"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 xml:space="preserve">Establecer los indicadores claves de los procesos académicos, operacionales y financieros que serán analizados por la herramienta de BI. </w:t>
      </w:r>
    </w:p>
    <w:p w14:paraId="13307FFD" w14:textId="77777777" w:rsidR="00695D4A" w:rsidRPr="00A158BB"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E</w:t>
      </w:r>
      <w:r w:rsidRPr="006414D4">
        <w:rPr>
          <w:rFonts w:ascii="Times New Roman" w:hAnsi="Times New Roman" w:cs="Times New Roman"/>
          <w:sz w:val="24"/>
        </w:rPr>
        <w:t xml:space="preserve">valuar las </w:t>
      </w:r>
      <w:r>
        <w:rPr>
          <w:rFonts w:ascii="Times New Roman" w:hAnsi="Times New Roman" w:cs="Times New Roman"/>
          <w:sz w:val="24"/>
        </w:rPr>
        <w:t>metodologías y herramientas de Inteligencia de Negocios más eficientes del mercado actual para ser implementada en el Instituto San José del Carmen.</w:t>
      </w:r>
      <w:r w:rsidRPr="00A158BB">
        <w:rPr>
          <w:rFonts w:ascii="Times New Roman" w:hAnsi="Times New Roman" w:cs="Times New Roman"/>
          <w:sz w:val="24"/>
        </w:rPr>
        <w:t xml:space="preserve"> </w:t>
      </w:r>
    </w:p>
    <w:p w14:paraId="46AAC089" w14:textId="77777777" w:rsidR="00695D4A"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 xml:space="preserve">Implementar una herramienta de BI adecuada para el ISJC que brinde soporte a la toma de decisiones para la correcta planeación y administración de los recursos.  </w:t>
      </w:r>
    </w:p>
    <w:p w14:paraId="3AC547D9" w14:textId="522FF4D2" w:rsidR="00695D4A" w:rsidRPr="00695D4A"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 xml:space="preserve">Diseñas los diferentes informes, reportes y dashboard que entregara la solución de Inteligencia de Negocios para la gerencia, como resultados de la analítica de datos efectuada. </w:t>
      </w:r>
    </w:p>
    <w:p w14:paraId="4F24F0BD" w14:textId="6B37AE8B" w:rsidR="00E37317" w:rsidRPr="0084241B" w:rsidRDefault="00E37317" w:rsidP="006F5822">
      <w:pPr>
        <w:pStyle w:val="Ttulo2"/>
        <w:spacing w:line="480" w:lineRule="auto"/>
        <w:rPr>
          <w:rFonts w:cs="Times New Roman"/>
          <w:b w:val="0"/>
          <w:szCs w:val="24"/>
          <w:lang w:val="es-MX"/>
        </w:rPr>
      </w:pPr>
      <w:r w:rsidRPr="0084241B">
        <w:rPr>
          <w:rFonts w:cs="Times New Roman"/>
          <w:szCs w:val="24"/>
          <w:lang w:val="es-MX"/>
        </w:rPr>
        <w:t>1.</w:t>
      </w:r>
      <w:r w:rsidR="00695D4A">
        <w:rPr>
          <w:rFonts w:cs="Times New Roman"/>
          <w:szCs w:val="24"/>
          <w:lang w:val="es-MX"/>
        </w:rPr>
        <w:t>4</w:t>
      </w:r>
      <w:r w:rsidRPr="0084241B">
        <w:rPr>
          <w:rFonts w:cs="Times New Roman"/>
          <w:szCs w:val="24"/>
          <w:lang w:val="es-MX"/>
        </w:rPr>
        <w:t xml:space="preserve"> </w:t>
      </w:r>
      <w:r w:rsidR="00695D4A">
        <w:rPr>
          <w:rFonts w:cs="Times New Roman"/>
          <w:szCs w:val="24"/>
          <w:lang w:val="es-MX"/>
        </w:rPr>
        <w:t>Las p</w:t>
      </w:r>
      <w:r w:rsidR="006F5822" w:rsidRPr="0084241B">
        <w:rPr>
          <w:rFonts w:cs="Times New Roman"/>
          <w:szCs w:val="24"/>
          <w:lang w:val="es-MX"/>
        </w:rPr>
        <w:t>regunta</w:t>
      </w:r>
      <w:r w:rsidR="00695D4A">
        <w:rPr>
          <w:rFonts w:cs="Times New Roman"/>
          <w:szCs w:val="24"/>
          <w:lang w:val="es-MX"/>
        </w:rPr>
        <w:t>s</w:t>
      </w:r>
      <w:r w:rsidR="006F5822" w:rsidRPr="0084241B">
        <w:rPr>
          <w:rFonts w:cs="Times New Roman"/>
          <w:szCs w:val="24"/>
          <w:lang w:val="es-MX"/>
        </w:rPr>
        <w:t xml:space="preserve"> de</w:t>
      </w:r>
      <w:r w:rsidR="00695D4A">
        <w:rPr>
          <w:rFonts w:cs="Times New Roman"/>
          <w:szCs w:val="24"/>
          <w:lang w:val="es-MX"/>
        </w:rPr>
        <w:t xml:space="preserve">l estudio </w:t>
      </w:r>
      <w:bookmarkEnd w:id="112"/>
      <w:bookmarkEnd w:id="113"/>
    </w:p>
    <w:p w14:paraId="309DDAAA" w14:textId="4C892A89" w:rsidR="004F58B8" w:rsidRDefault="0054184C" w:rsidP="000C0D56">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 xml:space="preserve">¿Cuál es la mejora en </w:t>
      </w:r>
      <w:r w:rsidR="004F58B8">
        <w:rPr>
          <w:rFonts w:ascii="Times New Roman" w:hAnsi="Times New Roman" w:cs="Times New Roman"/>
          <w:color w:val="000000" w:themeColor="text1"/>
          <w:sz w:val="24"/>
          <w:szCs w:val="24"/>
          <w:lang w:val="es-MX"/>
        </w:rPr>
        <w:t>los procesos de planificación efectiva y administración de los recursos</w:t>
      </w:r>
      <w:r>
        <w:rPr>
          <w:rFonts w:ascii="Times New Roman" w:hAnsi="Times New Roman" w:cs="Times New Roman"/>
          <w:color w:val="000000" w:themeColor="text1"/>
          <w:sz w:val="24"/>
          <w:szCs w:val="24"/>
          <w:lang w:val="es-MX"/>
        </w:rPr>
        <w:t xml:space="preserve"> del ISJC de Tegucigalpa,</w:t>
      </w:r>
      <w:r w:rsidR="004F58B8">
        <w:rPr>
          <w:rFonts w:ascii="Times New Roman" w:hAnsi="Times New Roman" w:cs="Times New Roman"/>
          <w:color w:val="000000" w:themeColor="text1"/>
          <w:sz w:val="24"/>
          <w:szCs w:val="24"/>
          <w:lang w:val="es-MX"/>
        </w:rPr>
        <w:t xml:space="preserve"> a partir de la implementación de una herramienta de BI?</w:t>
      </w:r>
    </w:p>
    <w:p w14:paraId="10D2D4E5" w14:textId="07B23238" w:rsidR="00460198" w:rsidRDefault="00460198" w:rsidP="006F5822">
      <w:pPr>
        <w:pStyle w:val="Ttulo2"/>
        <w:spacing w:line="480" w:lineRule="auto"/>
        <w:rPr>
          <w:rFonts w:cs="Times New Roman"/>
          <w:szCs w:val="24"/>
          <w:lang w:val="es-MX"/>
        </w:rPr>
      </w:pPr>
      <w:bookmarkStart w:id="232" w:name="_Toc517026104"/>
      <w:r w:rsidRPr="00744436">
        <w:rPr>
          <w:rFonts w:cs="Times New Roman"/>
          <w:szCs w:val="24"/>
          <w:lang w:val="es-MX"/>
        </w:rPr>
        <w:t>1.</w:t>
      </w:r>
      <w:r w:rsidR="00695D4A">
        <w:rPr>
          <w:rFonts w:cs="Times New Roman"/>
          <w:szCs w:val="24"/>
          <w:lang w:val="es-MX"/>
        </w:rPr>
        <w:t>4</w:t>
      </w:r>
      <w:r w:rsidRPr="00744436">
        <w:rPr>
          <w:rFonts w:cs="Times New Roman"/>
          <w:szCs w:val="24"/>
          <w:lang w:val="es-MX"/>
        </w:rPr>
        <w:t xml:space="preserve">.1 </w:t>
      </w:r>
      <w:r>
        <w:rPr>
          <w:rFonts w:cs="Times New Roman"/>
          <w:szCs w:val="24"/>
          <w:lang w:val="es-MX"/>
        </w:rPr>
        <w:t xml:space="preserve">Preguntas </w:t>
      </w:r>
      <w:r w:rsidRPr="00744436">
        <w:rPr>
          <w:rFonts w:cs="Times New Roman"/>
          <w:szCs w:val="24"/>
          <w:lang w:val="es-MX"/>
        </w:rPr>
        <w:t>específic</w:t>
      </w:r>
      <w:r>
        <w:rPr>
          <w:rFonts w:cs="Times New Roman"/>
          <w:szCs w:val="24"/>
          <w:lang w:val="es-MX"/>
        </w:rPr>
        <w:t>a</w:t>
      </w:r>
      <w:r w:rsidRPr="00744436">
        <w:rPr>
          <w:rFonts w:cs="Times New Roman"/>
          <w:szCs w:val="24"/>
          <w:lang w:val="es-MX"/>
        </w:rPr>
        <w:t>s</w:t>
      </w:r>
      <w:bookmarkEnd w:id="232"/>
    </w:p>
    <w:p w14:paraId="1F50CFAB" w14:textId="2F4CC02E" w:rsidR="0054184C" w:rsidRDefault="00711EC0" w:rsidP="00A158BB">
      <w:pPr>
        <w:spacing w:line="480" w:lineRule="auto"/>
        <w:rPr>
          <w:rFonts w:ascii="Times New Roman" w:hAnsi="Times New Roman" w:cs="Times New Roman"/>
          <w:color w:val="000000" w:themeColor="text1"/>
          <w:sz w:val="24"/>
          <w:szCs w:val="24"/>
          <w:lang w:val="es-MX"/>
        </w:rPr>
      </w:pPr>
      <w:r>
        <w:rPr>
          <w:lang w:val="es-MX"/>
        </w:rPr>
        <w:tab/>
      </w:r>
      <w:r w:rsidR="0054184C">
        <w:rPr>
          <w:rFonts w:ascii="Times New Roman" w:hAnsi="Times New Roman" w:cs="Times New Roman"/>
          <w:color w:val="000000" w:themeColor="text1"/>
          <w:sz w:val="24"/>
          <w:szCs w:val="24"/>
          <w:lang w:val="es-MX"/>
        </w:rPr>
        <w:t xml:space="preserve">¿Cuáles son los indicadores claves sobre operaciones, finanzas y académicos que necesita analizar y supervisar </w:t>
      </w:r>
      <w:r w:rsidR="006A2E05">
        <w:rPr>
          <w:rFonts w:ascii="Times New Roman" w:hAnsi="Times New Roman" w:cs="Times New Roman"/>
          <w:color w:val="000000" w:themeColor="text1"/>
          <w:sz w:val="24"/>
          <w:szCs w:val="24"/>
          <w:lang w:val="es-MX"/>
        </w:rPr>
        <w:t>el ISJC</w:t>
      </w:r>
      <w:r w:rsidR="0054184C">
        <w:rPr>
          <w:rFonts w:ascii="Times New Roman" w:hAnsi="Times New Roman" w:cs="Times New Roman"/>
          <w:color w:val="000000" w:themeColor="text1"/>
          <w:sz w:val="24"/>
          <w:szCs w:val="24"/>
          <w:lang w:val="es-MX"/>
        </w:rPr>
        <w:t>?</w:t>
      </w:r>
    </w:p>
    <w:p w14:paraId="4FC11543" w14:textId="2E756946" w:rsidR="00A4018A" w:rsidRDefault="00F5667F" w:rsidP="006A2E05">
      <w:pPr>
        <w:spacing w:line="480" w:lineRule="auto"/>
        <w:rPr>
          <w:rFonts w:ascii="Times New Roman" w:hAnsi="Times New Roman" w:cs="Times New Roman"/>
          <w:sz w:val="24"/>
          <w:szCs w:val="24"/>
          <w:lang w:val="es-MX"/>
        </w:rPr>
      </w:pPr>
      <w:r w:rsidRPr="006A2E05">
        <w:rPr>
          <w:rFonts w:ascii="Times New Roman" w:hAnsi="Times New Roman" w:cs="Times New Roman"/>
          <w:sz w:val="24"/>
          <w:szCs w:val="24"/>
          <w:lang w:val="es-MX"/>
        </w:rPr>
        <w:lastRenderedPageBreak/>
        <w:tab/>
      </w:r>
      <w:r w:rsidR="007D3688" w:rsidRPr="006A2E05">
        <w:rPr>
          <w:rFonts w:ascii="Times New Roman" w:hAnsi="Times New Roman" w:cs="Times New Roman"/>
          <w:sz w:val="24"/>
          <w:szCs w:val="24"/>
          <w:lang w:val="es-MX"/>
        </w:rPr>
        <w:t>¿</w:t>
      </w:r>
      <w:r w:rsidR="006A2E05">
        <w:rPr>
          <w:rFonts w:ascii="Times New Roman" w:hAnsi="Times New Roman" w:cs="Times New Roman"/>
          <w:sz w:val="24"/>
          <w:szCs w:val="24"/>
          <w:lang w:val="es-MX"/>
        </w:rPr>
        <w:t>Qué</w:t>
      </w:r>
      <w:r w:rsidR="007D3688" w:rsidRPr="006A2E05">
        <w:rPr>
          <w:rFonts w:ascii="Times New Roman" w:hAnsi="Times New Roman" w:cs="Times New Roman"/>
          <w:sz w:val="24"/>
          <w:szCs w:val="24"/>
          <w:lang w:val="es-MX"/>
        </w:rPr>
        <w:t xml:space="preserve"> herramientas de Inteligencia de Negocios </w:t>
      </w:r>
      <w:r w:rsidR="00A4018A" w:rsidRPr="006A2E05">
        <w:rPr>
          <w:rFonts w:ascii="Times New Roman" w:hAnsi="Times New Roman" w:cs="Times New Roman"/>
          <w:sz w:val="24"/>
          <w:szCs w:val="24"/>
          <w:lang w:val="es-MX"/>
        </w:rPr>
        <w:t>b</w:t>
      </w:r>
      <w:r w:rsidR="007D3688" w:rsidRPr="006A2E05">
        <w:rPr>
          <w:rFonts w:ascii="Times New Roman" w:hAnsi="Times New Roman" w:cs="Times New Roman"/>
          <w:sz w:val="24"/>
          <w:szCs w:val="24"/>
          <w:lang w:val="es-MX"/>
        </w:rPr>
        <w:t xml:space="preserve">rindan una solución eficiente </w:t>
      </w:r>
      <w:r w:rsidR="00A4018A" w:rsidRPr="006A2E05">
        <w:rPr>
          <w:rFonts w:ascii="Times New Roman" w:hAnsi="Times New Roman" w:cs="Times New Roman"/>
          <w:sz w:val="24"/>
          <w:szCs w:val="24"/>
          <w:lang w:val="es-MX"/>
        </w:rPr>
        <w:t>para las necesidades actuales del</w:t>
      </w:r>
      <w:r w:rsidR="007D3688" w:rsidRPr="006A2E05">
        <w:rPr>
          <w:rFonts w:ascii="Times New Roman" w:hAnsi="Times New Roman" w:cs="Times New Roman"/>
          <w:sz w:val="24"/>
          <w:szCs w:val="24"/>
          <w:lang w:val="es-MX"/>
        </w:rPr>
        <w:t xml:space="preserve"> al Instituto San José del Carmen?</w:t>
      </w:r>
    </w:p>
    <w:p w14:paraId="2875701D" w14:textId="01BD3BD1" w:rsidR="00A158BB" w:rsidRDefault="00A158BB" w:rsidP="00A158BB">
      <w:pPr>
        <w:spacing w:line="480" w:lineRule="auto"/>
        <w:ind w:firstLine="708"/>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¿Mediante la implementación de una plataforma de Business Intelligence se podrá mejorar la administración de los recursos del ISJC?</w:t>
      </w:r>
    </w:p>
    <w:p w14:paraId="249F7AB8" w14:textId="089B0F42" w:rsidR="00625516" w:rsidRDefault="00A158BB" w:rsidP="00695D4A">
      <w:pPr>
        <w:spacing w:line="480" w:lineRule="auto"/>
        <w:ind w:firstLine="709"/>
        <w:rPr>
          <w:rFonts w:ascii="Times New Roman" w:hAnsi="Times New Roman" w:cs="Times New Roman"/>
          <w:sz w:val="24"/>
        </w:rPr>
      </w:pPr>
      <w:r>
        <w:rPr>
          <w:rFonts w:ascii="Times New Roman" w:hAnsi="Times New Roman" w:cs="Times New Roman"/>
          <w:color w:val="000000" w:themeColor="text1"/>
          <w:sz w:val="24"/>
          <w:szCs w:val="24"/>
          <w:lang w:val="es-MX"/>
        </w:rPr>
        <w:t xml:space="preserve">¿La utilización de una solución de Business Intelligence podrá mejorar la gestión del </w:t>
      </w:r>
      <w:r w:rsidRPr="006A2E05">
        <w:rPr>
          <w:rFonts w:ascii="Times New Roman" w:hAnsi="Times New Roman" w:cs="Times New Roman"/>
          <w:color w:val="000000" w:themeColor="text1"/>
          <w:sz w:val="24"/>
          <w:szCs w:val="24"/>
          <w:lang w:val="es-MX"/>
        </w:rPr>
        <w:t>conocimiento y la toma de decisiones en la gerencia del Instituto San José del Carmen?</w:t>
      </w:r>
      <w:bookmarkEnd w:id="114"/>
      <w:r w:rsidR="00625516">
        <w:rPr>
          <w:rFonts w:ascii="Times New Roman" w:hAnsi="Times New Roman" w:cs="Times New Roman"/>
          <w:sz w:val="24"/>
        </w:rPr>
        <w:t xml:space="preserve"> </w:t>
      </w:r>
    </w:p>
    <w:p w14:paraId="66A119B0" w14:textId="06AEF70E" w:rsidR="00E37317" w:rsidRDefault="00E37317" w:rsidP="006F5822">
      <w:pPr>
        <w:pStyle w:val="Ttulo2"/>
        <w:spacing w:line="480" w:lineRule="auto"/>
        <w:rPr>
          <w:rFonts w:cs="Times New Roman"/>
          <w:szCs w:val="24"/>
          <w:lang w:val="es-MX"/>
        </w:rPr>
      </w:pPr>
      <w:bookmarkStart w:id="233" w:name="_Toc437762181"/>
      <w:bookmarkStart w:id="234" w:name="_Toc517026107"/>
      <w:r w:rsidRPr="0084241B">
        <w:rPr>
          <w:rFonts w:cs="Times New Roman"/>
          <w:szCs w:val="24"/>
          <w:lang w:val="es-MX"/>
        </w:rPr>
        <w:t>1.5 J</w:t>
      </w:r>
      <w:r w:rsidR="00BE0BC1">
        <w:rPr>
          <w:rFonts w:cs="Times New Roman"/>
          <w:szCs w:val="24"/>
          <w:lang w:val="es-MX"/>
        </w:rPr>
        <w:t>ustificación</w:t>
      </w:r>
      <w:bookmarkEnd w:id="233"/>
      <w:bookmarkEnd w:id="234"/>
    </w:p>
    <w:p w14:paraId="3B9E2A7A" w14:textId="7D81DF38" w:rsidR="000C0D56" w:rsidRDefault="000C0D56" w:rsidP="006F5822">
      <w:pPr>
        <w:pStyle w:val="Ttulo2"/>
        <w:spacing w:line="480" w:lineRule="auto"/>
        <w:rPr>
          <w:rFonts w:cs="Times New Roman"/>
          <w:b w:val="0"/>
          <w:szCs w:val="24"/>
          <w:lang w:val="es-MX"/>
        </w:rPr>
      </w:pPr>
      <w:bookmarkStart w:id="235" w:name="_Toc437762187"/>
      <w:bookmarkStart w:id="236" w:name="_Toc517026108"/>
      <w:r>
        <w:rPr>
          <w:rFonts w:cs="Times New Roman"/>
          <w:szCs w:val="24"/>
          <w:lang w:val="es-MX"/>
        </w:rPr>
        <w:tab/>
      </w:r>
      <w:r w:rsidR="006A1BE4">
        <w:rPr>
          <w:rFonts w:cs="Times New Roman"/>
          <w:b w:val="0"/>
          <w:szCs w:val="24"/>
          <w:lang w:val="es-MX"/>
        </w:rPr>
        <w:t>Esta investigación ayudará al Instituto San José del Carmen a establecer los indicadores claves que</w:t>
      </w:r>
      <w:r w:rsidR="003C2A9A">
        <w:rPr>
          <w:rFonts w:cs="Times New Roman"/>
          <w:b w:val="0"/>
          <w:szCs w:val="24"/>
          <w:lang w:val="es-MX"/>
        </w:rPr>
        <w:t xml:space="preserve"> </w:t>
      </w:r>
      <w:r w:rsidR="006A1BE4">
        <w:rPr>
          <w:rFonts w:cs="Times New Roman"/>
          <w:b w:val="0"/>
          <w:szCs w:val="24"/>
          <w:lang w:val="es-MX"/>
        </w:rPr>
        <w:t xml:space="preserve">debe supervisar, indicadores de sus procesos operativos, financieros y académicos, y de esta manera poder determinar si en verdad se están alcanzando las metas y objetivos de la organización. </w:t>
      </w:r>
    </w:p>
    <w:p w14:paraId="549F3B7B" w14:textId="01BC4C56" w:rsidR="00AA289A" w:rsidRDefault="008E68B4" w:rsidP="006A1BE4">
      <w:pPr>
        <w:spacing w:line="480" w:lineRule="auto"/>
        <w:rPr>
          <w:rFonts w:ascii="Times New Roman" w:hAnsi="Times New Roman" w:cs="Times New Roman"/>
          <w:sz w:val="24"/>
          <w:szCs w:val="24"/>
          <w:lang w:val="es-MX"/>
        </w:rPr>
      </w:pPr>
      <w:r>
        <w:rPr>
          <w:lang w:val="es-MX"/>
        </w:rPr>
        <w:tab/>
      </w:r>
      <w:r>
        <w:rPr>
          <w:rFonts w:ascii="Times New Roman" w:hAnsi="Times New Roman" w:cs="Times New Roman"/>
          <w:sz w:val="24"/>
          <w:szCs w:val="24"/>
          <w:lang w:val="es-MX"/>
        </w:rPr>
        <w:t>Esta investigación resolverá la dificultad que tiene</w:t>
      </w:r>
      <w:r w:rsidR="003C2A9A">
        <w:rPr>
          <w:rFonts w:ascii="Times New Roman" w:hAnsi="Times New Roman" w:cs="Times New Roman"/>
          <w:sz w:val="24"/>
          <w:szCs w:val="24"/>
          <w:lang w:val="es-MX"/>
        </w:rPr>
        <w:t xml:space="preserve"> el ISJC</w:t>
      </w:r>
      <w:r>
        <w:rPr>
          <w:rFonts w:ascii="Times New Roman" w:hAnsi="Times New Roman" w:cs="Times New Roman"/>
          <w:sz w:val="24"/>
          <w:szCs w:val="24"/>
          <w:lang w:val="es-MX"/>
        </w:rPr>
        <w:t xml:space="preserve"> para poder recolectar, estructurar</w:t>
      </w:r>
      <w:r w:rsidR="00AA289A">
        <w:rPr>
          <w:rFonts w:ascii="Times New Roman" w:hAnsi="Times New Roman" w:cs="Times New Roman"/>
          <w:sz w:val="24"/>
          <w:szCs w:val="24"/>
          <w:lang w:val="es-MX"/>
        </w:rPr>
        <w:t>,</w:t>
      </w:r>
      <w:r>
        <w:rPr>
          <w:rFonts w:ascii="Times New Roman" w:hAnsi="Times New Roman" w:cs="Times New Roman"/>
          <w:sz w:val="24"/>
          <w:szCs w:val="24"/>
          <w:lang w:val="es-MX"/>
        </w:rPr>
        <w:t xml:space="preserve"> </w:t>
      </w:r>
      <w:r w:rsidR="00111BF6">
        <w:rPr>
          <w:rFonts w:ascii="Times New Roman" w:hAnsi="Times New Roman" w:cs="Times New Roman"/>
          <w:sz w:val="24"/>
          <w:szCs w:val="24"/>
          <w:lang w:val="es-MX"/>
        </w:rPr>
        <w:t>centralizar</w:t>
      </w:r>
      <w:r w:rsidR="00AA289A">
        <w:rPr>
          <w:rFonts w:ascii="Times New Roman" w:hAnsi="Times New Roman" w:cs="Times New Roman"/>
          <w:sz w:val="24"/>
          <w:szCs w:val="24"/>
          <w:lang w:val="es-MX"/>
        </w:rPr>
        <w:t xml:space="preserve"> y sistematizar</w:t>
      </w:r>
      <w:r>
        <w:rPr>
          <w:rFonts w:ascii="Times New Roman" w:hAnsi="Times New Roman" w:cs="Times New Roman"/>
          <w:sz w:val="24"/>
          <w:szCs w:val="24"/>
          <w:lang w:val="es-MX"/>
        </w:rPr>
        <w:t xml:space="preserve"> los datos resultados de sus indicadores claves, permitiendo de esta manera la gran posibilidad de diseñar e implementar una solución de </w:t>
      </w:r>
      <w:r w:rsidR="003C2A9A">
        <w:rPr>
          <w:rFonts w:ascii="Times New Roman" w:hAnsi="Times New Roman" w:cs="Times New Roman"/>
          <w:sz w:val="24"/>
          <w:szCs w:val="24"/>
          <w:lang w:val="es-MX"/>
        </w:rPr>
        <w:t>BI</w:t>
      </w:r>
      <w:r>
        <w:rPr>
          <w:rFonts w:ascii="Times New Roman" w:hAnsi="Times New Roman" w:cs="Times New Roman"/>
          <w:sz w:val="24"/>
          <w:szCs w:val="24"/>
          <w:lang w:val="es-MX"/>
        </w:rPr>
        <w:t xml:space="preserve"> que ayudar</w:t>
      </w:r>
      <w:r w:rsidR="003C2A9A">
        <w:rPr>
          <w:rFonts w:ascii="Times New Roman" w:hAnsi="Times New Roman" w:cs="Times New Roman"/>
          <w:sz w:val="24"/>
          <w:szCs w:val="24"/>
          <w:lang w:val="es-MX"/>
        </w:rPr>
        <w:t>á</w:t>
      </w:r>
      <w:r>
        <w:rPr>
          <w:rFonts w:ascii="Times New Roman" w:hAnsi="Times New Roman" w:cs="Times New Roman"/>
          <w:sz w:val="24"/>
          <w:szCs w:val="24"/>
          <w:lang w:val="es-MX"/>
        </w:rPr>
        <w:t xml:space="preserve"> en gran manera a la toma de decisiones estratégicas</w:t>
      </w:r>
      <w:r w:rsidR="00A06DED">
        <w:rPr>
          <w:rFonts w:ascii="Times New Roman" w:hAnsi="Times New Roman" w:cs="Times New Roman"/>
          <w:sz w:val="24"/>
          <w:szCs w:val="24"/>
          <w:lang w:val="es-MX"/>
        </w:rPr>
        <w:t xml:space="preserve"> y </w:t>
      </w:r>
      <w:r w:rsidR="004D256F">
        <w:rPr>
          <w:rFonts w:ascii="Times New Roman" w:hAnsi="Times New Roman" w:cs="Times New Roman"/>
          <w:sz w:val="24"/>
          <w:szCs w:val="24"/>
          <w:lang w:val="es-MX"/>
        </w:rPr>
        <w:t xml:space="preserve">una mejor </w:t>
      </w:r>
      <w:r w:rsidR="00A06DED">
        <w:rPr>
          <w:rFonts w:ascii="Times New Roman" w:hAnsi="Times New Roman" w:cs="Times New Roman"/>
          <w:sz w:val="24"/>
          <w:szCs w:val="24"/>
          <w:lang w:val="es-MX"/>
        </w:rPr>
        <w:t>planeación de los recursos</w:t>
      </w:r>
      <w:r>
        <w:rPr>
          <w:rFonts w:ascii="Times New Roman" w:hAnsi="Times New Roman" w:cs="Times New Roman"/>
          <w:sz w:val="24"/>
          <w:szCs w:val="24"/>
          <w:lang w:val="es-MX"/>
        </w:rPr>
        <w:t xml:space="preserve">. </w:t>
      </w:r>
    </w:p>
    <w:p w14:paraId="2FAF8D40" w14:textId="67C15504" w:rsidR="006A1BE4" w:rsidRDefault="006A1BE4" w:rsidP="00AA289A">
      <w:pPr>
        <w:spacing w:line="480" w:lineRule="auto"/>
        <w:ind w:firstLine="708"/>
        <w:rPr>
          <w:rFonts w:ascii="Times New Roman" w:hAnsi="Times New Roman" w:cs="Times New Roman"/>
          <w:sz w:val="24"/>
          <w:szCs w:val="24"/>
          <w:lang w:val="es-MX"/>
        </w:rPr>
      </w:pPr>
      <w:r w:rsidRPr="006A1BE4">
        <w:rPr>
          <w:rFonts w:ascii="Times New Roman" w:hAnsi="Times New Roman" w:cs="Times New Roman"/>
          <w:sz w:val="24"/>
          <w:szCs w:val="24"/>
          <w:lang w:val="es-MX"/>
        </w:rPr>
        <w:t>Gracias a esta herramienta se brindar</w:t>
      </w:r>
      <w:r>
        <w:rPr>
          <w:rFonts w:ascii="Times New Roman" w:hAnsi="Times New Roman" w:cs="Times New Roman"/>
          <w:sz w:val="24"/>
          <w:szCs w:val="24"/>
          <w:lang w:val="es-MX"/>
        </w:rPr>
        <w:t>á</w:t>
      </w:r>
      <w:r w:rsidRPr="006A1BE4">
        <w:rPr>
          <w:rFonts w:ascii="Times New Roman" w:hAnsi="Times New Roman" w:cs="Times New Roman"/>
          <w:sz w:val="24"/>
          <w:szCs w:val="24"/>
          <w:lang w:val="es-MX"/>
        </w:rPr>
        <w:t xml:space="preserve"> una mejora significativa a la toma de decisiones, debido a que se tendrá a la mano la información más relevante de la organización, esto será de gran ayuda a los directores y administradores</w:t>
      </w:r>
      <w:r>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ya que </w:t>
      </w:r>
      <w:r w:rsidR="00111BF6" w:rsidRPr="006A1BE4">
        <w:rPr>
          <w:rFonts w:ascii="Times New Roman" w:hAnsi="Times New Roman" w:cs="Times New Roman"/>
          <w:sz w:val="24"/>
          <w:szCs w:val="24"/>
          <w:lang w:val="es-MX"/>
        </w:rPr>
        <w:t>podrán visualizar</w:t>
      </w:r>
      <w:r w:rsidRPr="006A1BE4">
        <w:rPr>
          <w:rFonts w:ascii="Times New Roman" w:hAnsi="Times New Roman" w:cs="Times New Roman"/>
          <w:sz w:val="24"/>
          <w:szCs w:val="24"/>
          <w:lang w:val="es-MX"/>
        </w:rPr>
        <w:t xml:space="preserve"> de manera clara</w:t>
      </w:r>
      <w:r w:rsidR="004D15D5">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w:t>
      </w:r>
      <w:r w:rsidR="00FA2F30">
        <w:rPr>
          <w:rFonts w:ascii="Times New Roman" w:hAnsi="Times New Roman" w:cs="Times New Roman"/>
          <w:sz w:val="24"/>
          <w:szCs w:val="24"/>
          <w:lang w:val="es-MX"/>
        </w:rPr>
        <w:t>visual y</w:t>
      </w:r>
      <w:r w:rsidRPr="006A1BE4">
        <w:rPr>
          <w:rFonts w:ascii="Times New Roman" w:hAnsi="Times New Roman" w:cs="Times New Roman"/>
          <w:sz w:val="24"/>
          <w:szCs w:val="24"/>
          <w:lang w:val="es-MX"/>
        </w:rPr>
        <w:t xml:space="preserve"> sencilla los procesos</w:t>
      </w:r>
      <w:r w:rsidR="00111BF6">
        <w:rPr>
          <w:rFonts w:ascii="Times New Roman" w:hAnsi="Times New Roman" w:cs="Times New Roman"/>
          <w:sz w:val="24"/>
          <w:szCs w:val="24"/>
          <w:lang w:val="es-MX"/>
        </w:rPr>
        <w:t>, recursos</w:t>
      </w:r>
      <w:r w:rsidRPr="006A1BE4">
        <w:rPr>
          <w:rFonts w:ascii="Times New Roman" w:hAnsi="Times New Roman" w:cs="Times New Roman"/>
          <w:sz w:val="24"/>
          <w:szCs w:val="24"/>
          <w:lang w:val="es-MX"/>
        </w:rPr>
        <w:t xml:space="preserve"> </w:t>
      </w:r>
      <w:r w:rsidR="004D15D5">
        <w:rPr>
          <w:rFonts w:ascii="Times New Roman" w:hAnsi="Times New Roman" w:cs="Times New Roman"/>
          <w:sz w:val="24"/>
          <w:szCs w:val="24"/>
          <w:lang w:val="es-MX"/>
        </w:rPr>
        <w:t xml:space="preserve">e indicadores </w:t>
      </w:r>
      <w:r w:rsidR="008E68B4" w:rsidRPr="006A1BE4">
        <w:rPr>
          <w:rFonts w:ascii="Times New Roman" w:hAnsi="Times New Roman" w:cs="Times New Roman"/>
          <w:sz w:val="24"/>
          <w:szCs w:val="24"/>
          <w:lang w:val="es-MX"/>
        </w:rPr>
        <w:t>más</w:t>
      </w:r>
      <w:r w:rsidRPr="006A1BE4">
        <w:rPr>
          <w:rFonts w:ascii="Times New Roman" w:hAnsi="Times New Roman" w:cs="Times New Roman"/>
          <w:sz w:val="24"/>
          <w:szCs w:val="24"/>
          <w:lang w:val="es-MX"/>
        </w:rPr>
        <w:t xml:space="preserve"> importantes </w:t>
      </w:r>
      <w:r>
        <w:rPr>
          <w:rFonts w:ascii="Times New Roman" w:hAnsi="Times New Roman" w:cs="Times New Roman"/>
          <w:sz w:val="24"/>
          <w:szCs w:val="24"/>
          <w:lang w:val="es-MX"/>
        </w:rPr>
        <w:t xml:space="preserve">que debe controlar </w:t>
      </w:r>
      <w:r w:rsidR="004D256F">
        <w:rPr>
          <w:rFonts w:ascii="Times New Roman" w:hAnsi="Times New Roman" w:cs="Times New Roman"/>
          <w:sz w:val="24"/>
          <w:szCs w:val="24"/>
          <w:lang w:val="es-MX"/>
        </w:rPr>
        <w:t>el ISJC</w:t>
      </w:r>
      <w:r w:rsidR="00111BF6">
        <w:rPr>
          <w:rFonts w:ascii="Times New Roman" w:hAnsi="Times New Roman" w:cs="Times New Roman"/>
          <w:sz w:val="24"/>
          <w:szCs w:val="24"/>
          <w:lang w:val="es-MX"/>
        </w:rPr>
        <w:t xml:space="preserve"> para una correcta administración</w:t>
      </w:r>
      <w:r>
        <w:rPr>
          <w:rFonts w:ascii="Times New Roman" w:hAnsi="Times New Roman" w:cs="Times New Roman"/>
          <w:sz w:val="24"/>
          <w:szCs w:val="24"/>
          <w:lang w:val="es-MX"/>
        </w:rPr>
        <w:t xml:space="preserve">. </w:t>
      </w:r>
    </w:p>
    <w:p w14:paraId="00940949" w14:textId="1C48ED95" w:rsidR="004D15D5" w:rsidRDefault="00FA2F30" w:rsidP="006A1BE4">
      <w:pPr>
        <w:spacing w:line="480" w:lineRule="auto"/>
        <w:rPr>
          <w:rFonts w:ascii="Times New Roman" w:hAnsi="Times New Roman" w:cs="Times New Roman"/>
          <w:sz w:val="24"/>
          <w:szCs w:val="24"/>
          <w:lang w:val="es-MX"/>
        </w:rPr>
      </w:pPr>
      <w:r>
        <w:rPr>
          <w:rFonts w:ascii="Times New Roman" w:hAnsi="Times New Roman" w:cs="Times New Roman"/>
          <w:sz w:val="24"/>
          <w:szCs w:val="24"/>
          <w:lang w:val="es-MX"/>
        </w:rPr>
        <w:lastRenderedPageBreak/>
        <w:tab/>
      </w:r>
      <w:r w:rsidR="00713709">
        <w:rPr>
          <w:rFonts w:ascii="Times New Roman" w:hAnsi="Times New Roman" w:cs="Times New Roman"/>
          <w:sz w:val="24"/>
          <w:szCs w:val="24"/>
          <w:lang w:val="es-MX"/>
        </w:rPr>
        <w:t>Implementando</w:t>
      </w:r>
      <w:r w:rsidR="004D15D5">
        <w:rPr>
          <w:rFonts w:ascii="Times New Roman" w:hAnsi="Times New Roman" w:cs="Times New Roman"/>
          <w:sz w:val="24"/>
          <w:szCs w:val="24"/>
          <w:lang w:val="es-MX"/>
        </w:rPr>
        <w:t xml:space="preserve"> una solución de </w:t>
      </w:r>
      <w:r w:rsidR="003C2A9A">
        <w:rPr>
          <w:rFonts w:ascii="Times New Roman" w:hAnsi="Times New Roman" w:cs="Times New Roman"/>
          <w:sz w:val="24"/>
          <w:szCs w:val="24"/>
          <w:lang w:val="es-MX"/>
        </w:rPr>
        <w:t>BI</w:t>
      </w:r>
      <w:r w:rsidR="004D15D5">
        <w:rPr>
          <w:rFonts w:ascii="Times New Roman" w:hAnsi="Times New Roman" w:cs="Times New Roman"/>
          <w:sz w:val="24"/>
          <w:szCs w:val="24"/>
          <w:lang w:val="es-MX"/>
        </w:rPr>
        <w:t xml:space="preserve"> se logrará una mejor administración del conocimiento del Instituto, permitiendo ahora, procesar toda esta información mediante herramientas de </w:t>
      </w:r>
      <w:r w:rsidR="004D256F">
        <w:rPr>
          <w:rFonts w:ascii="Times New Roman" w:hAnsi="Times New Roman" w:cs="Times New Roman"/>
          <w:sz w:val="24"/>
          <w:szCs w:val="24"/>
          <w:lang w:val="es-MX"/>
        </w:rPr>
        <w:t>analítica de datos</w:t>
      </w:r>
      <w:r w:rsidR="004D15D5">
        <w:rPr>
          <w:rFonts w:ascii="Times New Roman" w:hAnsi="Times New Roman" w:cs="Times New Roman"/>
          <w:sz w:val="24"/>
          <w:szCs w:val="24"/>
          <w:lang w:val="es-MX"/>
        </w:rPr>
        <w:t xml:space="preserve">, teniendo como resultados informes y reportes de primera mano con base en los datos resultados de los indicadores claves estratégicos. Esto permitirá a los directores del </w:t>
      </w:r>
      <w:r w:rsidR="004D256F">
        <w:rPr>
          <w:rFonts w:ascii="Times New Roman" w:hAnsi="Times New Roman" w:cs="Times New Roman"/>
          <w:sz w:val="24"/>
          <w:szCs w:val="24"/>
          <w:lang w:val="es-MX"/>
        </w:rPr>
        <w:t>I</w:t>
      </w:r>
      <w:r w:rsidR="004D15D5">
        <w:rPr>
          <w:rFonts w:ascii="Times New Roman" w:hAnsi="Times New Roman" w:cs="Times New Roman"/>
          <w:sz w:val="24"/>
          <w:szCs w:val="24"/>
          <w:lang w:val="es-MX"/>
        </w:rPr>
        <w:t xml:space="preserve">nstituto tener un panorama completo de sus </w:t>
      </w:r>
      <w:r w:rsidR="00111BF6">
        <w:rPr>
          <w:rFonts w:ascii="Times New Roman" w:hAnsi="Times New Roman" w:cs="Times New Roman"/>
          <w:sz w:val="24"/>
          <w:szCs w:val="24"/>
          <w:lang w:val="es-MX"/>
        </w:rPr>
        <w:t>procesos, actividades y recursos, mejorando de esta manera la administración</w:t>
      </w:r>
      <w:r w:rsidR="004D256F">
        <w:rPr>
          <w:rFonts w:ascii="Times New Roman" w:hAnsi="Times New Roman" w:cs="Times New Roman"/>
          <w:sz w:val="24"/>
          <w:szCs w:val="24"/>
          <w:lang w:val="es-MX"/>
        </w:rPr>
        <w:t xml:space="preserve"> y dirección</w:t>
      </w:r>
      <w:r w:rsidR="00111BF6">
        <w:rPr>
          <w:rFonts w:ascii="Times New Roman" w:hAnsi="Times New Roman" w:cs="Times New Roman"/>
          <w:sz w:val="24"/>
          <w:szCs w:val="24"/>
          <w:lang w:val="es-MX"/>
        </w:rPr>
        <w:t xml:space="preserve"> general de la Institución</w:t>
      </w:r>
      <w:r w:rsidR="004D15D5">
        <w:rPr>
          <w:rFonts w:ascii="Times New Roman" w:hAnsi="Times New Roman" w:cs="Times New Roman"/>
          <w:sz w:val="24"/>
          <w:szCs w:val="24"/>
          <w:lang w:val="es-MX"/>
        </w:rPr>
        <w:t xml:space="preserve">.  </w:t>
      </w:r>
    </w:p>
    <w:p w14:paraId="0C3C084A" w14:textId="7FFE7EBA" w:rsidR="00695D4A" w:rsidRPr="0084241B" w:rsidRDefault="00695D4A" w:rsidP="00695D4A">
      <w:pPr>
        <w:pStyle w:val="Ttulo2"/>
        <w:spacing w:line="480" w:lineRule="auto"/>
        <w:rPr>
          <w:rFonts w:cs="Times New Roman"/>
          <w:b w:val="0"/>
          <w:szCs w:val="24"/>
          <w:lang w:val="es-MX"/>
        </w:rPr>
      </w:pPr>
      <w:r>
        <w:rPr>
          <w:rFonts w:cs="Times New Roman"/>
          <w:szCs w:val="24"/>
          <w:lang w:val="es-MX"/>
        </w:rPr>
        <w:t>1.6 D</w:t>
      </w:r>
      <w:r w:rsidRPr="0084241B">
        <w:rPr>
          <w:rFonts w:cs="Times New Roman"/>
          <w:szCs w:val="24"/>
          <w:lang w:val="es-MX"/>
        </w:rPr>
        <w:t>elimitación de</w:t>
      </w:r>
      <w:r>
        <w:rPr>
          <w:rFonts w:cs="Times New Roman"/>
          <w:szCs w:val="24"/>
          <w:lang w:val="es-MX"/>
        </w:rPr>
        <w:t>l problema de</w:t>
      </w:r>
      <w:r w:rsidRPr="0084241B">
        <w:rPr>
          <w:rFonts w:cs="Times New Roman"/>
          <w:szCs w:val="24"/>
          <w:lang w:val="es-MX"/>
        </w:rPr>
        <w:t xml:space="preserve"> investigación </w:t>
      </w:r>
    </w:p>
    <w:p w14:paraId="34CF3549" w14:textId="7616BF65" w:rsidR="00695D4A" w:rsidRPr="006A1BE4" w:rsidRDefault="00695D4A" w:rsidP="00695D4A">
      <w:pPr>
        <w:spacing w:line="480" w:lineRule="auto"/>
        <w:ind w:firstLine="708"/>
        <w:rPr>
          <w:rFonts w:ascii="Times New Roman" w:hAnsi="Times New Roman" w:cs="Times New Roman"/>
          <w:sz w:val="24"/>
          <w:szCs w:val="24"/>
          <w:lang w:val="es-MX"/>
        </w:rPr>
      </w:pPr>
      <w:r>
        <w:rPr>
          <w:rFonts w:ascii="Times New Roman" w:hAnsi="Times New Roman" w:cs="Times New Roman"/>
          <w:color w:val="000000" w:themeColor="text1"/>
          <w:sz w:val="24"/>
          <w:szCs w:val="24"/>
          <w:lang w:val="es-MX"/>
        </w:rPr>
        <w:t xml:space="preserve">La presente investigación será realizada en las instalaciones del Instituto San José del Carmen durante el mes de diciembre del año 2019, esta investigación abarcará el área financiera, académica y operacional de la modalidad de secundaria del instituto lo cual abarca los grados de séptimo, octavo, noveno, decimo y undécimo (7,8,9,10 y 11 grado) además de incluir los departamentos de Consejería, Administración, Secretaría, Coordinación Académica y el área </w:t>
      </w:r>
      <w:r w:rsidRPr="00695D4A">
        <w:rPr>
          <w:rFonts w:ascii="Times New Roman" w:hAnsi="Times New Roman" w:cs="Times New Roman"/>
          <w:color w:val="000000" w:themeColor="text1"/>
          <w:sz w:val="24"/>
          <w:szCs w:val="24"/>
          <w:u w:val="single"/>
          <w:lang w:val="es-MX"/>
        </w:rPr>
        <w:t>de</w:t>
      </w:r>
      <w:r>
        <w:rPr>
          <w:rFonts w:ascii="Times New Roman" w:hAnsi="Times New Roman" w:cs="Times New Roman"/>
          <w:color w:val="000000" w:themeColor="text1"/>
          <w:sz w:val="24"/>
          <w:szCs w:val="24"/>
          <w:lang w:val="es-MX"/>
        </w:rPr>
        <w:t xml:space="preserve"> Sistemas.</w:t>
      </w:r>
    </w:p>
    <w:p w14:paraId="37CC2E1F" w14:textId="692AE43E" w:rsidR="001B2715" w:rsidRPr="001B6A27" w:rsidRDefault="00E37317" w:rsidP="001B6A27">
      <w:pPr>
        <w:pStyle w:val="Ttulo2"/>
        <w:spacing w:line="480" w:lineRule="auto"/>
        <w:rPr>
          <w:rFonts w:cs="Times New Roman"/>
          <w:szCs w:val="24"/>
          <w:lang w:val="es-MX"/>
        </w:rPr>
      </w:pPr>
      <w:r w:rsidRPr="0084241B">
        <w:rPr>
          <w:rFonts w:cs="Times New Roman"/>
          <w:szCs w:val="24"/>
          <w:lang w:val="es-MX"/>
        </w:rPr>
        <w:t>1.</w:t>
      </w:r>
      <w:r w:rsidR="00695D4A">
        <w:rPr>
          <w:rFonts w:cs="Times New Roman"/>
          <w:szCs w:val="24"/>
          <w:lang w:val="es-MX"/>
        </w:rPr>
        <w:t>7</w:t>
      </w:r>
      <w:r w:rsidRPr="0084241B">
        <w:rPr>
          <w:rFonts w:cs="Times New Roman"/>
          <w:szCs w:val="24"/>
          <w:lang w:val="es-MX"/>
        </w:rPr>
        <w:t xml:space="preserve"> </w:t>
      </w:r>
      <w:r w:rsidR="00695D4A">
        <w:rPr>
          <w:rFonts w:cs="Times New Roman"/>
          <w:szCs w:val="24"/>
          <w:lang w:val="es-MX"/>
        </w:rPr>
        <w:t>Posibles d</w:t>
      </w:r>
      <w:r w:rsidR="006F5822" w:rsidRPr="0084241B">
        <w:rPr>
          <w:rFonts w:cs="Times New Roman"/>
          <w:szCs w:val="24"/>
          <w:lang w:val="es-MX"/>
        </w:rPr>
        <w:t>eficiencias</w:t>
      </w:r>
      <w:r w:rsidR="00695D4A">
        <w:rPr>
          <w:rFonts w:cs="Times New Roman"/>
          <w:szCs w:val="24"/>
          <w:lang w:val="es-MX"/>
        </w:rPr>
        <w:t xml:space="preserve"> en el proceso</w:t>
      </w:r>
      <w:r w:rsidR="006F5822" w:rsidRPr="0084241B">
        <w:rPr>
          <w:rFonts w:cs="Times New Roman"/>
          <w:szCs w:val="24"/>
          <w:lang w:val="es-MX"/>
        </w:rPr>
        <w:t xml:space="preserve"> de investigación</w:t>
      </w:r>
      <w:bookmarkEnd w:id="235"/>
      <w:bookmarkEnd w:id="236"/>
    </w:p>
    <w:p w14:paraId="29333558" w14:textId="7A166395" w:rsidR="00E37317" w:rsidRPr="0084241B" w:rsidRDefault="002003B6" w:rsidP="001B6A27">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 xml:space="preserve">El </w:t>
      </w:r>
      <w:r w:rsidR="001B6A27">
        <w:rPr>
          <w:rFonts w:ascii="Times New Roman" w:hAnsi="Times New Roman" w:cs="Times New Roman"/>
          <w:color w:val="000000" w:themeColor="text1"/>
          <w:sz w:val="24"/>
          <w:szCs w:val="24"/>
          <w:lang w:val="es-MX"/>
        </w:rPr>
        <w:t>I</w:t>
      </w:r>
      <w:r>
        <w:rPr>
          <w:rFonts w:ascii="Times New Roman" w:hAnsi="Times New Roman" w:cs="Times New Roman"/>
          <w:color w:val="000000" w:themeColor="text1"/>
          <w:sz w:val="24"/>
          <w:szCs w:val="24"/>
          <w:lang w:val="es-MX"/>
        </w:rPr>
        <w:t xml:space="preserve">nstituto </w:t>
      </w:r>
      <w:r w:rsidR="00332BA8">
        <w:rPr>
          <w:rFonts w:ascii="Times New Roman" w:hAnsi="Times New Roman" w:cs="Times New Roman"/>
          <w:color w:val="000000" w:themeColor="text1"/>
          <w:sz w:val="24"/>
          <w:szCs w:val="24"/>
          <w:lang w:val="es-MX"/>
        </w:rPr>
        <w:t xml:space="preserve">San José del Carmen </w:t>
      </w:r>
      <w:r w:rsidR="00352DBD">
        <w:rPr>
          <w:rFonts w:ascii="Times New Roman" w:hAnsi="Times New Roman" w:cs="Times New Roman"/>
          <w:color w:val="000000" w:themeColor="text1"/>
          <w:sz w:val="24"/>
          <w:szCs w:val="24"/>
          <w:lang w:val="es-MX"/>
        </w:rPr>
        <w:t xml:space="preserve">no </w:t>
      </w:r>
      <w:r w:rsidR="00A8749F">
        <w:rPr>
          <w:rFonts w:ascii="Times New Roman" w:hAnsi="Times New Roman" w:cs="Times New Roman"/>
          <w:color w:val="000000" w:themeColor="text1"/>
          <w:sz w:val="24"/>
          <w:szCs w:val="24"/>
          <w:lang w:val="es-MX"/>
        </w:rPr>
        <w:t>tiene</w:t>
      </w:r>
      <w:r w:rsidR="00352DBD">
        <w:rPr>
          <w:rFonts w:ascii="Times New Roman" w:hAnsi="Times New Roman" w:cs="Times New Roman"/>
          <w:color w:val="000000" w:themeColor="text1"/>
          <w:sz w:val="24"/>
          <w:szCs w:val="24"/>
          <w:lang w:val="es-MX"/>
        </w:rPr>
        <w:t xml:space="preserve"> comple</w:t>
      </w:r>
      <w:r w:rsidR="001B6A27">
        <w:rPr>
          <w:rFonts w:ascii="Times New Roman" w:hAnsi="Times New Roman" w:cs="Times New Roman"/>
          <w:color w:val="000000" w:themeColor="text1"/>
          <w:sz w:val="24"/>
          <w:szCs w:val="24"/>
          <w:lang w:val="es-MX"/>
        </w:rPr>
        <w:t>ta</w:t>
      </w:r>
      <w:r w:rsidR="00352DBD">
        <w:rPr>
          <w:rFonts w:ascii="Times New Roman" w:hAnsi="Times New Roman" w:cs="Times New Roman"/>
          <w:color w:val="000000" w:themeColor="text1"/>
          <w:sz w:val="24"/>
          <w:szCs w:val="24"/>
          <w:lang w:val="es-MX"/>
        </w:rPr>
        <w:t>mente sistematizad</w:t>
      </w:r>
      <w:r w:rsidR="001B6A27">
        <w:rPr>
          <w:rFonts w:ascii="Times New Roman" w:hAnsi="Times New Roman" w:cs="Times New Roman"/>
          <w:color w:val="000000" w:themeColor="text1"/>
          <w:sz w:val="24"/>
          <w:szCs w:val="24"/>
          <w:lang w:val="es-MX"/>
        </w:rPr>
        <w:t>as</w:t>
      </w:r>
      <w:r w:rsidR="00A8749F">
        <w:rPr>
          <w:rFonts w:ascii="Times New Roman" w:hAnsi="Times New Roman" w:cs="Times New Roman"/>
          <w:color w:val="000000" w:themeColor="text1"/>
          <w:sz w:val="24"/>
          <w:szCs w:val="24"/>
          <w:lang w:val="es-MX"/>
        </w:rPr>
        <w:t xml:space="preserve"> sus áreas académicas</w:t>
      </w:r>
      <w:r w:rsidR="00352DBD">
        <w:rPr>
          <w:rFonts w:ascii="Times New Roman" w:hAnsi="Times New Roman" w:cs="Times New Roman"/>
          <w:color w:val="000000" w:themeColor="text1"/>
          <w:sz w:val="24"/>
          <w:szCs w:val="24"/>
          <w:lang w:val="es-MX"/>
        </w:rPr>
        <w:t>,</w:t>
      </w:r>
      <w:r w:rsidR="00A8749F">
        <w:rPr>
          <w:rFonts w:ascii="Times New Roman" w:hAnsi="Times New Roman" w:cs="Times New Roman"/>
          <w:color w:val="000000" w:themeColor="text1"/>
          <w:sz w:val="24"/>
          <w:szCs w:val="24"/>
          <w:lang w:val="es-MX"/>
        </w:rPr>
        <w:t xml:space="preserve"> operativas o financieras</w:t>
      </w:r>
      <w:r w:rsidR="00352DBD">
        <w:rPr>
          <w:rFonts w:ascii="Times New Roman" w:hAnsi="Times New Roman" w:cs="Times New Roman"/>
          <w:color w:val="000000" w:themeColor="text1"/>
          <w:sz w:val="24"/>
          <w:szCs w:val="24"/>
          <w:lang w:val="es-MX"/>
        </w:rPr>
        <w:t>, si cuenta con un software que lleva el control de las calificaciones,</w:t>
      </w:r>
      <w:r w:rsidR="001B6A27">
        <w:rPr>
          <w:rFonts w:ascii="Times New Roman" w:hAnsi="Times New Roman" w:cs="Times New Roman"/>
          <w:color w:val="000000" w:themeColor="text1"/>
          <w:sz w:val="24"/>
          <w:szCs w:val="24"/>
          <w:lang w:val="es-MX"/>
        </w:rPr>
        <w:t xml:space="preserve"> alumnos y docentes,</w:t>
      </w:r>
      <w:r w:rsidR="00352DBD">
        <w:rPr>
          <w:rFonts w:ascii="Times New Roman" w:hAnsi="Times New Roman" w:cs="Times New Roman"/>
          <w:color w:val="000000" w:themeColor="text1"/>
          <w:sz w:val="24"/>
          <w:szCs w:val="24"/>
          <w:lang w:val="es-MX"/>
        </w:rPr>
        <w:t xml:space="preserve"> también </w:t>
      </w:r>
      <w:r w:rsidR="001B6A27">
        <w:rPr>
          <w:rFonts w:ascii="Times New Roman" w:hAnsi="Times New Roman" w:cs="Times New Roman"/>
          <w:color w:val="000000" w:themeColor="text1"/>
          <w:sz w:val="24"/>
          <w:szCs w:val="24"/>
          <w:lang w:val="es-MX"/>
        </w:rPr>
        <w:t>posee</w:t>
      </w:r>
      <w:r w:rsidR="00352DBD">
        <w:rPr>
          <w:rFonts w:ascii="Times New Roman" w:hAnsi="Times New Roman" w:cs="Times New Roman"/>
          <w:color w:val="000000" w:themeColor="text1"/>
          <w:sz w:val="24"/>
          <w:szCs w:val="24"/>
          <w:lang w:val="es-MX"/>
        </w:rPr>
        <w:t xml:space="preserve"> un sistema para la facturación de las colegiaturas, </w:t>
      </w:r>
      <w:r w:rsidR="00A8749F">
        <w:rPr>
          <w:rFonts w:ascii="Times New Roman" w:hAnsi="Times New Roman" w:cs="Times New Roman"/>
          <w:color w:val="000000" w:themeColor="text1"/>
          <w:sz w:val="24"/>
          <w:szCs w:val="24"/>
          <w:lang w:val="es-MX"/>
        </w:rPr>
        <w:t xml:space="preserve">fuera de esto, las demás operaciones y actividades </w:t>
      </w:r>
      <w:r w:rsidR="001B6A27">
        <w:rPr>
          <w:rFonts w:ascii="Times New Roman" w:hAnsi="Times New Roman" w:cs="Times New Roman"/>
          <w:color w:val="000000" w:themeColor="text1"/>
          <w:sz w:val="24"/>
          <w:szCs w:val="24"/>
          <w:lang w:val="es-MX"/>
        </w:rPr>
        <w:t xml:space="preserve">realizadas por las diferentes oficinas tales como: Coordinación Académica, Orientación, Asesoría, Disciplina, Secretaria y Dirección,  </w:t>
      </w:r>
      <w:r w:rsidR="00A8749F">
        <w:rPr>
          <w:rFonts w:ascii="Times New Roman" w:hAnsi="Times New Roman" w:cs="Times New Roman"/>
          <w:color w:val="000000" w:themeColor="text1"/>
          <w:sz w:val="24"/>
          <w:szCs w:val="24"/>
          <w:lang w:val="es-MX"/>
        </w:rPr>
        <w:t>son almacenadas únicamente en hojas de Excel, Word o registradas físicamente en papel</w:t>
      </w:r>
      <w:r w:rsidR="001B6A27">
        <w:rPr>
          <w:rFonts w:ascii="Times New Roman" w:hAnsi="Times New Roman" w:cs="Times New Roman"/>
          <w:color w:val="000000" w:themeColor="text1"/>
          <w:sz w:val="24"/>
          <w:szCs w:val="24"/>
          <w:lang w:val="es-MX"/>
        </w:rPr>
        <w:t xml:space="preserve">, todos estos datos se encuentran dispersos dentro del instituto y será </w:t>
      </w:r>
      <w:r w:rsidR="001B6A27">
        <w:rPr>
          <w:rFonts w:ascii="Times New Roman" w:hAnsi="Times New Roman" w:cs="Times New Roman"/>
          <w:color w:val="000000" w:themeColor="text1"/>
          <w:sz w:val="24"/>
          <w:szCs w:val="24"/>
          <w:lang w:val="es-MX"/>
        </w:rPr>
        <w:lastRenderedPageBreak/>
        <w:t>necesario la centralización, limpieza y transformación de estos insumos para el éxito de la investigación.</w:t>
      </w:r>
    </w:p>
    <w:p w14:paraId="2C92371A" w14:textId="206FF289" w:rsidR="00E37317" w:rsidRDefault="00E37317" w:rsidP="006F5822">
      <w:pPr>
        <w:pStyle w:val="Ttulo2"/>
        <w:spacing w:line="480" w:lineRule="auto"/>
        <w:rPr>
          <w:rFonts w:cs="Times New Roman"/>
          <w:szCs w:val="24"/>
          <w:lang w:val="es-MX"/>
        </w:rPr>
      </w:pPr>
      <w:bookmarkStart w:id="237" w:name="_Toc437762188"/>
      <w:bookmarkStart w:id="238" w:name="_Toc517026109"/>
      <w:r w:rsidRPr="0084241B">
        <w:rPr>
          <w:rFonts w:cs="Times New Roman"/>
          <w:szCs w:val="24"/>
          <w:lang w:val="es-MX"/>
        </w:rPr>
        <w:t>1.</w:t>
      </w:r>
      <w:r w:rsidR="00E930C6">
        <w:rPr>
          <w:rFonts w:cs="Times New Roman"/>
          <w:szCs w:val="24"/>
          <w:lang w:val="es-MX"/>
        </w:rPr>
        <w:t>8</w:t>
      </w:r>
      <w:r w:rsidRPr="0084241B">
        <w:rPr>
          <w:rFonts w:cs="Times New Roman"/>
          <w:szCs w:val="24"/>
          <w:lang w:val="es-MX"/>
        </w:rPr>
        <w:t xml:space="preserve"> </w:t>
      </w:r>
      <w:r w:rsidR="006F5822">
        <w:rPr>
          <w:rFonts w:cs="Times New Roman"/>
          <w:szCs w:val="24"/>
          <w:lang w:val="es-MX"/>
        </w:rPr>
        <w:t>V</w:t>
      </w:r>
      <w:r w:rsidR="006F5822" w:rsidRPr="0084241B">
        <w:rPr>
          <w:rFonts w:cs="Times New Roman"/>
          <w:szCs w:val="24"/>
          <w:lang w:val="es-MX"/>
        </w:rPr>
        <w:t>iabilidad de la investigación</w:t>
      </w:r>
      <w:bookmarkEnd w:id="237"/>
      <w:bookmarkEnd w:id="238"/>
      <w:r w:rsidRPr="0084241B">
        <w:rPr>
          <w:rFonts w:cs="Times New Roman"/>
          <w:szCs w:val="24"/>
          <w:lang w:val="es-MX"/>
        </w:rPr>
        <w:t xml:space="preserve"> </w:t>
      </w:r>
    </w:p>
    <w:p w14:paraId="44561F69" w14:textId="67BD2166" w:rsidR="00FA1455" w:rsidRPr="00BC2249" w:rsidRDefault="00CD7693" w:rsidP="00BC2249">
      <w:pPr>
        <w:spacing w:line="480" w:lineRule="auto"/>
        <w:rPr>
          <w:rFonts w:ascii="Times New Roman" w:hAnsi="Times New Roman" w:cs="Times New Roman"/>
          <w:sz w:val="24"/>
          <w:lang w:val="es-MX"/>
        </w:rPr>
      </w:pPr>
      <w:r>
        <w:rPr>
          <w:lang w:val="es-MX"/>
        </w:rPr>
        <w:tab/>
      </w:r>
      <w:r w:rsidRPr="005907BA">
        <w:rPr>
          <w:rFonts w:ascii="Times New Roman" w:hAnsi="Times New Roman" w:cs="Times New Roman"/>
          <w:sz w:val="24"/>
          <w:lang w:val="es-MX"/>
        </w:rPr>
        <w:t xml:space="preserve">Para la realización de la presente investigación se cuenta con el conocimiento y la experiencia </w:t>
      </w:r>
      <w:r w:rsidR="005907BA" w:rsidRPr="005907BA">
        <w:rPr>
          <w:rFonts w:ascii="Times New Roman" w:hAnsi="Times New Roman" w:cs="Times New Roman"/>
          <w:sz w:val="24"/>
          <w:lang w:val="es-MX"/>
        </w:rPr>
        <w:t xml:space="preserve">de </w:t>
      </w:r>
      <w:r w:rsidR="00E57BC8">
        <w:rPr>
          <w:rFonts w:ascii="Times New Roman" w:hAnsi="Times New Roman" w:cs="Times New Roman"/>
          <w:sz w:val="24"/>
          <w:lang w:val="es-MX"/>
        </w:rPr>
        <w:t>8</w:t>
      </w:r>
      <w:r w:rsidR="005907BA" w:rsidRPr="005907BA">
        <w:rPr>
          <w:rFonts w:ascii="Times New Roman" w:hAnsi="Times New Roman" w:cs="Times New Roman"/>
          <w:sz w:val="24"/>
          <w:lang w:val="es-MX"/>
        </w:rPr>
        <w:t xml:space="preserve"> años en</w:t>
      </w:r>
      <w:r w:rsidRPr="005907BA">
        <w:rPr>
          <w:rFonts w:ascii="Times New Roman" w:hAnsi="Times New Roman" w:cs="Times New Roman"/>
          <w:sz w:val="24"/>
          <w:lang w:val="es-MX"/>
        </w:rPr>
        <w:t xml:space="preserve"> el </w:t>
      </w:r>
      <w:r w:rsidR="005907BA" w:rsidRPr="005907BA">
        <w:rPr>
          <w:rFonts w:ascii="Times New Roman" w:hAnsi="Times New Roman" w:cs="Times New Roman"/>
          <w:sz w:val="24"/>
          <w:lang w:val="es-MX"/>
        </w:rPr>
        <w:t xml:space="preserve">área de </w:t>
      </w:r>
      <w:r w:rsidR="00E57BC8">
        <w:rPr>
          <w:rFonts w:ascii="Times New Roman" w:hAnsi="Times New Roman" w:cs="Times New Roman"/>
          <w:sz w:val="24"/>
          <w:lang w:val="es-MX"/>
        </w:rPr>
        <w:t>las tecnologías de la información</w:t>
      </w:r>
      <w:r w:rsidR="005907BA" w:rsidRPr="005907BA">
        <w:rPr>
          <w:rFonts w:ascii="Times New Roman" w:hAnsi="Times New Roman" w:cs="Times New Roman"/>
          <w:sz w:val="24"/>
          <w:lang w:val="es-MX"/>
        </w:rPr>
        <w:t>, lo cual</w:t>
      </w:r>
      <w:r w:rsidRPr="005907BA">
        <w:rPr>
          <w:rFonts w:ascii="Times New Roman" w:hAnsi="Times New Roman" w:cs="Times New Roman"/>
          <w:sz w:val="24"/>
          <w:lang w:val="es-MX"/>
        </w:rPr>
        <w:t xml:space="preserve"> permitirá </w:t>
      </w:r>
      <w:r w:rsidR="002D6C39" w:rsidRPr="002D6C39">
        <w:rPr>
          <w:rFonts w:ascii="Times New Roman" w:hAnsi="Times New Roman" w:cs="Times New Roman"/>
          <w:sz w:val="24"/>
          <w:lang w:val="es-MX"/>
        </w:rPr>
        <w:t>evaluar</w:t>
      </w:r>
      <w:r w:rsidR="00E57BC8" w:rsidRPr="002D6C39">
        <w:rPr>
          <w:rFonts w:ascii="Times New Roman" w:hAnsi="Times New Roman" w:cs="Times New Roman"/>
          <w:lang w:val="es-MX"/>
        </w:rPr>
        <w:t xml:space="preserve"> </w:t>
      </w:r>
      <w:r w:rsidR="005907BA" w:rsidRPr="005907BA">
        <w:rPr>
          <w:rFonts w:ascii="Times New Roman" w:hAnsi="Times New Roman" w:cs="Times New Roman"/>
          <w:sz w:val="24"/>
          <w:lang w:val="es-MX"/>
        </w:rPr>
        <w:t xml:space="preserve">la </w:t>
      </w:r>
      <w:r w:rsidR="00E57BC8">
        <w:rPr>
          <w:rFonts w:ascii="Times New Roman" w:hAnsi="Times New Roman" w:cs="Times New Roman"/>
          <w:sz w:val="24"/>
          <w:lang w:val="es-MX"/>
        </w:rPr>
        <w:t>solución</w:t>
      </w:r>
      <w:r w:rsidR="005907BA" w:rsidRPr="005907BA">
        <w:rPr>
          <w:rFonts w:ascii="Times New Roman" w:hAnsi="Times New Roman" w:cs="Times New Roman"/>
          <w:sz w:val="24"/>
          <w:lang w:val="es-MX"/>
        </w:rPr>
        <w:t xml:space="preserve"> requerida</w:t>
      </w:r>
      <w:r w:rsidR="005907BA">
        <w:rPr>
          <w:rFonts w:ascii="Times New Roman" w:hAnsi="Times New Roman" w:cs="Times New Roman"/>
          <w:sz w:val="24"/>
          <w:lang w:val="es-MX"/>
        </w:rPr>
        <w:t xml:space="preserve">, además de ello se tiene el acceso a la información requerida y a los recursos necesarios por parte del instituto gracias a la autorización de la </w:t>
      </w:r>
      <w:r w:rsidR="00512736">
        <w:rPr>
          <w:rFonts w:ascii="Times New Roman" w:hAnsi="Times New Roman" w:cs="Times New Roman"/>
          <w:sz w:val="24"/>
          <w:lang w:val="es-MX"/>
        </w:rPr>
        <w:t>D</w:t>
      </w:r>
      <w:r w:rsidR="005907BA">
        <w:rPr>
          <w:rFonts w:ascii="Times New Roman" w:hAnsi="Times New Roman" w:cs="Times New Roman"/>
          <w:sz w:val="24"/>
          <w:lang w:val="es-MX"/>
        </w:rPr>
        <w:t xml:space="preserve">irección del mismo. </w:t>
      </w:r>
      <w:bookmarkStart w:id="239" w:name="_Toc437762189"/>
      <w:r w:rsidR="00E93F06">
        <w:rPr>
          <w:rFonts w:ascii="Times New Roman" w:hAnsi="Times New Roman" w:cs="Times New Roman"/>
          <w:color w:val="000000" w:themeColor="text1"/>
          <w:sz w:val="24"/>
          <w:szCs w:val="24"/>
          <w:lang w:val="es-MX"/>
        </w:rPr>
        <w:br/>
      </w:r>
    </w:p>
    <w:p w14:paraId="2B651E5D" w14:textId="4E16504C" w:rsidR="00337F03" w:rsidRDefault="00460198" w:rsidP="00337F03">
      <w:pPr>
        <w:pStyle w:val="Ttulo1"/>
        <w:spacing w:line="480" w:lineRule="auto"/>
        <w:jc w:val="center"/>
        <w:rPr>
          <w:rFonts w:cs="Times New Roman"/>
          <w:szCs w:val="24"/>
          <w:lang w:val="es-MX"/>
        </w:rPr>
      </w:pPr>
      <w:bookmarkStart w:id="240" w:name="_Toc517026111"/>
      <w:r>
        <w:rPr>
          <w:rFonts w:cs="Times New Roman"/>
          <w:szCs w:val="24"/>
          <w:lang w:val="es-MX"/>
        </w:rPr>
        <w:t xml:space="preserve">CAPÍTULO II. </w:t>
      </w:r>
      <w:r w:rsidR="00E37317" w:rsidRPr="004060AB">
        <w:rPr>
          <w:rFonts w:cs="Times New Roman"/>
          <w:szCs w:val="24"/>
          <w:lang w:val="es-MX"/>
        </w:rPr>
        <w:t>MARCO TEÓRICO</w:t>
      </w:r>
      <w:bookmarkEnd w:id="239"/>
      <w:bookmarkEnd w:id="240"/>
    </w:p>
    <w:p w14:paraId="491360A1" w14:textId="455F7BBC" w:rsidR="00510526" w:rsidRDefault="00510526" w:rsidP="00510526">
      <w:pPr>
        <w:rPr>
          <w:lang w:val="es-MX"/>
        </w:rPr>
      </w:pPr>
      <w:proofErr w:type="spellStart"/>
      <w:r>
        <w:rPr>
          <w:lang w:val="es-MX"/>
        </w:rPr>
        <w:t>Antecenetes</w:t>
      </w:r>
      <w:proofErr w:type="spellEnd"/>
      <w:r>
        <w:rPr>
          <w:lang w:val="es-MX"/>
        </w:rPr>
        <w:t xml:space="preserve"> de la </w:t>
      </w:r>
      <w:proofErr w:type="spellStart"/>
      <w:r>
        <w:rPr>
          <w:lang w:val="es-MX"/>
        </w:rPr>
        <w:t>Investigacion</w:t>
      </w:r>
      <w:proofErr w:type="spellEnd"/>
    </w:p>
    <w:p w14:paraId="1D00372D" w14:textId="77777777" w:rsidR="00510526" w:rsidRDefault="00510526" w:rsidP="00510526">
      <w:pPr>
        <w:spacing w:line="480" w:lineRule="auto"/>
        <w:ind w:firstLine="360"/>
        <w:rPr>
          <w:lang w:val="es-MX"/>
        </w:rPr>
      </w:pPr>
      <w:r w:rsidRPr="000A08AB">
        <w:rPr>
          <w:rFonts w:ascii="Times New Roman" w:hAnsi="Times New Roman" w:cs="Times New Roman"/>
          <w:sz w:val="24"/>
        </w:rPr>
        <w:t>La Universidad de Salamanca</w:t>
      </w:r>
      <w:r>
        <w:rPr>
          <w:rFonts w:ascii="Times New Roman" w:hAnsi="Times New Roman" w:cs="Times New Roman"/>
          <w:sz w:val="24"/>
        </w:rPr>
        <w:t xml:space="preserve"> </w:t>
      </w:r>
      <w:r w:rsidRPr="000A08AB">
        <w:rPr>
          <w:rFonts w:ascii="Times New Roman" w:hAnsi="Times New Roman" w:cs="Times New Roman"/>
          <w:sz w:val="24"/>
        </w:rPr>
        <w:t>establece que</w:t>
      </w:r>
      <w:r>
        <w:rPr>
          <w:rFonts w:ascii="Times New Roman" w:hAnsi="Times New Roman" w:cs="Times New Roman"/>
          <w:sz w:val="24"/>
        </w:rPr>
        <w:t xml:space="preserve"> para alcanzar el éxito en el proceso de la gestión de información se deben de supervisar, controlar y optimizar los elementos que la conforman, elementos como los datos que serán procesados, el recurso humano capacitado para estas actividades, las instalaciones necesarias, el equipo de cómputo y los recursos financieros que se requieren para la transferencia y procesamientos de los datos. </w:t>
      </w:r>
      <w:sdt>
        <w:sdtPr>
          <w:rPr>
            <w:rFonts w:ascii="Times New Roman" w:hAnsi="Times New Roman" w:cs="Times New Roman"/>
            <w:sz w:val="24"/>
          </w:rPr>
          <w:id w:val="-324436919"/>
          <w:citation/>
        </w:sdtPr>
        <w:sdtContent>
          <w:r w:rsidRPr="000A08AB">
            <w:rPr>
              <w:rFonts w:ascii="Times New Roman" w:hAnsi="Times New Roman" w:cs="Times New Roman"/>
              <w:sz w:val="24"/>
            </w:rPr>
            <w:fldChar w:fldCharType="begin"/>
          </w:r>
          <w:r w:rsidRPr="000A08AB">
            <w:rPr>
              <w:rFonts w:ascii="Times New Roman" w:hAnsi="Times New Roman" w:cs="Times New Roman"/>
              <w:sz w:val="24"/>
              <w:lang w:val="es-HN"/>
            </w:rPr>
            <w:instrText xml:space="preserve"> CITATION Jul07 \l 18442 </w:instrText>
          </w:r>
          <w:r w:rsidRPr="000A08AB">
            <w:rPr>
              <w:rFonts w:ascii="Times New Roman" w:hAnsi="Times New Roman" w:cs="Times New Roman"/>
              <w:sz w:val="24"/>
            </w:rPr>
            <w:fldChar w:fldCharType="separate"/>
          </w:r>
          <w:r w:rsidRPr="001E273B">
            <w:rPr>
              <w:rFonts w:ascii="Times New Roman" w:hAnsi="Times New Roman" w:cs="Times New Roman"/>
              <w:noProof/>
              <w:sz w:val="24"/>
              <w:lang w:val="es-HN"/>
            </w:rPr>
            <w:t>(Arevalo, 2007)</w:t>
          </w:r>
          <w:r w:rsidRPr="000A08AB">
            <w:rPr>
              <w:rFonts w:ascii="Times New Roman" w:hAnsi="Times New Roman" w:cs="Times New Roman"/>
              <w:sz w:val="24"/>
              <w:lang w:val="es-MX"/>
            </w:rPr>
            <w:fldChar w:fldCharType="end"/>
          </w:r>
        </w:sdtContent>
      </w:sdt>
    </w:p>
    <w:p w14:paraId="2C51849D" w14:textId="77777777" w:rsidR="00510526" w:rsidRDefault="00510526" w:rsidP="00510526">
      <w:pPr>
        <w:spacing w:line="480" w:lineRule="auto"/>
        <w:ind w:firstLine="708"/>
        <w:rPr>
          <w:rFonts w:ascii="Times New Roman" w:hAnsi="Times New Roman" w:cs="Times New Roman"/>
          <w:sz w:val="24"/>
        </w:rPr>
      </w:pPr>
      <w:r w:rsidRPr="00612904">
        <w:rPr>
          <w:rFonts w:ascii="Times New Roman" w:hAnsi="Times New Roman" w:cs="Times New Roman"/>
          <w:sz w:val="24"/>
        </w:rPr>
        <w:t xml:space="preserve">La finalidad establecida para toda gestión de información es producir, adquirir, procesar, transmitir y presentar la información al menor costo posible, además de contar con un alto nivel de calidad , seguridad y disponibilidad, con estas características podrá brindar a la organización los beneficios esperados para la toma de decisiones acertadas, de esta manera </w:t>
      </w:r>
      <w:r>
        <w:rPr>
          <w:rFonts w:ascii="Times New Roman" w:hAnsi="Times New Roman" w:cs="Times New Roman"/>
          <w:sz w:val="24"/>
        </w:rPr>
        <w:t>se</w:t>
      </w:r>
      <w:r w:rsidRPr="00612904">
        <w:rPr>
          <w:rFonts w:ascii="Times New Roman" w:hAnsi="Times New Roman" w:cs="Times New Roman"/>
          <w:sz w:val="24"/>
        </w:rPr>
        <w:t xml:space="preserve"> comprende que la gestión de la información es el proceso de poder adquirir </w:t>
      </w:r>
      <w:r w:rsidRPr="00612904">
        <w:rPr>
          <w:rFonts w:ascii="Times New Roman" w:hAnsi="Times New Roman" w:cs="Times New Roman"/>
          <w:sz w:val="24"/>
        </w:rPr>
        <w:lastRenderedPageBreak/>
        <w:t>l</w:t>
      </w:r>
      <w:r>
        <w:rPr>
          <w:rFonts w:ascii="Times New Roman" w:hAnsi="Times New Roman" w:cs="Times New Roman"/>
          <w:sz w:val="24"/>
        </w:rPr>
        <w:t>os datos</w:t>
      </w:r>
      <w:r w:rsidRPr="00612904">
        <w:rPr>
          <w:rFonts w:ascii="Times New Roman" w:hAnsi="Times New Roman" w:cs="Times New Roman"/>
          <w:sz w:val="24"/>
        </w:rPr>
        <w:t xml:space="preserve"> correct</w:t>
      </w:r>
      <w:r>
        <w:rPr>
          <w:rFonts w:ascii="Times New Roman" w:hAnsi="Times New Roman" w:cs="Times New Roman"/>
          <w:sz w:val="24"/>
        </w:rPr>
        <w:t>os</w:t>
      </w:r>
      <w:r w:rsidRPr="00612904">
        <w:rPr>
          <w:rFonts w:ascii="Times New Roman" w:hAnsi="Times New Roman" w:cs="Times New Roman"/>
          <w:sz w:val="24"/>
        </w:rPr>
        <w:t>, procesarl</w:t>
      </w:r>
      <w:r>
        <w:rPr>
          <w:rFonts w:ascii="Times New Roman" w:hAnsi="Times New Roman" w:cs="Times New Roman"/>
          <w:sz w:val="24"/>
        </w:rPr>
        <w:t>os</w:t>
      </w:r>
      <w:r w:rsidRPr="00612904">
        <w:rPr>
          <w:rFonts w:ascii="Times New Roman" w:hAnsi="Times New Roman" w:cs="Times New Roman"/>
          <w:sz w:val="24"/>
        </w:rPr>
        <w:t xml:space="preserve"> adecuadamente, brindarl</w:t>
      </w:r>
      <w:r>
        <w:rPr>
          <w:rFonts w:ascii="Times New Roman" w:hAnsi="Times New Roman" w:cs="Times New Roman"/>
          <w:sz w:val="24"/>
        </w:rPr>
        <w:t>os</w:t>
      </w:r>
      <w:r w:rsidRPr="00612904">
        <w:rPr>
          <w:rFonts w:ascii="Times New Roman" w:hAnsi="Times New Roman" w:cs="Times New Roman"/>
          <w:sz w:val="24"/>
        </w:rPr>
        <w:t xml:space="preserve"> a las personas correspondientes en el momento que se necesita y todo al menos costo posible.</w:t>
      </w:r>
      <w:r>
        <w:rPr>
          <w:rFonts w:ascii="Times New Roman" w:hAnsi="Times New Roman" w:cs="Times New Roman"/>
          <w:sz w:val="24"/>
        </w:rPr>
        <w:t xml:space="preserve"> (</w:t>
      </w:r>
      <w:r>
        <w:rPr>
          <w:rFonts w:ascii="Times New Roman" w:hAnsi="Times New Roman" w:cs="Times New Roman"/>
          <w:sz w:val="24"/>
          <w:szCs w:val="20"/>
        </w:rPr>
        <w:t>ídem</w:t>
      </w:r>
      <w:r>
        <w:rPr>
          <w:rFonts w:ascii="Arial" w:hAnsi="Arial" w:cs="Arial"/>
          <w:sz w:val="20"/>
          <w:szCs w:val="20"/>
        </w:rPr>
        <w:t>)</w:t>
      </w:r>
      <w:r w:rsidRPr="00612904">
        <w:rPr>
          <w:rFonts w:ascii="Times New Roman" w:hAnsi="Times New Roman" w:cs="Times New Roman"/>
          <w:sz w:val="24"/>
        </w:rPr>
        <w:t>.</w:t>
      </w:r>
    </w:p>
    <w:p w14:paraId="4E595343" w14:textId="77777777" w:rsidR="00510526" w:rsidRPr="007132CF" w:rsidRDefault="00510526" w:rsidP="00510526">
      <w:pPr>
        <w:spacing w:line="480" w:lineRule="auto"/>
        <w:ind w:firstLine="708"/>
        <w:rPr>
          <w:rFonts w:ascii="Times New Roman" w:eastAsia="Calibri" w:hAnsi="Times New Roman" w:cs="Times New Roman"/>
          <w:sz w:val="24"/>
          <w:szCs w:val="24"/>
        </w:rPr>
      </w:pPr>
      <w:r w:rsidRPr="000A08AB">
        <w:rPr>
          <w:rFonts w:ascii="Times New Roman" w:eastAsia="Calibri" w:hAnsi="Times New Roman" w:cs="Times New Roman"/>
          <w:sz w:val="24"/>
          <w:szCs w:val="24"/>
        </w:rPr>
        <w:t>El ciclo de operación de la gestión de la información comienza desde la recepción de l</w:t>
      </w:r>
      <w:r>
        <w:rPr>
          <w:rFonts w:ascii="Times New Roman" w:eastAsia="Calibri" w:hAnsi="Times New Roman" w:cs="Times New Roman"/>
          <w:sz w:val="24"/>
          <w:szCs w:val="24"/>
        </w:rPr>
        <w:t xml:space="preserve">os datos </w:t>
      </w:r>
      <w:r w:rsidRPr="000A08AB">
        <w:rPr>
          <w:rFonts w:ascii="Times New Roman" w:eastAsia="Calibri" w:hAnsi="Times New Roman" w:cs="Times New Roman"/>
          <w:sz w:val="24"/>
          <w:szCs w:val="24"/>
        </w:rPr>
        <w:t xml:space="preserve">hasta llegar a la presentación o eliminación de </w:t>
      </w:r>
      <w:r>
        <w:rPr>
          <w:rFonts w:ascii="Times New Roman" w:eastAsia="Calibri" w:hAnsi="Times New Roman" w:cs="Times New Roman"/>
          <w:sz w:val="24"/>
          <w:szCs w:val="24"/>
        </w:rPr>
        <w:t>los mismos</w:t>
      </w:r>
      <w:r w:rsidRPr="000A08AB">
        <w:rPr>
          <w:rFonts w:ascii="Times New Roman" w:eastAsia="Calibri" w:hAnsi="Times New Roman" w:cs="Times New Roman"/>
          <w:sz w:val="24"/>
          <w:szCs w:val="24"/>
        </w:rPr>
        <w:t xml:space="preserve">, pasando por los procesos intermedios como ser, la extracción, la combinación, depuración y distribución. El objetivo principal es garantizar la disponibilidad, integridad, confidencialidad de </w:t>
      </w:r>
      <w:r>
        <w:rPr>
          <w:rFonts w:ascii="Times New Roman" w:eastAsia="Calibri" w:hAnsi="Times New Roman" w:cs="Times New Roman"/>
          <w:sz w:val="24"/>
          <w:szCs w:val="24"/>
        </w:rPr>
        <w:t>estos insumos</w:t>
      </w:r>
      <w:r w:rsidRPr="000A08AB">
        <w:rPr>
          <w:rFonts w:ascii="Times New Roman" w:eastAsia="Calibri" w:hAnsi="Times New Roman" w:cs="Times New Roman"/>
          <w:sz w:val="24"/>
          <w:szCs w:val="24"/>
        </w:rPr>
        <w:t>.  Existen otros tipos de objetivos más específicos, como ser, maximizar el valor y los beneficios de utilizar la información, minimizar el costo de adquisición, procesamiento y uso de l</w:t>
      </w:r>
      <w:r>
        <w:rPr>
          <w:rFonts w:ascii="Times New Roman" w:eastAsia="Calibri" w:hAnsi="Times New Roman" w:cs="Times New Roman"/>
          <w:sz w:val="24"/>
          <w:szCs w:val="24"/>
        </w:rPr>
        <w:t>os datos</w:t>
      </w:r>
      <w:r w:rsidRPr="000A08AB">
        <w:rPr>
          <w:rFonts w:ascii="Times New Roman" w:eastAsia="Calibri" w:hAnsi="Times New Roman" w:cs="Times New Roman"/>
          <w:sz w:val="24"/>
          <w:szCs w:val="24"/>
        </w:rPr>
        <w:t>, además de determinar las responsabilidades del uso efectivo</w:t>
      </w:r>
      <w:r>
        <w:rPr>
          <w:rFonts w:ascii="Times New Roman" w:eastAsia="Calibri" w:hAnsi="Times New Roman" w:cs="Times New Roman"/>
          <w:sz w:val="24"/>
          <w:szCs w:val="24"/>
        </w:rPr>
        <w:t>,</w:t>
      </w:r>
      <w:r w:rsidRPr="000A08AB">
        <w:rPr>
          <w:rFonts w:ascii="Times New Roman" w:eastAsia="Calibri" w:hAnsi="Times New Roman" w:cs="Times New Roman"/>
          <w:sz w:val="24"/>
          <w:szCs w:val="24"/>
        </w:rPr>
        <w:t xml:space="preserve"> eficiente y económico de l</w:t>
      </w:r>
      <w:r>
        <w:rPr>
          <w:rFonts w:ascii="Times New Roman" w:eastAsia="Calibri" w:hAnsi="Times New Roman" w:cs="Times New Roman"/>
          <w:sz w:val="24"/>
          <w:szCs w:val="24"/>
        </w:rPr>
        <w:t>os</w:t>
      </w:r>
      <w:r w:rsidRPr="000A08AB">
        <w:rPr>
          <w:rFonts w:ascii="Times New Roman" w:eastAsia="Calibri" w:hAnsi="Times New Roman" w:cs="Times New Roman"/>
          <w:sz w:val="24"/>
          <w:szCs w:val="24"/>
        </w:rPr>
        <w:t xml:space="preserve"> </w:t>
      </w:r>
      <w:r>
        <w:rPr>
          <w:rFonts w:ascii="Times New Roman" w:eastAsia="Calibri" w:hAnsi="Times New Roman" w:cs="Times New Roman"/>
          <w:sz w:val="24"/>
          <w:szCs w:val="24"/>
        </w:rPr>
        <w:t>mismos</w:t>
      </w:r>
      <w:r w:rsidRPr="000A08AB">
        <w:rPr>
          <w:rFonts w:ascii="Times New Roman" w:eastAsia="Calibri" w:hAnsi="Times New Roman" w:cs="Times New Roman"/>
          <w:sz w:val="24"/>
          <w:szCs w:val="24"/>
        </w:rPr>
        <w:t xml:space="preserve">, como último objetivo sería el de asegurar un suministro continuo de </w:t>
      </w:r>
      <w:r>
        <w:rPr>
          <w:rFonts w:ascii="Times New Roman" w:eastAsia="Calibri" w:hAnsi="Times New Roman" w:cs="Times New Roman"/>
          <w:sz w:val="24"/>
          <w:szCs w:val="24"/>
        </w:rPr>
        <w:t>datos</w:t>
      </w:r>
      <w:r w:rsidRPr="000A08AB">
        <w:rPr>
          <w:rFonts w:ascii="Times New Roman" w:eastAsia="Calibri" w:hAnsi="Times New Roman" w:cs="Times New Roman"/>
          <w:sz w:val="24"/>
          <w:szCs w:val="24"/>
        </w:rPr>
        <w:t xml:space="preserve">. </w:t>
      </w:r>
      <w:sdt>
        <w:sdtPr>
          <w:rPr>
            <w:rFonts w:ascii="Times New Roman" w:eastAsia="Calibri" w:hAnsi="Times New Roman" w:cs="Times New Roman"/>
            <w:sz w:val="24"/>
            <w:szCs w:val="24"/>
          </w:rPr>
          <w:id w:val="1544405466"/>
          <w:citation/>
        </w:sdtPr>
        <w:sdtContent>
          <w:r w:rsidRPr="000A08AB">
            <w:rPr>
              <w:rFonts w:ascii="Times New Roman" w:eastAsia="Calibri" w:hAnsi="Times New Roman" w:cs="Times New Roman"/>
              <w:sz w:val="24"/>
              <w:szCs w:val="24"/>
            </w:rPr>
            <w:fldChar w:fldCharType="begin"/>
          </w:r>
          <w:r w:rsidRPr="000A08AB">
            <w:rPr>
              <w:rFonts w:ascii="Times New Roman" w:eastAsia="Calibri" w:hAnsi="Times New Roman" w:cs="Times New Roman"/>
              <w:sz w:val="24"/>
              <w:szCs w:val="24"/>
              <w:lang w:val="es-HN"/>
            </w:rPr>
            <w:instrText xml:space="preserve"> CITATION Azu14 \l 18442 </w:instrText>
          </w:r>
          <w:r w:rsidRPr="000A08AB">
            <w:rPr>
              <w:rFonts w:ascii="Times New Roman" w:eastAsia="Calibri" w:hAnsi="Times New Roman" w:cs="Times New Roman"/>
              <w:sz w:val="24"/>
              <w:szCs w:val="24"/>
            </w:rPr>
            <w:fldChar w:fldCharType="separate"/>
          </w:r>
          <w:r w:rsidRPr="001E273B">
            <w:rPr>
              <w:rFonts w:ascii="Times New Roman" w:eastAsia="Calibri" w:hAnsi="Times New Roman" w:cs="Times New Roman"/>
              <w:noProof/>
              <w:sz w:val="24"/>
              <w:szCs w:val="24"/>
              <w:lang w:val="es-HN"/>
            </w:rPr>
            <w:t>(Marez, 2014)</w:t>
          </w:r>
          <w:r w:rsidRPr="000A08AB">
            <w:rPr>
              <w:rFonts w:ascii="Times New Roman" w:eastAsia="Calibri" w:hAnsi="Times New Roman" w:cs="Times New Roman"/>
              <w:sz w:val="24"/>
              <w:szCs w:val="24"/>
            </w:rPr>
            <w:fldChar w:fldCharType="end"/>
          </w:r>
        </w:sdtContent>
      </w:sdt>
    </w:p>
    <w:p w14:paraId="53DC19D4" w14:textId="77777777" w:rsidR="00510526" w:rsidRDefault="00510526" w:rsidP="00510526">
      <w:pPr>
        <w:spacing w:line="480" w:lineRule="auto"/>
        <w:ind w:firstLine="360"/>
        <w:rPr>
          <w:rFonts w:ascii="Times New Roman" w:hAnsi="Times New Roman" w:cs="Times New Roman"/>
          <w:sz w:val="24"/>
          <w:lang w:val="es-MX"/>
        </w:rPr>
      </w:pPr>
      <w:r w:rsidRPr="0019127B">
        <w:rPr>
          <w:rFonts w:ascii="Times New Roman" w:hAnsi="Times New Roman" w:cs="Times New Roman"/>
          <w:sz w:val="24"/>
          <w:lang w:val="es-MX"/>
        </w:rPr>
        <w:t xml:space="preserve"> La Inteligencia de Negocios</w:t>
      </w:r>
      <w:r>
        <w:rPr>
          <w:rFonts w:ascii="Times New Roman" w:hAnsi="Times New Roman" w:cs="Times New Roman"/>
          <w:sz w:val="24"/>
          <w:lang w:val="es-MX"/>
        </w:rPr>
        <w:t xml:space="preserve"> </w:t>
      </w:r>
      <w:r>
        <w:rPr>
          <w:rFonts w:ascii="Times New Roman" w:hAnsi="Times New Roman" w:cs="Times New Roman"/>
          <w:color w:val="000000" w:themeColor="text1"/>
          <w:sz w:val="24"/>
          <w:szCs w:val="24"/>
          <w:lang w:val="es-MX"/>
        </w:rPr>
        <w:t xml:space="preserve">(BI, por sus siglas en inglés) </w:t>
      </w:r>
      <w:r w:rsidRPr="0019127B">
        <w:rPr>
          <w:rFonts w:ascii="Times New Roman" w:hAnsi="Times New Roman" w:cs="Times New Roman"/>
          <w:sz w:val="24"/>
          <w:lang w:val="es-MX"/>
        </w:rPr>
        <w:t xml:space="preserve"> ha sido definida por</w:t>
      </w:r>
      <w:r>
        <w:rPr>
          <w:rFonts w:ascii="Times New Roman" w:hAnsi="Times New Roman" w:cs="Times New Roman"/>
          <w:sz w:val="24"/>
          <w:lang w:val="es-MX"/>
        </w:rPr>
        <w:t xml:space="preserve"> </w:t>
      </w:r>
      <w:r w:rsidRPr="0019127B">
        <w:rPr>
          <w:rFonts w:ascii="Times New Roman" w:hAnsi="Times New Roman" w:cs="Times New Roman"/>
          <w:sz w:val="24"/>
          <w:lang w:val="es-MX"/>
        </w:rPr>
        <w:t>I</w:t>
      </w:r>
      <w:r>
        <w:rPr>
          <w:rFonts w:ascii="Times New Roman" w:hAnsi="Times New Roman" w:cs="Times New Roman"/>
          <w:sz w:val="24"/>
          <w:lang w:val="es-MX"/>
        </w:rPr>
        <w:t xml:space="preserve">bermática(2007), </w:t>
      </w:r>
      <w:r w:rsidRPr="0019127B">
        <w:rPr>
          <w:rFonts w:ascii="Times New Roman" w:hAnsi="Times New Roman" w:cs="Times New Roman"/>
          <w:sz w:val="24"/>
          <w:lang w:val="es-MX"/>
        </w:rPr>
        <w:t xml:space="preserve">la multinacional compañía de servicios de TI,  como la transformación de los datos de una compañía en conocimiento que será utilizado para obtener una ventaja competitiva, visto desde las tecnologías de la información </w:t>
      </w:r>
      <w:r>
        <w:rPr>
          <w:rFonts w:ascii="Times New Roman" w:hAnsi="Times New Roman" w:cs="Times New Roman"/>
          <w:sz w:val="24"/>
          <w:lang w:val="es-MX"/>
        </w:rPr>
        <w:t>se puede</w:t>
      </w:r>
      <w:r w:rsidRPr="0019127B">
        <w:rPr>
          <w:rFonts w:ascii="Times New Roman" w:hAnsi="Times New Roman" w:cs="Times New Roman"/>
          <w:sz w:val="24"/>
          <w:lang w:val="es-MX"/>
        </w:rPr>
        <w:t xml:space="preserve"> definir la Inteligencia de Negocios como un conjunto de metodologías, aplicaciones y tecnologías que permiten recolectar, limpiar y transformar datos de diferentes orígenes transaccionales  en información que será directamente procesada y analizada para ser convertida en conocimiento que brindar</w:t>
      </w:r>
      <w:r>
        <w:rPr>
          <w:rFonts w:ascii="Times New Roman" w:hAnsi="Times New Roman" w:cs="Times New Roman"/>
          <w:sz w:val="24"/>
          <w:lang w:val="es-MX"/>
        </w:rPr>
        <w:t>á</w:t>
      </w:r>
      <w:r w:rsidRPr="0019127B">
        <w:rPr>
          <w:rFonts w:ascii="Times New Roman" w:hAnsi="Times New Roman" w:cs="Times New Roman"/>
          <w:sz w:val="24"/>
          <w:lang w:val="es-MX"/>
        </w:rPr>
        <w:t xml:space="preserve"> soporte a la toma de decisiones</w:t>
      </w:r>
      <w:r>
        <w:rPr>
          <w:rFonts w:ascii="Times New Roman" w:hAnsi="Times New Roman" w:cs="Times New Roman"/>
          <w:sz w:val="24"/>
          <w:lang w:val="es-MX"/>
        </w:rPr>
        <w:t xml:space="preserve"> de la organización</w:t>
      </w:r>
      <w:r w:rsidRPr="0019127B">
        <w:rPr>
          <w:rFonts w:ascii="Times New Roman" w:hAnsi="Times New Roman" w:cs="Times New Roman"/>
          <w:sz w:val="24"/>
          <w:lang w:val="es-MX"/>
        </w:rPr>
        <w:t>.</w:t>
      </w:r>
      <w:r>
        <w:rPr>
          <w:rFonts w:ascii="Times New Roman" w:hAnsi="Times New Roman" w:cs="Times New Roman"/>
          <w:sz w:val="24"/>
          <w:lang w:val="es-MX"/>
        </w:rPr>
        <w:t xml:space="preserve"> </w:t>
      </w:r>
      <w:sdt>
        <w:sdtPr>
          <w:rPr>
            <w:rFonts w:ascii="Times New Roman" w:hAnsi="Times New Roman" w:cs="Times New Roman"/>
            <w:sz w:val="24"/>
            <w:lang w:val="es-MX"/>
          </w:rPr>
          <w:id w:val="-1190677265"/>
          <w:citation/>
        </w:sdtPr>
        <w:sdtContent>
          <w:r>
            <w:rPr>
              <w:rFonts w:ascii="Times New Roman" w:hAnsi="Times New Roman" w:cs="Times New Roman"/>
              <w:sz w:val="24"/>
              <w:lang w:val="es-MX"/>
            </w:rPr>
            <w:fldChar w:fldCharType="begin"/>
          </w:r>
          <w:r>
            <w:rPr>
              <w:rFonts w:ascii="Times New Roman" w:hAnsi="Times New Roman" w:cs="Times New Roman"/>
              <w:sz w:val="24"/>
            </w:rPr>
            <w:instrText xml:space="preserve">CITATION IBE07 \l 3082 </w:instrText>
          </w:r>
          <w:r>
            <w:rPr>
              <w:rFonts w:ascii="Times New Roman" w:hAnsi="Times New Roman" w:cs="Times New Roman"/>
              <w:sz w:val="24"/>
              <w:lang w:val="es-MX"/>
            </w:rPr>
            <w:fldChar w:fldCharType="separate"/>
          </w:r>
          <w:r w:rsidRPr="001E273B">
            <w:rPr>
              <w:rFonts w:ascii="Times New Roman" w:hAnsi="Times New Roman" w:cs="Times New Roman"/>
              <w:noProof/>
              <w:sz w:val="24"/>
            </w:rPr>
            <w:t>(Ibermatica, 2007)</w:t>
          </w:r>
          <w:r>
            <w:rPr>
              <w:rFonts w:ascii="Times New Roman" w:hAnsi="Times New Roman" w:cs="Times New Roman"/>
              <w:sz w:val="24"/>
              <w:lang w:val="es-MX"/>
            </w:rPr>
            <w:fldChar w:fldCharType="end"/>
          </w:r>
        </w:sdtContent>
      </w:sdt>
    </w:p>
    <w:p w14:paraId="3DD7AC23" w14:textId="77777777" w:rsidR="00510526" w:rsidRPr="006909B9" w:rsidRDefault="00510526" w:rsidP="00510526">
      <w:pPr>
        <w:spacing w:line="480" w:lineRule="auto"/>
        <w:ind w:firstLine="709"/>
        <w:rPr>
          <w:rFonts w:ascii="Times New Roman" w:hAnsi="Times New Roman" w:cs="Times New Roman"/>
          <w:color w:val="000000" w:themeColor="text1"/>
          <w:sz w:val="24"/>
          <w:szCs w:val="24"/>
          <w:lang w:val="es-MX"/>
        </w:rPr>
      </w:pPr>
      <w:r w:rsidRPr="006909B9">
        <w:rPr>
          <w:rFonts w:ascii="Times New Roman" w:hAnsi="Times New Roman" w:cs="Times New Roman"/>
          <w:color w:val="000000" w:themeColor="text1"/>
          <w:sz w:val="24"/>
          <w:szCs w:val="24"/>
          <w:lang w:val="es-MX"/>
        </w:rPr>
        <w:t xml:space="preserve">Desde </w:t>
      </w:r>
      <w:r>
        <w:rPr>
          <w:rFonts w:ascii="Times New Roman" w:hAnsi="Times New Roman" w:cs="Times New Roman"/>
          <w:color w:val="000000" w:themeColor="text1"/>
          <w:sz w:val="24"/>
          <w:szCs w:val="24"/>
          <w:lang w:val="es-MX"/>
        </w:rPr>
        <w:t xml:space="preserve">el punto de vista </w:t>
      </w:r>
      <w:r w:rsidRPr="006909B9">
        <w:rPr>
          <w:rFonts w:ascii="Times New Roman" w:hAnsi="Times New Roman" w:cs="Times New Roman"/>
          <w:color w:val="000000" w:themeColor="text1"/>
          <w:sz w:val="24"/>
          <w:szCs w:val="24"/>
          <w:lang w:val="es-MX"/>
        </w:rPr>
        <w:t>técnic</w:t>
      </w:r>
      <w:r>
        <w:rPr>
          <w:rFonts w:ascii="Times New Roman" w:hAnsi="Times New Roman" w:cs="Times New Roman"/>
          <w:color w:val="000000" w:themeColor="text1"/>
          <w:sz w:val="24"/>
          <w:szCs w:val="24"/>
          <w:lang w:val="es-MX"/>
        </w:rPr>
        <w:t>o</w:t>
      </w:r>
      <w:r w:rsidRPr="006909B9">
        <w:rPr>
          <w:rFonts w:ascii="Times New Roman" w:hAnsi="Times New Roman" w:cs="Times New Roman"/>
          <w:color w:val="000000" w:themeColor="text1"/>
          <w:sz w:val="24"/>
          <w:szCs w:val="24"/>
          <w:lang w:val="es-MX"/>
        </w:rPr>
        <w:t xml:space="preserve">, para </w:t>
      </w:r>
      <w:r>
        <w:rPr>
          <w:rFonts w:ascii="Times New Roman" w:hAnsi="Times New Roman" w:cs="Times New Roman"/>
          <w:color w:val="000000" w:themeColor="text1"/>
          <w:sz w:val="24"/>
          <w:szCs w:val="24"/>
          <w:lang w:val="es-MX"/>
        </w:rPr>
        <w:t>poder implementar</w:t>
      </w:r>
      <w:r w:rsidRPr="006909B9">
        <w:rPr>
          <w:rFonts w:ascii="Times New Roman" w:hAnsi="Times New Roman" w:cs="Times New Roman"/>
          <w:color w:val="000000" w:themeColor="text1"/>
          <w:sz w:val="24"/>
          <w:szCs w:val="24"/>
          <w:lang w:val="es-MX"/>
        </w:rPr>
        <w:t xml:space="preserve"> Inteligencia de Negocios, fue necesario integrar vari</w:t>
      </w:r>
      <w:r>
        <w:rPr>
          <w:rFonts w:ascii="Times New Roman" w:hAnsi="Times New Roman" w:cs="Times New Roman"/>
          <w:color w:val="000000" w:themeColor="text1"/>
          <w:sz w:val="24"/>
          <w:szCs w:val="24"/>
          <w:lang w:val="es-MX"/>
        </w:rPr>
        <w:t>as herramientas tecnologías que trabajaban por s</w:t>
      </w:r>
      <w:r w:rsidRPr="006909B9">
        <w:rPr>
          <w:rFonts w:ascii="Times New Roman" w:hAnsi="Times New Roman" w:cs="Times New Roman"/>
          <w:color w:val="000000" w:themeColor="text1"/>
          <w:sz w:val="24"/>
          <w:szCs w:val="24"/>
          <w:lang w:val="es-MX"/>
        </w:rPr>
        <w:t>eparado</w:t>
      </w:r>
      <w:r>
        <w:rPr>
          <w:rFonts w:ascii="Times New Roman" w:hAnsi="Times New Roman" w:cs="Times New Roman"/>
          <w:color w:val="000000" w:themeColor="text1"/>
          <w:sz w:val="24"/>
          <w:szCs w:val="24"/>
          <w:lang w:val="es-MX"/>
        </w:rPr>
        <w:t>,</w:t>
      </w:r>
      <w:r w:rsidRPr="006909B9">
        <w:rPr>
          <w:rFonts w:ascii="Times New Roman" w:hAnsi="Times New Roman" w:cs="Times New Roman"/>
          <w:color w:val="000000" w:themeColor="text1"/>
          <w:sz w:val="24"/>
          <w:szCs w:val="24"/>
          <w:lang w:val="es-MX"/>
        </w:rPr>
        <w:t xml:space="preserve"> est</w:t>
      </w:r>
      <w:r>
        <w:rPr>
          <w:rFonts w:ascii="Times New Roman" w:hAnsi="Times New Roman" w:cs="Times New Roman"/>
          <w:color w:val="000000" w:themeColor="text1"/>
          <w:sz w:val="24"/>
          <w:szCs w:val="24"/>
          <w:lang w:val="es-MX"/>
        </w:rPr>
        <w:t>a</w:t>
      </w:r>
      <w:r w:rsidRPr="006909B9">
        <w:rPr>
          <w:rFonts w:ascii="Times New Roman" w:hAnsi="Times New Roman" w:cs="Times New Roman"/>
          <w:color w:val="000000" w:themeColor="text1"/>
          <w:sz w:val="24"/>
          <w:szCs w:val="24"/>
          <w:lang w:val="es-MX"/>
        </w:rPr>
        <w:t xml:space="preserve">s </w:t>
      </w:r>
      <w:r>
        <w:rPr>
          <w:rFonts w:ascii="Times New Roman" w:hAnsi="Times New Roman" w:cs="Times New Roman"/>
          <w:color w:val="000000" w:themeColor="text1"/>
          <w:sz w:val="24"/>
          <w:szCs w:val="24"/>
          <w:lang w:val="es-MX"/>
        </w:rPr>
        <w:t>herramientas son</w:t>
      </w:r>
      <w:r w:rsidRPr="006909B9">
        <w:rPr>
          <w:rFonts w:ascii="Times New Roman" w:hAnsi="Times New Roman" w:cs="Times New Roman"/>
          <w:color w:val="000000" w:themeColor="text1"/>
          <w:sz w:val="24"/>
          <w:szCs w:val="24"/>
          <w:lang w:val="es-MX"/>
        </w:rPr>
        <w:t xml:space="preserve"> las bases de datos de procesamiento transaccional (OLTP)</w:t>
      </w:r>
      <w:r>
        <w:rPr>
          <w:rFonts w:ascii="Times New Roman" w:hAnsi="Times New Roman" w:cs="Times New Roman"/>
          <w:color w:val="000000" w:themeColor="text1"/>
          <w:sz w:val="24"/>
          <w:szCs w:val="24"/>
          <w:lang w:val="es-MX"/>
        </w:rPr>
        <w:t xml:space="preserve"> por sus siglas </w:t>
      </w:r>
      <w:r>
        <w:rPr>
          <w:rFonts w:ascii="Times New Roman" w:hAnsi="Times New Roman" w:cs="Times New Roman"/>
          <w:color w:val="000000" w:themeColor="text1"/>
          <w:sz w:val="24"/>
          <w:szCs w:val="24"/>
          <w:lang w:val="es-MX"/>
        </w:rPr>
        <w:lastRenderedPageBreak/>
        <w:t>en inglés</w:t>
      </w:r>
      <w:r w:rsidRPr="006909B9">
        <w:rPr>
          <w:rFonts w:ascii="Times New Roman" w:hAnsi="Times New Roman" w:cs="Times New Roman"/>
          <w:color w:val="000000" w:themeColor="text1"/>
          <w:sz w:val="24"/>
          <w:szCs w:val="24"/>
          <w:lang w:val="es-MX"/>
        </w:rPr>
        <w:t xml:space="preserve">, </w:t>
      </w:r>
      <w:r>
        <w:rPr>
          <w:rFonts w:ascii="Times New Roman" w:hAnsi="Times New Roman" w:cs="Times New Roman"/>
          <w:color w:val="000000" w:themeColor="text1"/>
          <w:sz w:val="24"/>
          <w:szCs w:val="24"/>
          <w:lang w:val="es-MX"/>
        </w:rPr>
        <w:t xml:space="preserve">las </w:t>
      </w:r>
      <w:r w:rsidRPr="006909B9">
        <w:rPr>
          <w:rFonts w:ascii="Times New Roman" w:hAnsi="Times New Roman" w:cs="Times New Roman"/>
          <w:color w:val="000000" w:themeColor="text1"/>
          <w:sz w:val="24"/>
          <w:szCs w:val="24"/>
          <w:lang w:val="es-MX"/>
        </w:rPr>
        <w:t>bases de datos analíticas (OLAP),</w:t>
      </w:r>
      <w:r>
        <w:rPr>
          <w:rFonts w:ascii="Times New Roman" w:hAnsi="Times New Roman" w:cs="Times New Roman"/>
          <w:color w:val="000000" w:themeColor="text1"/>
          <w:sz w:val="24"/>
          <w:szCs w:val="24"/>
          <w:lang w:val="es-MX"/>
        </w:rPr>
        <w:t xml:space="preserve"> la</w:t>
      </w:r>
      <w:r w:rsidRPr="006909B9">
        <w:rPr>
          <w:rFonts w:ascii="Times New Roman" w:hAnsi="Times New Roman" w:cs="Times New Roman"/>
          <w:color w:val="000000" w:themeColor="text1"/>
          <w:sz w:val="24"/>
          <w:szCs w:val="24"/>
          <w:lang w:val="es-MX"/>
        </w:rPr>
        <w:t xml:space="preserve"> minería de datos, </w:t>
      </w:r>
      <w:r>
        <w:rPr>
          <w:rFonts w:ascii="Times New Roman" w:hAnsi="Times New Roman" w:cs="Times New Roman"/>
          <w:color w:val="000000" w:themeColor="text1"/>
          <w:sz w:val="24"/>
          <w:szCs w:val="24"/>
          <w:lang w:val="es-MX"/>
        </w:rPr>
        <w:t xml:space="preserve">los </w:t>
      </w:r>
      <w:r w:rsidRPr="006909B9">
        <w:rPr>
          <w:rFonts w:ascii="Times New Roman" w:hAnsi="Times New Roman" w:cs="Times New Roman"/>
          <w:color w:val="000000" w:themeColor="text1"/>
          <w:sz w:val="24"/>
          <w:szCs w:val="24"/>
          <w:lang w:val="es-MX"/>
        </w:rPr>
        <w:t xml:space="preserve">sistemas de generación de reportes y </w:t>
      </w:r>
      <w:r>
        <w:rPr>
          <w:rFonts w:ascii="Times New Roman" w:hAnsi="Times New Roman" w:cs="Times New Roman"/>
          <w:color w:val="000000" w:themeColor="text1"/>
          <w:sz w:val="24"/>
          <w:szCs w:val="24"/>
          <w:lang w:val="es-MX"/>
        </w:rPr>
        <w:t xml:space="preserve">las herramientas para </w:t>
      </w:r>
      <w:r w:rsidRPr="006909B9">
        <w:rPr>
          <w:rFonts w:ascii="Times New Roman" w:hAnsi="Times New Roman" w:cs="Times New Roman"/>
          <w:color w:val="000000" w:themeColor="text1"/>
          <w:sz w:val="24"/>
          <w:szCs w:val="24"/>
          <w:lang w:val="es-MX"/>
        </w:rPr>
        <w:t xml:space="preserve">visualización de datos. </w:t>
      </w:r>
      <w:sdt>
        <w:sdtPr>
          <w:rPr>
            <w:rFonts w:ascii="Times New Roman" w:hAnsi="Times New Roman" w:cs="Times New Roman"/>
            <w:color w:val="000000" w:themeColor="text1"/>
            <w:sz w:val="24"/>
            <w:szCs w:val="24"/>
            <w:lang w:val="es-MX"/>
          </w:rPr>
          <w:id w:val="101463363"/>
          <w:citation/>
        </w:sdtPr>
        <w:sdtContent>
          <w:r>
            <w:rPr>
              <w:rFonts w:ascii="Times New Roman" w:hAnsi="Times New Roman" w:cs="Times New Roman"/>
              <w:color w:val="000000" w:themeColor="text1"/>
              <w:sz w:val="24"/>
              <w:szCs w:val="24"/>
              <w:lang w:val="es-MX"/>
            </w:rPr>
            <w:fldChar w:fldCharType="begin"/>
          </w:r>
          <w:r>
            <w:rPr>
              <w:rFonts w:ascii="Times New Roman" w:hAnsi="Times New Roman" w:cs="Times New Roman"/>
              <w:color w:val="000000" w:themeColor="text1"/>
              <w:sz w:val="24"/>
              <w:szCs w:val="24"/>
            </w:rPr>
            <w:instrText xml:space="preserve"> CITATION IBM06 \l 3082 </w:instrText>
          </w:r>
          <w:r>
            <w:rPr>
              <w:rFonts w:ascii="Times New Roman" w:hAnsi="Times New Roman" w:cs="Times New Roman"/>
              <w:color w:val="000000" w:themeColor="text1"/>
              <w:sz w:val="24"/>
              <w:szCs w:val="24"/>
              <w:lang w:val="es-MX"/>
            </w:rPr>
            <w:fldChar w:fldCharType="separate"/>
          </w:r>
          <w:r w:rsidRPr="001E273B">
            <w:rPr>
              <w:rFonts w:ascii="Times New Roman" w:hAnsi="Times New Roman" w:cs="Times New Roman"/>
              <w:noProof/>
              <w:color w:val="000000" w:themeColor="text1"/>
              <w:sz w:val="24"/>
              <w:szCs w:val="24"/>
            </w:rPr>
            <w:t>(IBM, 2006)</w:t>
          </w:r>
          <w:r>
            <w:rPr>
              <w:rFonts w:ascii="Times New Roman" w:hAnsi="Times New Roman" w:cs="Times New Roman"/>
              <w:color w:val="000000" w:themeColor="text1"/>
              <w:sz w:val="24"/>
              <w:szCs w:val="24"/>
              <w:lang w:val="es-MX"/>
            </w:rPr>
            <w:fldChar w:fldCharType="end"/>
          </w:r>
        </w:sdtContent>
      </w:sdt>
      <w:r w:rsidRPr="006909B9">
        <w:rPr>
          <w:rFonts w:ascii="Times New Roman" w:hAnsi="Times New Roman" w:cs="Times New Roman"/>
          <w:color w:val="000000" w:themeColor="text1"/>
          <w:sz w:val="24"/>
          <w:szCs w:val="24"/>
          <w:lang w:val="es-MX"/>
        </w:rPr>
        <w:t xml:space="preserve"> </w:t>
      </w:r>
    </w:p>
    <w:p w14:paraId="15F3978E" w14:textId="77777777" w:rsidR="00510526" w:rsidRDefault="00510526" w:rsidP="00510526">
      <w:pPr>
        <w:spacing w:line="480" w:lineRule="auto"/>
        <w:ind w:firstLine="709"/>
        <w:rPr>
          <w:rFonts w:ascii="Times New Roman" w:hAnsi="Times New Roman" w:cs="Times New Roman"/>
          <w:color w:val="000000" w:themeColor="text1"/>
          <w:sz w:val="24"/>
          <w:szCs w:val="24"/>
          <w:lang w:val="es-MX"/>
        </w:rPr>
      </w:pPr>
      <w:r w:rsidRPr="003E155D">
        <w:rPr>
          <w:rFonts w:ascii="Times New Roman" w:hAnsi="Times New Roman" w:cs="Times New Roman"/>
          <w:color w:val="000000" w:themeColor="text1"/>
          <w:sz w:val="24"/>
          <w:szCs w:val="24"/>
        </w:rPr>
        <w:t>Santika Indonesia Hotels &amp; Resorts</w:t>
      </w:r>
      <w:r>
        <w:rPr>
          <w:rFonts w:ascii="Times New Roman" w:hAnsi="Times New Roman" w:cs="Times New Roman"/>
          <w:color w:val="000000" w:themeColor="text1"/>
          <w:sz w:val="24"/>
          <w:szCs w:val="24"/>
        </w:rPr>
        <w:t xml:space="preserve"> es un</w:t>
      </w:r>
      <w:r>
        <w:rPr>
          <w:rFonts w:ascii="Times New Roman" w:hAnsi="Times New Roman" w:cs="Times New Roman"/>
          <w:color w:val="000000" w:themeColor="text1"/>
          <w:sz w:val="24"/>
          <w:szCs w:val="24"/>
          <w:lang w:val="es-MX"/>
        </w:rPr>
        <w:t xml:space="preserve"> grupo hotelero indonesio con sede en España, cuenta con más de 7200 habitaciones y utiliza inteligencia de negocios desde el 2012 para la gestión de precios y distribución de tarifas electrónicas en su sitio web rategain.com. Además de este grupo, la cadena de hoteles de lujo Sandals mejora su rentabilidad mediante la implementación de Inteligencia de Negocios en colaboración de </w:t>
      </w:r>
      <w:r w:rsidRPr="003E155D">
        <w:rPr>
          <w:rFonts w:ascii="Times New Roman" w:hAnsi="Times New Roman" w:cs="Times New Roman"/>
          <w:color w:val="000000" w:themeColor="text1"/>
          <w:sz w:val="24"/>
          <w:szCs w:val="24"/>
        </w:rPr>
        <w:t>Aptech Computer Systems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s-MX"/>
        </w:rPr>
        <w:t xml:space="preserve">  </w:t>
      </w:r>
      <w:sdt>
        <w:sdtPr>
          <w:rPr>
            <w:rFonts w:ascii="Times New Roman" w:hAnsi="Times New Roman" w:cs="Times New Roman"/>
            <w:color w:val="000000" w:themeColor="text1"/>
            <w:sz w:val="24"/>
            <w:szCs w:val="24"/>
            <w:lang w:val="es-MX"/>
          </w:rPr>
          <w:id w:val="-2125906689"/>
          <w:citation/>
        </w:sdtPr>
        <w:sdtContent>
          <w:r>
            <w:rPr>
              <w:rFonts w:ascii="Times New Roman" w:hAnsi="Times New Roman" w:cs="Times New Roman"/>
              <w:color w:val="000000" w:themeColor="text1"/>
              <w:sz w:val="24"/>
              <w:szCs w:val="24"/>
              <w:lang w:val="es-MX"/>
            </w:rPr>
            <w:fldChar w:fldCharType="begin"/>
          </w:r>
          <w:r>
            <w:rPr>
              <w:rFonts w:ascii="Times New Roman" w:hAnsi="Times New Roman" w:cs="Times New Roman"/>
              <w:color w:val="000000" w:themeColor="text1"/>
              <w:sz w:val="24"/>
              <w:szCs w:val="24"/>
            </w:rPr>
            <w:instrText xml:space="preserve">CITATION BIS121 \l 3082 </w:instrText>
          </w:r>
          <w:r>
            <w:rPr>
              <w:rFonts w:ascii="Times New Roman" w:hAnsi="Times New Roman" w:cs="Times New Roman"/>
              <w:color w:val="000000" w:themeColor="text1"/>
              <w:sz w:val="24"/>
              <w:szCs w:val="24"/>
              <w:lang w:val="es-MX"/>
            </w:rPr>
            <w:fldChar w:fldCharType="separate"/>
          </w:r>
          <w:r w:rsidRPr="001E273B">
            <w:rPr>
              <w:rFonts w:ascii="Times New Roman" w:hAnsi="Times New Roman" w:cs="Times New Roman"/>
              <w:noProof/>
              <w:color w:val="000000" w:themeColor="text1"/>
              <w:sz w:val="24"/>
              <w:szCs w:val="24"/>
            </w:rPr>
            <w:t>(Bi-spain, 2012)</w:t>
          </w:r>
          <w:r>
            <w:rPr>
              <w:rFonts w:ascii="Times New Roman" w:hAnsi="Times New Roman" w:cs="Times New Roman"/>
              <w:color w:val="000000" w:themeColor="text1"/>
              <w:sz w:val="24"/>
              <w:szCs w:val="24"/>
              <w:lang w:val="es-MX"/>
            </w:rPr>
            <w:fldChar w:fldCharType="end"/>
          </w:r>
        </w:sdtContent>
      </w:sdt>
    </w:p>
    <w:p w14:paraId="3D09D816" w14:textId="77777777" w:rsidR="00510526" w:rsidRDefault="00510526" w:rsidP="00510526">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 xml:space="preserve"> En el año 2014 la multinacional empresa hotelera Viceroy Hotel Group implementó Inteligencia de Negocios para potenciar sus ventas, marketing y generación de reportes dinámicos mediante la herramienta HotellQ Intelligences de la tecnológica empresa Intelligence Hospitality, el objetivo de la empresa hotelera es mejorar los informes y el área analítica de sus hoteles a nivel mundial.  </w:t>
      </w:r>
      <w:sdt>
        <w:sdtPr>
          <w:rPr>
            <w:rFonts w:ascii="Times New Roman" w:hAnsi="Times New Roman" w:cs="Times New Roman"/>
            <w:color w:val="000000" w:themeColor="text1"/>
            <w:sz w:val="24"/>
            <w:szCs w:val="24"/>
            <w:lang w:val="es-MX"/>
          </w:rPr>
          <w:id w:val="-322509192"/>
          <w:citation/>
        </w:sdtPr>
        <w:sdtContent>
          <w:r>
            <w:rPr>
              <w:rFonts w:ascii="Times New Roman" w:hAnsi="Times New Roman" w:cs="Times New Roman"/>
              <w:color w:val="000000" w:themeColor="text1"/>
              <w:sz w:val="24"/>
              <w:szCs w:val="24"/>
              <w:lang w:val="es-MX"/>
            </w:rPr>
            <w:fldChar w:fldCharType="begin"/>
          </w:r>
          <w:r>
            <w:rPr>
              <w:rFonts w:ascii="Times New Roman" w:hAnsi="Times New Roman" w:cs="Times New Roman"/>
              <w:color w:val="000000" w:themeColor="text1"/>
              <w:sz w:val="24"/>
              <w:szCs w:val="24"/>
            </w:rPr>
            <w:instrText xml:space="preserve">CITATION BIS14 \l 3082 </w:instrText>
          </w:r>
          <w:r>
            <w:rPr>
              <w:rFonts w:ascii="Times New Roman" w:hAnsi="Times New Roman" w:cs="Times New Roman"/>
              <w:color w:val="000000" w:themeColor="text1"/>
              <w:sz w:val="24"/>
              <w:szCs w:val="24"/>
              <w:lang w:val="es-MX"/>
            </w:rPr>
            <w:fldChar w:fldCharType="separate"/>
          </w:r>
          <w:r w:rsidRPr="001E273B">
            <w:rPr>
              <w:rFonts w:ascii="Times New Roman" w:hAnsi="Times New Roman" w:cs="Times New Roman"/>
              <w:noProof/>
              <w:color w:val="000000" w:themeColor="text1"/>
              <w:sz w:val="24"/>
              <w:szCs w:val="24"/>
            </w:rPr>
            <w:t>(Bi-spain, 2014)</w:t>
          </w:r>
          <w:r>
            <w:rPr>
              <w:rFonts w:ascii="Times New Roman" w:hAnsi="Times New Roman" w:cs="Times New Roman"/>
              <w:color w:val="000000" w:themeColor="text1"/>
              <w:sz w:val="24"/>
              <w:szCs w:val="24"/>
              <w:lang w:val="es-MX"/>
            </w:rPr>
            <w:fldChar w:fldCharType="end"/>
          </w:r>
        </w:sdtContent>
      </w:sdt>
    </w:p>
    <w:p w14:paraId="3DB391FE" w14:textId="77777777" w:rsidR="00510526" w:rsidRPr="006909B9" w:rsidRDefault="00510526" w:rsidP="00510526">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Por otro lado, la aerolínea árabe de bajos costos FlyDubai reveló en septiembre del 2014 que logró obtener ahorros de millones de dólares por año gracias a la implementación de las herramientas de Inteligencia de Negocios de la suite de Microsoft, p</w:t>
      </w:r>
      <w:r w:rsidRPr="00025D97">
        <w:rPr>
          <w:rFonts w:ascii="Times New Roman" w:hAnsi="Times New Roman" w:cs="Times New Roman"/>
          <w:color w:val="000000" w:themeColor="text1"/>
          <w:sz w:val="24"/>
          <w:szCs w:val="24"/>
        </w:rPr>
        <w:t xml:space="preserve">ara </w:t>
      </w:r>
      <w:r>
        <w:rPr>
          <w:rFonts w:ascii="Times New Roman" w:hAnsi="Times New Roman" w:cs="Times New Roman"/>
          <w:color w:val="000000" w:themeColor="text1"/>
          <w:sz w:val="24"/>
          <w:szCs w:val="24"/>
        </w:rPr>
        <w:t>los siguientes años</w:t>
      </w:r>
      <w:r w:rsidRPr="00025D97">
        <w:rPr>
          <w:rFonts w:ascii="Times New Roman" w:hAnsi="Times New Roman" w:cs="Times New Roman"/>
          <w:color w:val="000000" w:themeColor="text1"/>
          <w:sz w:val="24"/>
          <w:szCs w:val="24"/>
        </w:rPr>
        <w:t>, la mayoría de las aerolíneas y aeropuertos ofrecerán servicios de Inteligencia de Negocios como status de vuelos, equipaje y direcciones, entre otra información, ha indicado un estudio realizado</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es-MX"/>
        </w:rPr>
        <w:t>(ídem)</w:t>
      </w:r>
    </w:p>
    <w:p w14:paraId="2CF49A7C" w14:textId="77777777" w:rsidR="00510526" w:rsidRDefault="00510526" w:rsidP="00510526">
      <w:pPr>
        <w:spacing w:line="480" w:lineRule="auto"/>
        <w:ind w:firstLine="708"/>
        <w:rPr>
          <w:rFonts w:ascii="Times New Roman" w:hAnsi="Times New Roman" w:cs="Times New Roman"/>
          <w:sz w:val="24"/>
        </w:rPr>
      </w:pPr>
      <w:r>
        <w:rPr>
          <w:rFonts w:ascii="Times New Roman" w:hAnsi="Times New Roman" w:cs="Times New Roman"/>
          <w:sz w:val="24"/>
          <w:lang w:val="es-MX"/>
        </w:rPr>
        <w:t>I</w:t>
      </w:r>
      <w:r w:rsidRPr="003C5D6D">
        <w:rPr>
          <w:rFonts w:ascii="Times New Roman" w:hAnsi="Times New Roman" w:cs="Times New Roman"/>
          <w:sz w:val="24"/>
        </w:rPr>
        <w:t xml:space="preserve">an </w:t>
      </w:r>
      <w:proofErr w:type="spellStart"/>
      <w:r w:rsidRPr="003C5D6D">
        <w:rPr>
          <w:rFonts w:ascii="Times New Roman" w:hAnsi="Times New Roman" w:cs="Times New Roman"/>
          <w:sz w:val="24"/>
        </w:rPr>
        <w:t>Robbins</w:t>
      </w:r>
      <w:proofErr w:type="spellEnd"/>
      <w:r w:rsidRPr="003C5D6D">
        <w:rPr>
          <w:rFonts w:ascii="Times New Roman" w:hAnsi="Times New Roman" w:cs="Times New Roman"/>
          <w:sz w:val="24"/>
        </w:rPr>
        <w:t>, Jefe Oficial de Adquisiciones en la Universidad Estatal de Florida,</w:t>
      </w:r>
      <w:r>
        <w:rPr>
          <w:rFonts w:ascii="Times New Roman" w:hAnsi="Times New Roman" w:cs="Times New Roman"/>
          <w:sz w:val="24"/>
        </w:rPr>
        <w:t xml:space="preserve"> seleccionó la herramienta de Inteligencia de Negocios </w:t>
      </w:r>
      <w:r w:rsidRPr="003C5D6D">
        <w:rPr>
          <w:rFonts w:ascii="Times New Roman" w:hAnsi="Times New Roman" w:cs="Times New Roman"/>
          <w:sz w:val="24"/>
        </w:rPr>
        <w:t xml:space="preserve">Rosslyn </w:t>
      </w:r>
      <w:proofErr w:type="spellStart"/>
      <w:r w:rsidRPr="003C5D6D">
        <w:rPr>
          <w:rFonts w:ascii="Times New Roman" w:hAnsi="Times New Roman" w:cs="Times New Roman"/>
          <w:sz w:val="24"/>
        </w:rPr>
        <w:t>Analytics</w:t>
      </w:r>
      <w:proofErr w:type="spellEnd"/>
      <w:r w:rsidRPr="003C5D6D">
        <w:rPr>
          <w:rFonts w:ascii="Times New Roman" w:hAnsi="Times New Roman" w:cs="Times New Roman"/>
          <w:sz w:val="24"/>
        </w:rPr>
        <w:t xml:space="preserve">' </w:t>
      </w:r>
      <w:proofErr w:type="spellStart"/>
      <w:r w:rsidRPr="003C5D6D">
        <w:rPr>
          <w:rFonts w:ascii="Times New Roman" w:hAnsi="Times New Roman" w:cs="Times New Roman"/>
          <w:sz w:val="24"/>
        </w:rPr>
        <w:t>RAPid</w:t>
      </w:r>
      <w:proofErr w:type="spellEnd"/>
      <w:r w:rsidRPr="003C5D6D">
        <w:rPr>
          <w:rFonts w:ascii="Times New Roman" w:hAnsi="Times New Roman" w:cs="Times New Roman"/>
          <w:sz w:val="24"/>
        </w:rPr>
        <w:t xml:space="preserve"> Cloud Data</w:t>
      </w:r>
      <w:r>
        <w:rPr>
          <w:rFonts w:ascii="Times New Roman" w:hAnsi="Times New Roman" w:cs="Times New Roman"/>
          <w:sz w:val="24"/>
        </w:rPr>
        <w:t xml:space="preserve"> para ser implementada en 12 Universidades del estado de Florida para obtener una </w:t>
      </w:r>
      <w:r>
        <w:rPr>
          <w:rFonts w:ascii="Times New Roman" w:hAnsi="Times New Roman" w:cs="Times New Roman"/>
          <w:sz w:val="24"/>
        </w:rPr>
        <w:lastRenderedPageBreak/>
        <w:t xml:space="preserve">mejor visibilidad de los gastos y adquisiciones de los campus educativos, ya que de manera colectiva alcanzan un nivel adquisitivo de 3 mil millones de dólares. </w:t>
      </w:r>
      <w:sdt>
        <w:sdtPr>
          <w:rPr>
            <w:rFonts w:ascii="Times New Roman" w:hAnsi="Times New Roman" w:cs="Times New Roman"/>
            <w:sz w:val="24"/>
          </w:rPr>
          <w:id w:val="-1799760305"/>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Lan15 \l 3082 </w:instrText>
          </w:r>
          <w:r>
            <w:rPr>
              <w:rFonts w:ascii="Times New Roman" w:hAnsi="Times New Roman" w:cs="Times New Roman"/>
              <w:sz w:val="24"/>
            </w:rPr>
            <w:fldChar w:fldCharType="separate"/>
          </w:r>
          <w:r w:rsidRPr="001E273B">
            <w:rPr>
              <w:rFonts w:ascii="Times New Roman" w:hAnsi="Times New Roman" w:cs="Times New Roman"/>
              <w:noProof/>
              <w:sz w:val="24"/>
            </w:rPr>
            <w:t>(Mercereau, 2015)</w:t>
          </w:r>
          <w:r>
            <w:rPr>
              <w:rFonts w:ascii="Times New Roman" w:hAnsi="Times New Roman" w:cs="Times New Roman"/>
              <w:sz w:val="24"/>
            </w:rPr>
            <w:fldChar w:fldCharType="end"/>
          </w:r>
        </w:sdtContent>
      </w:sdt>
      <w:r>
        <w:rPr>
          <w:rFonts w:ascii="Times New Roman" w:hAnsi="Times New Roman" w:cs="Times New Roman"/>
          <w:sz w:val="24"/>
        </w:rPr>
        <w:t xml:space="preserve"> </w:t>
      </w:r>
    </w:p>
    <w:p w14:paraId="3ED75F63" w14:textId="77777777" w:rsidR="00510526" w:rsidRDefault="00510526" w:rsidP="00510526">
      <w:pPr>
        <w:spacing w:line="480" w:lineRule="auto"/>
        <w:ind w:firstLine="708"/>
        <w:rPr>
          <w:rFonts w:ascii="Times New Roman" w:hAnsi="Times New Roman" w:cs="Times New Roman"/>
          <w:sz w:val="24"/>
        </w:rPr>
      </w:pPr>
      <w:r w:rsidRPr="00E9710F">
        <w:rPr>
          <w:rFonts w:ascii="Times New Roman" w:hAnsi="Times New Roman" w:cs="Times New Roman"/>
          <w:sz w:val="24"/>
        </w:rPr>
        <w:t>La Universidad de Kansas implemen</w:t>
      </w:r>
      <w:r>
        <w:rPr>
          <w:rFonts w:ascii="Times New Roman" w:hAnsi="Times New Roman" w:cs="Times New Roman"/>
          <w:sz w:val="24"/>
        </w:rPr>
        <w:t>tó en el 2016 la suite de Inteligencia de Negocios de</w:t>
      </w:r>
      <w:r w:rsidRPr="00E9710F">
        <w:rPr>
          <w:rFonts w:ascii="Times New Roman" w:hAnsi="Times New Roman" w:cs="Times New Roman"/>
          <w:sz w:val="24"/>
        </w:rPr>
        <w:t xml:space="preserve"> Oracle Cloud para mejorar la gestión de las iniciativas educativas estratégicas, </w:t>
      </w:r>
      <w:r>
        <w:rPr>
          <w:rFonts w:ascii="Times New Roman" w:hAnsi="Times New Roman" w:cs="Times New Roman"/>
          <w:sz w:val="24"/>
        </w:rPr>
        <w:t xml:space="preserve">enfocándose </w:t>
      </w:r>
      <w:r w:rsidRPr="00E9710F">
        <w:rPr>
          <w:rFonts w:ascii="Times New Roman" w:hAnsi="Times New Roman" w:cs="Times New Roman"/>
          <w:sz w:val="24"/>
        </w:rPr>
        <w:t xml:space="preserve"> en la eficiencia operativa y en la reducción de los costos</w:t>
      </w:r>
      <w:r>
        <w:rPr>
          <w:rFonts w:ascii="Times New Roman" w:hAnsi="Times New Roman" w:cs="Times New Roman"/>
          <w:sz w:val="24"/>
        </w:rPr>
        <w:t>, l</w:t>
      </w:r>
      <w:r w:rsidRPr="00E9710F">
        <w:rPr>
          <w:rFonts w:ascii="Times New Roman" w:hAnsi="Times New Roman" w:cs="Times New Roman"/>
          <w:sz w:val="24"/>
        </w:rPr>
        <w:t xml:space="preserve">as soluciones de Oracle que </w:t>
      </w:r>
      <w:r>
        <w:rPr>
          <w:rFonts w:ascii="Times New Roman" w:hAnsi="Times New Roman" w:cs="Times New Roman"/>
          <w:sz w:val="24"/>
        </w:rPr>
        <w:t>implementó</w:t>
      </w:r>
      <w:r w:rsidRPr="00E9710F">
        <w:rPr>
          <w:rFonts w:ascii="Times New Roman" w:hAnsi="Times New Roman" w:cs="Times New Roman"/>
          <w:sz w:val="24"/>
        </w:rPr>
        <w:t xml:space="preserve"> la Universidad de Kansas son ERP Cloud, Business Intelligence Cloud y Oracle Planning y Budgeting Cloud, las cuales se integrarán con sus sistema</w:t>
      </w:r>
      <w:r>
        <w:rPr>
          <w:rFonts w:ascii="Times New Roman" w:hAnsi="Times New Roman" w:cs="Times New Roman"/>
          <w:sz w:val="24"/>
        </w:rPr>
        <w:t>s</w:t>
      </w:r>
      <w:r w:rsidRPr="00E9710F">
        <w:rPr>
          <w:rFonts w:ascii="Times New Roman" w:hAnsi="Times New Roman" w:cs="Times New Roman"/>
          <w:sz w:val="24"/>
        </w:rPr>
        <w:t xml:space="preserve"> existen Oracle </w:t>
      </w:r>
      <w:proofErr w:type="spellStart"/>
      <w:r w:rsidRPr="00E9710F">
        <w:rPr>
          <w:rFonts w:ascii="Times New Roman" w:hAnsi="Times New Roman" w:cs="Times New Roman"/>
          <w:sz w:val="24"/>
        </w:rPr>
        <w:t>PeopleSoft</w:t>
      </w:r>
      <w:proofErr w:type="spellEnd"/>
      <w:r w:rsidRPr="00E9710F">
        <w:rPr>
          <w:rFonts w:ascii="Times New Roman" w:hAnsi="Times New Roman" w:cs="Times New Roman"/>
          <w:sz w:val="24"/>
        </w:rPr>
        <w:t xml:space="preserve"> Human Capital Management (HCM) y </w:t>
      </w:r>
      <w:proofErr w:type="spellStart"/>
      <w:r w:rsidRPr="00E9710F">
        <w:rPr>
          <w:rFonts w:ascii="Times New Roman" w:hAnsi="Times New Roman" w:cs="Times New Roman"/>
          <w:sz w:val="24"/>
        </w:rPr>
        <w:t>PeopleSoft</w:t>
      </w:r>
      <w:proofErr w:type="spellEnd"/>
      <w:r w:rsidRPr="00E9710F">
        <w:rPr>
          <w:rFonts w:ascii="Times New Roman" w:hAnsi="Times New Roman" w:cs="Times New Roman"/>
          <w:sz w:val="24"/>
        </w:rPr>
        <w:t xml:space="preserve"> Campus Solutions.</w:t>
      </w:r>
      <w:sdt>
        <w:sdtPr>
          <w:rPr>
            <w:rFonts w:ascii="Times New Roman" w:hAnsi="Times New Roman" w:cs="Times New Roman"/>
            <w:sz w:val="24"/>
          </w:rPr>
          <w:id w:val="-203103941"/>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BIS16 \l 3082 </w:instrText>
          </w:r>
          <w:r>
            <w:rPr>
              <w:rFonts w:ascii="Times New Roman" w:hAnsi="Times New Roman" w:cs="Times New Roman"/>
              <w:sz w:val="24"/>
            </w:rPr>
            <w:fldChar w:fldCharType="separate"/>
          </w:r>
          <w:r>
            <w:rPr>
              <w:rFonts w:ascii="Times New Roman" w:hAnsi="Times New Roman" w:cs="Times New Roman"/>
              <w:noProof/>
              <w:sz w:val="24"/>
            </w:rPr>
            <w:t xml:space="preserve"> </w:t>
          </w:r>
          <w:r w:rsidRPr="001E273B">
            <w:rPr>
              <w:rFonts w:ascii="Times New Roman" w:hAnsi="Times New Roman" w:cs="Times New Roman"/>
              <w:noProof/>
              <w:sz w:val="24"/>
            </w:rPr>
            <w:t>(Bi-spain, 2016)</w:t>
          </w:r>
          <w:r>
            <w:rPr>
              <w:rFonts w:ascii="Times New Roman" w:hAnsi="Times New Roman" w:cs="Times New Roman"/>
              <w:sz w:val="24"/>
            </w:rPr>
            <w:fldChar w:fldCharType="end"/>
          </w:r>
        </w:sdtContent>
      </w:sdt>
    </w:p>
    <w:p w14:paraId="677338B9" w14:textId="77777777" w:rsidR="00510526" w:rsidRDefault="00510526" w:rsidP="00510526">
      <w:pPr>
        <w:spacing w:line="480" w:lineRule="auto"/>
        <w:ind w:firstLine="708"/>
        <w:rPr>
          <w:rFonts w:ascii="Times New Roman" w:eastAsia="Calibri" w:hAnsi="Times New Roman" w:cs="Times New Roman"/>
          <w:sz w:val="24"/>
          <w:lang w:val="es-HN"/>
        </w:rPr>
      </w:pPr>
      <w:r>
        <w:rPr>
          <w:rFonts w:ascii="Times New Roman" w:hAnsi="Times New Roman" w:cs="Times New Roman"/>
          <w:sz w:val="24"/>
          <w:szCs w:val="24"/>
          <w:lang w:val="es-MX"/>
        </w:rPr>
        <w:t xml:space="preserve">El Instituto San José del Carmen debe dar soluciones a los diferentes problemas que enfrentan las organizaciones del sector educativo, problemas como ser: </w:t>
      </w:r>
      <w:r w:rsidRPr="0030234D">
        <w:rPr>
          <w:rFonts w:ascii="Times New Roman" w:eastAsia="Calibri" w:hAnsi="Times New Roman" w:cs="Times New Roman"/>
          <w:sz w:val="24"/>
          <w:lang w:val="es-HN"/>
        </w:rPr>
        <w:t>Bajo rendimiento académico</w:t>
      </w:r>
      <w:r>
        <w:rPr>
          <w:rFonts w:ascii="Times New Roman" w:eastAsia="Calibri" w:hAnsi="Times New Roman" w:cs="Times New Roman"/>
          <w:sz w:val="24"/>
          <w:lang w:val="es-HN"/>
        </w:rPr>
        <w:t>, deserción y abandono escolar, reducción en el número de las matrículas y cierre de los centros educativos por problemas administrativos</w:t>
      </w:r>
      <w:r w:rsidRPr="0030234D">
        <w:rPr>
          <w:rFonts w:ascii="Times New Roman" w:eastAsia="Calibri" w:hAnsi="Times New Roman" w:cs="Times New Roman"/>
          <w:sz w:val="24"/>
          <w:lang w:val="es-HN"/>
        </w:rPr>
        <w:t xml:space="preserve">. </w:t>
      </w:r>
    </w:p>
    <w:p w14:paraId="4A53F04A" w14:textId="77777777" w:rsidR="00510526" w:rsidRPr="007C1DF7" w:rsidRDefault="00510526" w:rsidP="00510526">
      <w:pPr>
        <w:spacing w:line="480" w:lineRule="auto"/>
        <w:ind w:firstLine="708"/>
        <w:rPr>
          <w:rFonts w:ascii="Times New Roman" w:hAnsi="Times New Roman" w:cs="Times New Roman"/>
          <w:sz w:val="24"/>
          <w:szCs w:val="24"/>
          <w:lang w:val="es-MX"/>
        </w:rPr>
      </w:pPr>
      <w:r w:rsidRPr="0030234D">
        <w:rPr>
          <w:rFonts w:ascii="Times New Roman" w:eastAsia="Calibri" w:hAnsi="Times New Roman" w:cs="Times New Roman"/>
          <w:sz w:val="24"/>
        </w:rPr>
        <w:t xml:space="preserve">Los bajos niveles de rendimiento académico estudiantil es un problema que aqueja a todos los países del mundo, un estudio realizado por la </w:t>
      </w:r>
      <w:r>
        <w:rPr>
          <w:rFonts w:ascii="Times New Roman" w:eastAsia="Calibri" w:hAnsi="Times New Roman" w:cs="Times New Roman"/>
          <w:sz w:val="24"/>
        </w:rPr>
        <w:t>Organización para la Cooperación y el Desarrollo Económico (</w:t>
      </w:r>
      <w:r w:rsidRPr="0030234D">
        <w:rPr>
          <w:rFonts w:ascii="Times New Roman" w:eastAsia="Calibri" w:hAnsi="Times New Roman" w:cs="Times New Roman"/>
          <w:sz w:val="24"/>
        </w:rPr>
        <w:t>OCDE</w:t>
      </w:r>
      <w:r>
        <w:rPr>
          <w:rFonts w:ascii="Times New Roman" w:eastAsia="Calibri" w:hAnsi="Times New Roman" w:cs="Times New Roman"/>
          <w:sz w:val="24"/>
        </w:rPr>
        <w:t>)</w:t>
      </w:r>
      <w:r w:rsidRPr="0030234D">
        <w:rPr>
          <w:rFonts w:ascii="Times New Roman" w:eastAsia="Calibri" w:hAnsi="Times New Roman" w:cs="Times New Roman"/>
          <w:sz w:val="24"/>
        </w:rPr>
        <w:t xml:space="preserve"> en el año 2012 demostró que uno de cada cuatro jóvenes de 15 años (casi cuatro millones de alumnos de la OCDE) presenta un bajo nivel en sus resultados académicos en el área de matemáticas</w:t>
      </w:r>
      <w:r>
        <w:rPr>
          <w:rFonts w:ascii="Times New Roman" w:eastAsia="Calibri" w:hAnsi="Times New Roman" w:cs="Times New Roman"/>
          <w:sz w:val="24"/>
        </w:rPr>
        <w:t>,</w:t>
      </w:r>
      <w:r w:rsidRPr="0030234D">
        <w:rPr>
          <w:rFonts w:ascii="Times New Roman" w:eastAsia="Calibri" w:hAnsi="Times New Roman" w:cs="Times New Roman"/>
          <w:sz w:val="24"/>
        </w:rPr>
        <w:t xml:space="preserve">  ya que no han alcanzado los conocimientos y habilidades básicas, de igual manera</w:t>
      </w:r>
      <w:r>
        <w:rPr>
          <w:rFonts w:ascii="Times New Roman" w:eastAsia="Calibri" w:hAnsi="Times New Roman" w:cs="Times New Roman"/>
          <w:sz w:val="24"/>
        </w:rPr>
        <w:t>,</w:t>
      </w:r>
      <w:r w:rsidRPr="0030234D">
        <w:rPr>
          <w:rFonts w:ascii="Times New Roman" w:eastAsia="Calibri" w:hAnsi="Times New Roman" w:cs="Times New Roman"/>
          <w:sz w:val="24"/>
        </w:rPr>
        <w:t xml:space="preserve"> de los 64 países que participaron en la prueba PISA del 2012 se obtuvo como resultado que 11.5 millones de estudiantes tuvieron un rendimiento bajo en el áreas de las matemáticas</w:t>
      </w:r>
      <w:r>
        <w:rPr>
          <w:rFonts w:ascii="Times New Roman" w:eastAsia="Calibri" w:hAnsi="Times New Roman" w:cs="Times New Roman"/>
          <w:sz w:val="24"/>
        </w:rPr>
        <w:t>,</w:t>
      </w:r>
      <w:r w:rsidRPr="0030234D">
        <w:rPr>
          <w:rFonts w:ascii="Times New Roman" w:eastAsia="Calibri" w:hAnsi="Times New Roman" w:cs="Times New Roman"/>
          <w:sz w:val="24"/>
        </w:rPr>
        <w:t xml:space="preserve"> ente los países con m</w:t>
      </w:r>
      <w:r>
        <w:rPr>
          <w:rFonts w:ascii="Times New Roman" w:eastAsia="Calibri" w:hAnsi="Times New Roman" w:cs="Times New Roman"/>
          <w:sz w:val="24"/>
        </w:rPr>
        <w:t>ejor</w:t>
      </w:r>
      <w:r w:rsidRPr="0030234D">
        <w:rPr>
          <w:rFonts w:ascii="Times New Roman" w:eastAsia="Calibri" w:hAnsi="Times New Roman" w:cs="Times New Roman"/>
          <w:sz w:val="24"/>
        </w:rPr>
        <w:t xml:space="preserve"> rendimiento académico están (Indonesia, Perú, Colombia , Qatar, Jordania, Brasil, Tunes , Argentina, Albania , Costa Rica, Uruguay </w:t>
      </w:r>
      <w:r>
        <w:rPr>
          <w:rFonts w:ascii="Times New Roman" w:eastAsia="Calibri" w:hAnsi="Times New Roman" w:cs="Times New Roman"/>
          <w:sz w:val="24"/>
        </w:rPr>
        <w:t>y</w:t>
      </w:r>
      <w:r w:rsidRPr="0030234D">
        <w:rPr>
          <w:rFonts w:ascii="Times New Roman" w:eastAsia="Calibri" w:hAnsi="Times New Roman" w:cs="Times New Roman"/>
          <w:sz w:val="24"/>
        </w:rPr>
        <w:t xml:space="preserve"> México</w:t>
      </w:r>
      <w:r>
        <w:rPr>
          <w:rFonts w:ascii="Times New Roman" w:eastAsia="Calibri" w:hAnsi="Times New Roman" w:cs="Times New Roman"/>
          <w:sz w:val="24"/>
        </w:rPr>
        <w:t>.</w:t>
      </w:r>
      <w:sdt>
        <w:sdtPr>
          <w:rPr>
            <w:rFonts w:ascii="Times New Roman" w:eastAsia="Calibri" w:hAnsi="Times New Roman" w:cs="Times New Roman"/>
            <w:sz w:val="24"/>
          </w:rPr>
          <w:id w:val="675458668"/>
          <w:citation/>
        </w:sdtPr>
        <w:sdtContent>
          <w:r>
            <w:rPr>
              <w:rFonts w:ascii="Times New Roman" w:eastAsia="Calibri" w:hAnsi="Times New Roman" w:cs="Times New Roman"/>
              <w:sz w:val="24"/>
            </w:rPr>
            <w:fldChar w:fldCharType="begin"/>
          </w:r>
          <w:r>
            <w:rPr>
              <w:rFonts w:ascii="Times New Roman" w:eastAsia="Calibri" w:hAnsi="Times New Roman" w:cs="Times New Roman"/>
              <w:sz w:val="24"/>
            </w:rPr>
            <w:instrText xml:space="preserve">CITATION PIS12 \l 3082 </w:instrText>
          </w:r>
          <w:r>
            <w:rPr>
              <w:rFonts w:ascii="Times New Roman" w:eastAsia="Calibri" w:hAnsi="Times New Roman" w:cs="Times New Roman"/>
              <w:sz w:val="24"/>
            </w:rPr>
            <w:fldChar w:fldCharType="separate"/>
          </w:r>
          <w:r>
            <w:rPr>
              <w:rFonts w:ascii="Times New Roman" w:eastAsia="Calibri" w:hAnsi="Times New Roman" w:cs="Times New Roman"/>
              <w:noProof/>
              <w:sz w:val="24"/>
            </w:rPr>
            <w:t xml:space="preserve"> </w:t>
          </w:r>
          <w:r w:rsidRPr="001E273B">
            <w:rPr>
              <w:rFonts w:ascii="Times New Roman" w:eastAsia="Calibri" w:hAnsi="Times New Roman" w:cs="Times New Roman"/>
              <w:noProof/>
              <w:sz w:val="24"/>
            </w:rPr>
            <w:t>(OECD, 2012)</w:t>
          </w:r>
          <w:r>
            <w:rPr>
              <w:rFonts w:ascii="Times New Roman" w:eastAsia="Calibri" w:hAnsi="Times New Roman" w:cs="Times New Roman"/>
              <w:sz w:val="24"/>
            </w:rPr>
            <w:fldChar w:fldCharType="end"/>
          </w:r>
        </w:sdtContent>
      </w:sdt>
      <w:r w:rsidRPr="0030234D">
        <w:rPr>
          <w:rFonts w:ascii="Times New Roman" w:eastAsia="Calibri" w:hAnsi="Times New Roman" w:cs="Times New Roman"/>
          <w:sz w:val="24"/>
        </w:rPr>
        <w:t xml:space="preserve"> </w:t>
      </w:r>
    </w:p>
    <w:p w14:paraId="113633FB" w14:textId="77777777" w:rsidR="00510526" w:rsidRPr="003800CE" w:rsidRDefault="00510526" w:rsidP="00510526">
      <w:pPr>
        <w:spacing w:line="480" w:lineRule="auto"/>
        <w:ind w:firstLine="708"/>
        <w:rPr>
          <w:rFonts w:ascii="Times New Roman" w:eastAsia="Calibri" w:hAnsi="Times New Roman" w:cs="Times New Roman"/>
          <w:sz w:val="24"/>
          <w:szCs w:val="24"/>
          <w:lang w:val="es-HN"/>
        </w:rPr>
      </w:pPr>
      <w:r w:rsidRPr="0030234D">
        <w:rPr>
          <w:rFonts w:ascii="Times New Roman" w:eastAsia="Calibri" w:hAnsi="Times New Roman" w:cs="Times New Roman"/>
          <w:sz w:val="24"/>
        </w:rPr>
        <w:lastRenderedPageBreak/>
        <w:t>La situación problemática del bajo rendimiento académico en América Latina es más marcada, ya que de los países que participaron en las pruebas PISA del 2015 Ninguno alcanzo la media solicitado, alguno de los resultados fueron las siguientes posiciones de 71 participantes</w:t>
      </w:r>
      <w:r w:rsidRPr="003800CE">
        <w:rPr>
          <w:rFonts w:ascii="Times New Roman" w:eastAsia="Calibri" w:hAnsi="Times New Roman" w:cs="Times New Roman"/>
          <w:bCs/>
          <w:sz w:val="24"/>
          <w:szCs w:val="24"/>
          <w:lang w:val="es-HN"/>
        </w:rPr>
        <w:t>, Chile es el primero de la región, en el lugar 44, seguido de Uruguay (47), Costa Rica (55)</w:t>
      </w:r>
      <w:r w:rsidRPr="003800CE">
        <w:rPr>
          <w:rFonts w:ascii="Times New Roman" w:eastAsia="Calibri" w:hAnsi="Times New Roman" w:cs="Times New Roman"/>
          <w:sz w:val="24"/>
          <w:szCs w:val="24"/>
          <w:lang w:val="es-HN"/>
        </w:rPr>
        <w:t>.</w:t>
      </w:r>
      <w:sdt>
        <w:sdtPr>
          <w:rPr>
            <w:rFonts w:ascii="Times New Roman" w:eastAsia="Calibri" w:hAnsi="Times New Roman" w:cs="Times New Roman"/>
            <w:sz w:val="24"/>
            <w:szCs w:val="24"/>
            <w:lang w:val="es-HN"/>
          </w:rPr>
          <w:id w:val="-566727961"/>
          <w:citation/>
        </w:sdtPr>
        <w:sdtContent>
          <w:r w:rsidRPr="003800CE">
            <w:rPr>
              <w:rFonts w:ascii="Times New Roman" w:eastAsia="Calibri" w:hAnsi="Times New Roman" w:cs="Times New Roman"/>
              <w:sz w:val="24"/>
              <w:szCs w:val="24"/>
              <w:lang w:val="es-HN"/>
            </w:rPr>
            <w:fldChar w:fldCharType="begin"/>
          </w:r>
          <w:r>
            <w:rPr>
              <w:rFonts w:ascii="Times New Roman" w:eastAsia="Calibri" w:hAnsi="Times New Roman" w:cs="Times New Roman"/>
              <w:sz w:val="24"/>
              <w:szCs w:val="24"/>
            </w:rPr>
            <w:instrText xml:space="preserve">CITATION Sop13 \l 3082 </w:instrText>
          </w:r>
          <w:r w:rsidRPr="003800CE">
            <w:rPr>
              <w:rFonts w:ascii="Times New Roman" w:eastAsia="Calibri" w:hAnsi="Times New Roman" w:cs="Times New Roman"/>
              <w:sz w:val="24"/>
              <w:szCs w:val="24"/>
              <w:lang w:val="es-HN"/>
            </w:rPr>
            <w:fldChar w:fldCharType="separate"/>
          </w:r>
          <w:r>
            <w:rPr>
              <w:rFonts w:ascii="Times New Roman" w:eastAsia="Calibri" w:hAnsi="Times New Roman" w:cs="Times New Roman"/>
              <w:noProof/>
              <w:sz w:val="24"/>
              <w:szCs w:val="24"/>
            </w:rPr>
            <w:t xml:space="preserve"> </w:t>
          </w:r>
          <w:r w:rsidRPr="001E273B">
            <w:rPr>
              <w:rFonts w:ascii="Times New Roman" w:eastAsia="Calibri" w:hAnsi="Times New Roman" w:cs="Times New Roman"/>
              <w:noProof/>
              <w:sz w:val="24"/>
              <w:szCs w:val="24"/>
            </w:rPr>
            <w:t>(Brown, 2013)</w:t>
          </w:r>
          <w:r w:rsidRPr="003800CE">
            <w:rPr>
              <w:rFonts w:ascii="Times New Roman" w:eastAsia="Calibri" w:hAnsi="Times New Roman" w:cs="Times New Roman"/>
              <w:sz w:val="24"/>
              <w:szCs w:val="24"/>
              <w:lang w:val="es-HN"/>
            </w:rPr>
            <w:fldChar w:fldCharType="end"/>
          </w:r>
        </w:sdtContent>
      </w:sdt>
    </w:p>
    <w:p w14:paraId="6774E9A4" w14:textId="77777777" w:rsidR="00510526" w:rsidRPr="0030234D" w:rsidRDefault="00510526" w:rsidP="00510526">
      <w:pPr>
        <w:spacing w:line="480" w:lineRule="auto"/>
        <w:ind w:firstLine="708"/>
        <w:rPr>
          <w:rFonts w:ascii="Calibri" w:eastAsia="Calibri" w:hAnsi="Calibri" w:cs="Times New Roman"/>
          <w:lang w:val="es-HN"/>
        </w:rPr>
      </w:pPr>
      <w:r w:rsidRPr="0030234D">
        <w:rPr>
          <w:rFonts w:ascii="Times New Roman" w:eastAsia="Calibri" w:hAnsi="Times New Roman" w:cs="Times New Roman"/>
          <w:sz w:val="24"/>
          <w:lang w:val="es-HN"/>
        </w:rPr>
        <w:t xml:space="preserve">Para Centro América y el Caribe la situación es similar, por debajo de la media </w:t>
      </w:r>
      <w:r>
        <w:rPr>
          <w:rFonts w:ascii="Times New Roman" w:eastAsia="Calibri" w:hAnsi="Times New Roman" w:cs="Times New Roman"/>
          <w:sz w:val="24"/>
          <w:lang w:val="es-HN"/>
        </w:rPr>
        <w:t>E</w:t>
      </w:r>
      <w:r w:rsidRPr="0030234D">
        <w:rPr>
          <w:rFonts w:ascii="Times New Roman" w:eastAsia="Calibri" w:hAnsi="Times New Roman" w:cs="Times New Roman"/>
          <w:sz w:val="24"/>
          <w:lang w:val="es-HN"/>
        </w:rPr>
        <w:t>uropea y Sudamericana, El Salvador participo en las pruebas TIMSS para el área de matemáticas y los alumnos de cuarto grado quedaron en la posición 33 de 37 países y los alumnos de secundaria quedaron en el puesto 45 de 48 participantes</w:t>
      </w:r>
      <w:r>
        <w:rPr>
          <w:rFonts w:ascii="Times New Roman" w:eastAsia="Calibri" w:hAnsi="Times New Roman" w:cs="Times New Roman"/>
          <w:sz w:val="24"/>
          <w:lang w:val="es-HN"/>
        </w:rPr>
        <w:t xml:space="preserve"> e</w:t>
      </w:r>
      <w:r w:rsidRPr="0030234D">
        <w:rPr>
          <w:rFonts w:ascii="Times New Roman" w:eastAsia="Calibri" w:hAnsi="Times New Roman" w:cs="Times New Roman"/>
          <w:sz w:val="24"/>
          <w:lang w:val="es-HN"/>
        </w:rPr>
        <w:t>n las pruebas PISA del 2015 Costa Rica alcanzo el puesto 55 de 70 países participantes, siendo el de mejor calificación a nivel Centro Americano, pero con 73 puntos por debajo de la media de aprobación.</w:t>
      </w:r>
      <w:sdt>
        <w:sdtPr>
          <w:rPr>
            <w:rFonts w:ascii="Times New Roman" w:eastAsia="Calibri" w:hAnsi="Times New Roman" w:cs="Times New Roman"/>
            <w:sz w:val="24"/>
            <w:lang w:val="es-HN"/>
          </w:rPr>
          <w:id w:val="525682390"/>
          <w:citation/>
        </w:sdtPr>
        <w:sdtContent>
          <w:r>
            <w:rPr>
              <w:rFonts w:ascii="Times New Roman" w:eastAsia="Calibri" w:hAnsi="Times New Roman" w:cs="Times New Roman"/>
              <w:sz w:val="24"/>
              <w:lang w:val="es-HN"/>
            </w:rPr>
            <w:fldChar w:fldCharType="begin"/>
          </w:r>
          <w:r>
            <w:rPr>
              <w:rFonts w:ascii="Times New Roman" w:eastAsia="Calibri" w:hAnsi="Times New Roman" w:cs="Times New Roman"/>
              <w:sz w:val="24"/>
            </w:rPr>
            <w:instrText xml:space="preserve">CITATION OCD15 \l 3082 </w:instrText>
          </w:r>
          <w:r>
            <w:rPr>
              <w:rFonts w:ascii="Times New Roman" w:eastAsia="Calibri" w:hAnsi="Times New Roman" w:cs="Times New Roman"/>
              <w:sz w:val="24"/>
              <w:lang w:val="es-HN"/>
            </w:rPr>
            <w:fldChar w:fldCharType="separate"/>
          </w:r>
          <w:r>
            <w:rPr>
              <w:rFonts w:ascii="Times New Roman" w:eastAsia="Calibri" w:hAnsi="Times New Roman" w:cs="Times New Roman"/>
              <w:noProof/>
              <w:sz w:val="24"/>
            </w:rPr>
            <w:t xml:space="preserve"> </w:t>
          </w:r>
          <w:r w:rsidRPr="001E273B">
            <w:rPr>
              <w:rFonts w:ascii="Times New Roman" w:eastAsia="Calibri" w:hAnsi="Times New Roman" w:cs="Times New Roman"/>
              <w:noProof/>
              <w:sz w:val="24"/>
            </w:rPr>
            <w:t>(OECD, 2015)</w:t>
          </w:r>
          <w:r>
            <w:rPr>
              <w:rFonts w:ascii="Times New Roman" w:eastAsia="Calibri" w:hAnsi="Times New Roman" w:cs="Times New Roman"/>
              <w:sz w:val="24"/>
              <w:lang w:val="es-HN"/>
            </w:rPr>
            <w:fldChar w:fldCharType="end"/>
          </w:r>
        </w:sdtContent>
      </w:sdt>
    </w:p>
    <w:p w14:paraId="0B342108" w14:textId="77777777" w:rsidR="00510526" w:rsidRDefault="00510526" w:rsidP="00510526">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rPr>
        <w:t>Por otro lado, e</w:t>
      </w:r>
      <w:r w:rsidRPr="0030234D">
        <w:rPr>
          <w:rFonts w:ascii="Times New Roman" w:eastAsia="Calibri" w:hAnsi="Times New Roman" w:cs="Times New Roman"/>
          <w:sz w:val="24"/>
        </w:rPr>
        <w:t>n el gráfico 1</w:t>
      </w:r>
      <w:r>
        <w:rPr>
          <w:rFonts w:ascii="Times New Roman" w:eastAsia="Calibri" w:hAnsi="Times New Roman" w:cs="Times New Roman"/>
          <w:sz w:val="24"/>
        </w:rPr>
        <w:t xml:space="preserve"> se</w:t>
      </w:r>
      <w:r w:rsidRPr="0030234D">
        <w:rPr>
          <w:rFonts w:ascii="Times New Roman" w:eastAsia="Calibri" w:hAnsi="Times New Roman" w:cs="Times New Roman"/>
          <w:sz w:val="24"/>
        </w:rPr>
        <w:t xml:space="preserve"> observar el promedio académico de los estudiantes de séptimo, octavo y noveno grado </w:t>
      </w:r>
      <w:r>
        <w:rPr>
          <w:rFonts w:ascii="Times New Roman" w:eastAsia="Calibri" w:hAnsi="Times New Roman" w:cs="Times New Roman"/>
          <w:sz w:val="24"/>
        </w:rPr>
        <w:t xml:space="preserve">de Honduras </w:t>
      </w:r>
      <w:r w:rsidRPr="0030234D">
        <w:rPr>
          <w:rFonts w:ascii="Times New Roman" w:eastAsia="Calibri" w:hAnsi="Times New Roman" w:cs="Times New Roman"/>
          <w:sz w:val="24"/>
        </w:rPr>
        <w:t xml:space="preserve">en el área de matemáticas, el cual hasta el 2013 no </w:t>
      </w:r>
      <w:r>
        <w:rPr>
          <w:rFonts w:ascii="Times New Roman" w:eastAsia="Calibri" w:hAnsi="Times New Roman" w:cs="Times New Roman"/>
          <w:sz w:val="24"/>
        </w:rPr>
        <w:t>había sido</w:t>
      </w:r>
      <w:r w:rsidRPr="0030234D">
        <w:rPr>
          <w:rFonts w:ascii="Times New Roman" w:eastAsia="Calibri" w:hAnsi="Times New Roman" w:cs="Times New Roman"/>
          <w:sz w:val="24"/>
        </w:rPr>
        <w:t xml:space="preserve"> podido superar los 40 puntos en base a 100. Según un informe de rendimiento académico de la ONU sobre Honduras, el promedio de los alumnos de sexto grado es de </w:t>
      </w:r>
      <w:r w:rsidRPr="000D32C9">
        <w:rPr>
          <w:rFonts w:ascii="Times New Roman" w:eastAsia="Calibri" w:hAnsi="Times New Roman" w:cs="Times New Roman"/>
          <w:sz w:val="24"/>
          <w:lang w:val="es-HN"/>
        </w:rPr>
        <w:t xml:space="preserve">57% para el año 2013. </w:t>
      </w:r>
      <w:sdt>
        <w:sdtPr>
          <w:rPr>
            <w:rFonts w:ascii="Times New Roman" w:eastAsia="Calibri" w:hAnsi="Times New Roman" w:cs="Times New Roman"/>
            <w:sz w:val="24"/>
            <w:lang w:val="es-HN"/>
          </w:rPr>
          <w:id w:val="192435167"/>
          <w:citation/>
        </w:sdtPr>
        <w:sdtContent>
          <w:r w:rsidRPr="000D32C9">
            <w:rPr>
              <w:rFonts w:ascii="Times New Roman" w:eastAsia="Calibri" w:hAnsi="Times New Roman" w:cs="Times New Roman"/>
              <w:sz w:val="24"/>
              <w:lang w:val="es-HN"/>
            </w:rPr>
            <w:fldChar w:fldCharType="begin"/>
          </w:r>
          <w:r w:rsidRPr="000D32C9">
            <w:rPr>
              <w:rFonts w:ascii="Times New Roman" w:eastAsia="Calibri" w:hAnsi="Times New Roman" w:cs="Times New Roman"/>
              <w:sz w:val="24"/>
            </w:rPr>
            <w:instrText xml:space="preserve"> CITATION ONU13 \l 3082 </w:instrText>
          </w:r>
          <w:r w:rsidRPr="000D32C9">
            <w:rPr>
              <w:rFonts w:ascii="Times New Roman" w:eastAsia="Calibri" w:hAnsi="Times New Roman" w:cs="Times New Roman"/>
              <w:sz w:val="24"/>
              <w:lang w:val="es-HN"/>
            </w:rPr>
            <w:fldChar w:fldCharType="separate"/>
          </w:r>
          <w:r w:rsidRPr="001E273B">
            <w:rPr>
              <w:rFonts w:ascii="Times New Roman" w:eastAsia="Calibri" w:hAnsi="Times New Roman" w:cs="Times New Roman"/>
              <w:noProof/>
              <w:sz w:val="24"/>
            </w:rPr>
            <w:t>(ONU, 2013)</w:t>
          </w:r>
          <w:r w:rsidRPr="000D32C9">
            <w:rPr>
              <w:rFonts w:ascii="Times New Roman" w:eastAsia="Calibri" w:hAnsi="Times New Roman" w:cs="Times New Roman"/>
              <w:sz w:val="24"/>
              <w:lang w:val="es-HN"/>
            </w:rPr>
            <w:fldChar w:fldCharType="end"/>
          </w:r>
        </w:sdtContent>
      </w:sdt>
    </w:p>
    <w:p w14:paraId="69E3EB52" w14:textId="77777777" w:rsidR="00510526" w:rsidRPr="00D33BA0" w:rsidRDefault="00510526" w:rsidP="00510526">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lang w:val="es-HN"/>
        </w:rPr>
        <w:t xml:space="preserve">De igual manera en el grafico 2 se observan resultados académicos por parte de la Secretaria de Educación hasta el año 2015, como se logra apreciar, los resultados del área de matemáticas son inferiores a los del área de español, no alcanzando la nota aprobatoria mínima de 60 puntos, estos resultados son obtenidos de las pruebas de rendimiento académico que se aplican al final de cada año lectivo. </w:t>
      </w:r>
      <w:sdt>
        <w:sdtPr>
          <w:rPr>
            <w:rFonts w:ascii="Times New Roman" w:eastAsia="Calibri" w:hAnsi="Times New Roman" w:cs="Times New Roman"/>
            <w:sz w:val="24"/>
          </w:rPr>
          <w:id w:val="-1854413145"/>
          <w:citation/>
        </w:sdtPr>
        <w:sdtContent>
          <w:r w:rsidRPr="00D33BA0">
            <w:rPr>
              <w:rFonts w:ascii="Times New Roman" w:eastAsia="Calibri" w:hAnsi="Times New Roman" w:cs="Times New Roman"/>
              <w:sz w:val="24"/>
            </w:rPr>
            <w:fldChar w:fldCharType="begin"/>
          </w:r>
          <w:r w:rsidRPr="00D33BA0">
            <w:rPr>
              <w:rFonts w:ascii="Times New Roman" w:eastAsia="Calibri" w:hAnsi="Times New Roman" w:cs="Times New Roman"/>
              <w:sz w:val="24"/>
            </w:rPr>
            <w:instrText xml:space="preserve"> CITATION ELH17 \l 3082 </w:instrText>
          </w:r>
          <w:r w:rsidRPr="00D33BA0">
            <w:rPr>
              <w:rFonts w:ascii="Times New Roman" w:eastAsia="Calibri" w:hAnsi="Times New Roman" w:cs="Times New Roman"/>
              <w:sz w:val="24"/>
            </w:rPr>
            <w:fldChar w:fldCharType="separate"/>
          </w:r>
          <w:r w:rsidRPr="001E273B">
            <w:rPr>
              <w:rFonts w:ascii="Times New Roman" w:eastAsia="Calibri" w:hAnsi="Times New Roman" w:cs="Times New Roman"/>
              <w:noProof/>
              <w:sz w:val="24"/>
            </w:rPr>
            <w:t>(ELHERALDO, 2017)</w:t>
          </w:r>
          <w:r w:rsidRPr="00D33BA0">
            <w:rPr>
              <w:rFonts w:ascii="Times New Roman" w:eastAsia="Calibri" w:hAnsi="Times New Roman" w:cs="Times New Roman"/>
              <w:sz w:val="24"/>
            </w:rPr>
            <w:fldChar w:fldCharType="end"/>
          </w:r>
        </w:sdtContent>
      </w:sdt>
    </w:p>
    <w:p w14:paraId="67C7AA90" w14:textId="77777777" w:rsidR="00510526" w:rsidRPr="0030234D" w:rsidRDefault="00510526" w:rsidP="00510526">
      <w:pPr>
        <w:spacing w:line="240" w:lineRule="auto"/>
        <w:ind w:firstLine="708"/>
        <w:jc w:val="center"/>
        <w:rPr>
          <w:rFonts w:ascii="Calibri" w:eastAsia="Calibri" w:hAnsi="Calibri" w:cs="Times New Roman"/>
          <w:lang w:val="es-HN"/>
        </w:rPr>
      </w:pPr>
      <w:r>
        <w:rPr>
          <w:rFonts w:ascii="Times New Roman" w:eastAsia="Calibri" w:hAnsi="Times New Roman" w:cs="Times New Roman"/>
          <w:sz w:val="24"/>
          <w:lang w:val="es-HN"/>
        </w:rPr>
        <w:lastRenderedPageBreak/>
        <w:t xml:space="preserve">Gráfico 1. </w:t>
      </w:r>
      <w:r w:rsidRPr="0030234D">
        <w:rPr>
          <w:rFonts w:ascii="Times New Roman" w:eastAsia="Calibri" w:hAnsi="Times New Roman" w:cs="Times New Roman"/>
          <w:sz w:val="24"/>
          <w:lang w:val="es-HN"/>
        </w:rPr>
        <w:t>Promedio académico del área de matemáticas en el séptimo octavo y noveno grado para los años 2010-2012 y 2013.</w:t>
      </w:r>
    </w:p>
    <w:p w14:paraId="71E7473A" w14:textId="77777777" w:rsidR="00510526" w:rsidRDefault="00510526" w:rsidP="00510526">
      <w:pPr>
        <w:spacing w:line="240" w:lineRule="auto"/>
        <w:jc w:val="center"/>
        <w:rPr>
          <w:rFonts w:ascii="Times New Roman" w:eastAsia="Calibri" w:hAnsi="Times New Roman" w:cs="Times New Roman"/>
          <w:sz w:val="24"/>
        </w:rPr>
      </w:pPr>
      <w:r w:rsidRPr="0030234D">
        <w:rPr>
          <w:rFonts w:ascii="Calibri" w:eastAsia="Calibri" w:hAnsi="Calibri" w:cs="Times New Roman"/>
          <w:noProof/>
          <w:lang w:val="en-US"/>
        </w:rPr>
        <w:drawing>
          <wp:inline distT="0" distB="0" distL="0" distR="0" wp14:anchorId="3BEBBBBC" wp14:editId="5D8DEEFE">
            <wp:extent cx="3721609" cy="2220223"/>
            <wp:effectExtent l="57150" t="57150" r="107950" b="12319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7">
                      <a:extLst>
                        <a:ext uri="{28A0092B-C50C-407E-A947-70E740481C1C}">
                          <a14:useLocalDpi xmlns:a14="http://schemas.microsoft.com/office/drawing/2010/main" val="0"/>
                        </a:ext>
                      </a:extLst>
                    </a:blip>
                    <a:srcRect l="37445" t="38025" r="18370" b="23666"/>
                    <a:stretch/>
                  </pic:blipFill>
                  <pic:spPr bwMode="auto">
                    <a:xfrm>
                      <a:off x="0" y="0"/>
                      <a:ext cx="3751983" cy="2238343"/>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Pr="0030234D">
        <w:rPr>
          <w:rFonts w:ascii="Times New Roman" w:eastAsia="Calibri" w:hAnsi="Times New Roman" w:cs="Times New Roman"/>
          <w:sz w:val="20"/>
        </w:rPr>
        <w:br/>
      </w:r>
      <w:r w:rsidRPr="004B48A8">
        <w:rPr>
          <w:rFonts w:ascii="Times New Roman" w:eastAsia="Calibri" w:hAnsi="Times New Roman" w:cs="Times New Roman"/>
          <w:sz w:val="24"/>
        </w:rPr>
        <w:t xml:space="preserve">Fuente: Obtenido de </w:t>
      </w:r>
      <w:sdt>
        <w:sdtPr>
          <w:rPr>
            <w:rFonts w:ascii="Times New Roman" w:eastAsia="Calibri" w:hAnsi="Times New Roman" w:cs="Times New Roman"/>
            <w:sz w:val="24"/>
          </w:rPr>
          <w:id w:val="726960562"/>
          <w:citation/>
        </w:sdtPr>
        <w:sdtContent>
          <w:r w:rsidRPr="004B48A8">
            <w:rPr>
              <w:rFonts w:ascii="Times New Roman" w:eastAsia="Calibri" w:hAnsi="Times New Roman" w:cs="Times New Roman"/>
              <w:sz w:val="24"/>
            </w:rPr>
            <w:fldChar w:fldCharType="begin"/>
          </w:r>
          <w:r w:rsidRPr="004B48A8">
            <w:rPr>
              <w:rFonts w:ascii="Times New Roman" w:eastAsia="Calibri" w:hAnsi="Times New Roman" w:cs="Times New Roman"/>
              <w:sz w:val="24"/>
            </w:rPr>
            <w:instrText xml:space="preserve"> CITATION ELH17 \l 3082 </w:instrText>
          </w:r>
          <w:r w:rsidRPr="004B48A8">
            <w:rPr>
              <w:rFonts w:ascii="Times New Roman" w:eastAsia="Calibri" w:hAnsi="Times New Roman" w:cs="Times New Roman"/>
              <w:sz w:val="24"/>
            </w:rPr>
            <w:fldChar w:fldCharType="separate"/>
          </w:r>
          <w:r w:rsidRPr="001E273B">
            <w:rPr>
              <w:rFonts w:ascii="Times New Roman" w:eastAsia="Calibri" w:hAnsi="Times New Roman" w:cs="Times New Roman"/>
              <w:noProof/>
              <w:sz w:val="24"/>
            </w:rPr>
            <w:t>(ELHERALDO, 2017)</w:t>
          </w:r>
          <w:r w:rsidRPr="004B48A8">
            <w:rPr>
              <w:rFonts w:ascii="Times New Roman" w:eastAsia="Calibri" w:hAnsi="Times New Roman" w:cs="Times New Roman"/>
              <w:sz w:val="24"/>
            </w:rPr>
            <w:fldChar w:fldCharType="end"/>
          </w:r>
        </w:sdtContent>
      </w:sdt>
    </w:p>
    <w:p w14:paraId="50A47202" w14:textId="77777777" w:rsidR="00510526" w:rsidRDefault="00510526" w:rsidP="00510526">
      <w:pPr>
        <w:spacing w:line="240" w:lineRule="auto"/>
        <w:jc w:val="center"/>
        <w:rPr>
          <w:rFonts w:ascii="Times New Roman" w:eastAsia="Calibri" w:hAnsi="Times New Roman" w:cs="Times New Roman"/>
          <w:sz w:val="20"/>
        </w:rPr>
      </w:pPr>
    </w:p>
    <w:p w14:paraId="4FB68CF8" w14:textId="77777777" w:rsidR="00510526" w:rsidRDefault="00510526" w:rsidP="00510526">
      <w:pPr>
        <w:spacing w:line="240" w:lineRule="auto"/>
        <w:rPr>
          <w:rFonts w:ascii="Times New Roman" w:eastAsia="Calibri" w:hAnsi="Times New Roman" w:cs="Times New Roman"/>
          <w:sz w:val="20"/>
        </w:rPr>
      </w:pPr>
    </w:p>
    <w:p w14:paraId="294AE28F" w14:textId="77777777" w:rsidR="00510526" w:rsidRPr="0030234D" w:rsidRDefault="00510526" w:rsidP="00510526">
      <w:pPr>
        <w:spacing w:line="240" w:lineRule="auto"/>
        <w:jc w:val="center"/>
        <w:rPr>
          <w:rFonts w:ascii="Times New Roman" w:eastAsia="Calibri" w:hAnsi="Times New Roman" w:cs="Times New Roman"/>
          <w:sz w:val="20"/>
        </w:rPr>
      </w:pPr>
      <w:r w:rsidRPr="00D33BA0">
        <w:rPr>
          <w:rFonts w:ascii="Times New Roman" w:eastAsia="Calibri" w:hAnsi="Times New Roman" w:cs="Times New Roman"/>
          <w:sz w:val="24"/>
        </w:rPr>
        <w:t>Gráfico 2. Promedio académico del Área de Español y Matemáticas en pruebas anuales de la Secretaria de Educación</w:t>
      </w:r>
      <w:r>
        <w:rPr>
          <w:rFonts w:ascii="Times New Roman" w:eastAsia="Calibri" w:hAnsi="Times New Roman" w:cs="Times New Roman"/>
          <w:sz w:val="24"/>
        </w:rPr>
        <w:t>.</w:t>
      </w:r>
      <w:r w:rsidRPr="0030234D">
        <w:rPr>
          <w:rFonts w:ascii="Times New Roman" w:eastAsia="Calibri" w:hAnsi="Times New Roman" w:cs="Times New Roman"/>
          <w:sz w:val="20"/>
        </w:rPr>
        <w:br/>
      </w:r>
      <w:r w:rsidRPr="0030234D">
        <w:rPr>
          <w:rFonts w:ascii="Times New Roman" w:eastAsia="Calibri" w:hAnsi="Times New Roman" w:cs="Times New Roman"/>
          <w:noProof/>
          <w:sz w:val="24"/>
          <w:lang w:val="en-US"/>
        </w:rPr>
        <w:drawing>
          <wp:inline distT="0" distB="0" distL="0" distR="0" wp14:anchorId="29165BFE" wp14:editId="59D3F152">
            <wp:extent cx="3441940" cy="2139561"/>
            <wp:effectExtent l="57150" t="57150" r="120650" b="108585"/>
            <wp:docPr id="18" name="Imagen 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captura de pantalla&#10;&#10;Descripción generada con confianza muy alta"/>
                    <pic:cNvPicPr>
                      <a:picLocks noChangeAspect="1" noChangeArrowheads="1"/>
                    </pic:cNvPicPr>
                  </pic:nvPicPr>
                  <pic:blipFill>
                    <a:blip r:embed="rId18" cstate="print">
                      <a:extLst>
                        <a:ext uri="{28A0092B-C50C-407E-A947-70E740481C1C}">
                          <a14:useLocalDpi xmlns:a14="http://schemas.microsoft.com/office/drawing/2010/main" val="0"/>
                        </a:ext>
                      </a:extLst>
                    </a:blip>
                    <a:srcRect t="18724" r="11310" b="20474"/>
                    <a:stretch>
                      <a:fillRect/>
                    </a:stretch>
                  </pic:blipFill>
                  <pic:spPr bwMode="auto">
                    <a:xfrm>
                      <a:off x="0" y="0"/>
                      <a:ext cx="3481783" cy="2164328"/>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8E240F8" w14:textId="77777777" w:rsidR="00510526" w:rsidRPr="00D33BA0" w:rsidRDefault="00510526" w:rsidP="00510526">
      <w:pPr>
        <w:spacing w:line="240" w:lineRule="auto"/>
        <w:jc w:val="center"/>
        <w:rPr>
          <w:rFonts w:ascii="Times New Roman" w:eastAsia="Calibri" w:hAnsi="Times New Roman" w:cs="Times New Roman"/>
          <w:sz w:val="24"/>
        </w:rPr>
      </w:pPr>
      <w:r w:rsidRPr="00D33BA0">
        <w:rPr>
          <w:rFonts w:ascii="Times New Roman" w:eastAsia="Calibri" w:hAnsi="Times New Roman" w:cs="Times New Roman"/>
          <w:sz w:val="24"/>
        </w:rPr>
        <w:t xml:space="preserve">Fuente: Obtenido en  </w:t>
      </w:r>
      <w:sdt>
        <w:sdtPr>
          <w:rPr>
            <w:rFonts w:ascii="Times New Roman" w:eastAsia="Calibri" w:hAnsi="Times New Roman" w:cs="Times New Roman"/>
            <w:sz w:val="24"/>
          </w:rPr>
          <w:id w:val="-1151903056"/>
          <w:citation/>
        </w:sdtPr>
        <w:sdtContent>
          <w:r w:rsidRPr="00D33BA0">
            <w:rPr>
              <w:rFonts w:ascii="Times New Roman" w:eastAsia="Calibri" w:hAnsi="Times New Roman" w:cs="Times New Roman"/>
              <w:sz w:val="24"/>
            </w:rPr>
            <w:fldChar w:fldCharType="begin"/>
          </w:r>
          <w:r w:rsidRPr="00D33BA0">
            <w:rPr>
              <w:rFonts w:ascii="Times New Roman" w:eastAsia="Calibri" w:hAnsi="Times New Roman" w:cs="Times New Roman"/>
              <w:sz w:val="24"/>
            </w:rPr>
            <w:instrText xml:space="preserve"> CITATION ELH17 \l 3082 </w:instrText>
          </w:r>
          <w:r w:rsidRPr="00D33BA0">
            <w:rPr>
              <w:rFonts w:ascii="Times New Roman" w:eastAsia="Calibri" w:hAnsi="Times New Roman" w:cs="Times New Roman"/>
              <w:sz w:val="24"/>
            </w:rPr>
            <w:fldChar w:fldCharType="separate"/>
          </w:r>
          <w:r w:rsidRPr="001E273B">
            <w:rPr>
              <w:rFonts w:ascii="Times New Roman" w:eastAsia="Calibri" w:hAnsi="Times New Roman" w:cs="Times New Roman"/>
              <w:noProof/>
              <w:sz w:val="24"/>
            </w:rPr>
            <w:t>(ELHERALDO, 2017)</w:t>
          </w:r>
          <w:r w:rsidRPr="00D33BA0">
            <w:rPr>
              <w:rFonts w:ascii="Times New Roman" w:eastAsia="Calibri" w:hAnsi="Times New Roman" w:cs="Times New Roman"/>
              <w:sz w:val="24"/>
            </w:rPr>
            <w:fldChar w:fldCharType="end"/>
          </w:r>
        </w:sdtContent>
      </w:sdt>
    </w:p>
    <w:p w14:paraId="5AE34CB3" w14:textId="77777777" w:rsidR="00510526" w:rsidRPr="0030234D" w:rsidRDefault="00510526" w:rsidP="00510526">
      <w:pPr>
        <w:spacing w:line="240" w:lineRule="auto"/>
        <w:jc w:val="center"/>
        <w:rPr>
          <w:rFonts w:ascii="Times New Roman" w:eastAsia="Calibri" w:hAnsi="Times New Roman" w:cs="Times New Roman"/>
          <w:sz w:val="20"/>
        </w:rPr>
      </w:pPr>
    </w:p>
    <w:p w14:paraId="5D024A5D" w14:textId="77777777" w:rsidR="00510526" w:rsidRDefault="00510526" w:rsidP="00510526">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lang w:val="es-HN"/>
        </w:rPr>
        <w:t>Otro de los problema de los centros educativos es la d</w:t>
      </w:r>
      <w:r w:rsidRPr="0030234D">
        <w:rPr>
          <w:rFonts w:ascii="Times New Roman" w:eastAsia="Calibri" w:hAnsi="Times New Roman" w:cs="Times New Roman"/>
          <w:sz w:val="24"/>
          <w:lang w:val="es-HN"/>
        </w:rPr>
        <w:t xml:space="preserve">eserción </w:t>
      </w:r>
      <w:r>
        <w:rPr>
          <w:rFonts w:ascii="Times New Roman" w:eastAsia="Calibri" w:hAnsi="Times New Roman" w:cs="Times New Roman"/>
          <w:sz w:val="24"/>
          <w:lang w:val="es-HN"/>
        </w:rPr>
        <w:t>e</w:t>
      </w:r>
      <w:r w:rsidRPr="0030234D">
        <w:rPr>
          <w:rFonts w:ascii="Times New Roman" w:eastAsia="Calibri" w:hAnsi="Times New Roman" w:cs="Times New Roman"/>
          <w:sz w:val="24"/>
          <w:lang w:val="es-HN"/>
        </w:rPr>
        <w:t>scolar</w:t>
      </w:r>
      <w:r>
        <w:rPr>
          <w:rFonts w:ascii="Times New Roman" w:eastAsia="Calibri" w:hAnsi="Times New Roman" w:cs="Times New Roman"/>
          <w:sz w:val="24"/>
          <w:lang w:val="es-HN"/>
        </w:rPr>
        <w:t>, p</w:t>
      </w:r>
      <w:r w:rsidRPr="0030234D">
        <w:rPr>
          <w:rFonts w:ascii="Times New Roman" w:eastAsia="Calibri" w:hAnsi="Times New Roman" w:cs="Times New Roman"/>
          <w:sz w:val="24"/>
          <w:lang w:val="es-HN"/>
        </w:rPr>
        <w:t xml:space="preserve">ara el mes de agosto del año 2018 el Sistemas de Administración de Centros Educativos (SACE) de la Secretaria de Educación de Honduras registró un total de 17,462 estudiantes que ya habían abandonado los centros educativos, según el ministro de educación, algunas de los factores </w:t>
      </w:r>
      <w:r w:rsidRPr="0030234D">
        <w:rPr>
          <w:rFonts w:ascii="Times New Roman" w:eastAsia="Calibri" w:hAnsi="Times New Roman" w:cs="Times New Roman"/>
          <w:sz w:val="24"/>
          <w:lang w:val="es-HN"/>
        </w:rPr>
        <w:lastRenderedPageBreak/>
        <w:t>que provocan este problema es la migración ,el trabajo infantil , la violencia escolar y generalizada , los embarazos en adolescentes , la pobreza entre otros, en los últimos tres años se han registrado</w:t>
      </w:r>
      <w:r>
        <w:rPr>
          <w:rFonts w:ascii="Times New Roman" w:eastAsia="Calibri" w:hAnsi="Times New Roman" w:cs="Times New Roman"/>
          <w:sz w:val="24"/>
          <w:lang w:val="es-HN"/>
        </w:rPr>
        <w:t>. (FALTA CITA APA)</w:t>
      </w:r>
    </w:p>
    <w:p w14:paraId="7B1AAE9D" w14:textId="4924DB69" w:rsidR="00510526" w:rsidRDefault="00510526" w:rsidP="00510526">
      <w:pPr>
        <w:spacing w:line="480" w:lineRule="auto"/>
        <w:rPr>
          <w:rFonts w:ascii="Times New Roman" w:eastAsia="Calibri" w:hAnsi="Times New Roman" w:cs="Times New Roman"/>
          <w:sz w:val="24"/>
          <w:lang w:val="es-HN"/>
        </w:rPr>
      </w:pPr>
      <w:r>
        <w:rPr>
          <w:rFonts w:ascii="Times New Roman" w:eastAsia="Calibri" w:hAnsi="Times New Roman" w:cs="Times New Roman"/>
          <w:sz w:val="24"/>
          <w:lang w:val="es-HN"/>
        </w:rPr>
        <w:t>,</w:t>
      </w:r>
      <w:r w:rsidRPr="0030234D">
        <w:rPr>
          <w:rFonts w:ascii="Times New Roman" w:eastAsia="Calibri" w:hAnsi="Times New Roman" w:cs="Times New Roman"/>
          <w:sz w:val="24"/>
          <w:lang w:val="es-HN"/>
        </w:rPr>
        <w:t xml:space="preserve"> </w:t>
      </w:r>
      <w:r>
        <w:rPr>
          <w:rFonts w:ascii="Times New Roman" w:eastAsia="Calibri" w:hAnsi="Times New Roman" w:cs="Times New Roman"/>
          <w:sz w:val="24"/>
          <w:lang w:val="es-HN"/>
        </w:rPr>
        <w:t>además de esto, los centros pueden ser clausurados a</w:t>
      </w:r>
      <w:r w:rsidRPr="0030234D">
        <w:rPr>
          <w:rFonts w:ascii="Times New Roman" w:eastAsia="Calibri" w:hAnsi="Times New Roman" w:cs="Times New Roman"/>
          <w:sz w:val="24"/>
          <w:lang w:val="es-HN"/>
        </w:rPr>
        <w:t xml:space="preserve"> causa de problemas legales y administrativos en el 2014 fueron cerrados 23 centros educativos privados de Francisco Morazán y 17 centros más estuvieron en proceso de supervisión </w:t>
      </w:r>
      <w:sdt>
        <w:sdtPr>
          <w:rPr>
            <w:rFonts w:ascii="Times New Roman" w:eastAsia="Calibri" w:hAnsi="Times New Roman" w:cs="Times New Roman"/>
            <w:sz w:val="24"/>
            <w:lang w:val="es-HN"/>
          </w:rPr>
          <w:id w:val="931246399"/>
          <w:citation/>
        </w:sdtPr>
        <w:sdtContent>
          <w:r w:rsidRPr="0030234D">
            <w:rPr>
              <w:rFonts w:ascii="Times New Roman" w:eastAsia="Calibri" w:hAnsi="Times New Roman" w:cs="Times New Roman"/>
              <w:sz w:val="24"/>
              <w:lang w:val="es-HN"/>
            </w:rPr>
            <w:fldChar w:fldCharType="begin"/>
          </w:r>
          <w:r w:rsidRPr="0030234D">
            <w:rPr>
              <w:rFonts w:ascii="Times New Roman" w:eastAsia="Calibri" w:hAnsi="Times New Roman" w:cs="Times New Roman"/>
              <w:sz w:val="24"/>
            </w:rPr>
            <w:instrText xml:space="preserve"> CITATION ELH14 \l 3082 </w:instrText>
          </w:r>
          <w:r w:rsidRPr="0030234D">
            <w:rPr>
              <w:rFonts w:ascii="Times New Roman" w:eastAsia="Calibri" w:hAnsi="Times New Roman" w:cs="Times New Roman"/>
              <w:sz w:val="24"/>
              <w:lang w:val="es-HN"/>
            </w:rPr>
            <w:fldChar w:fldCharType="separate"/>
          </w:r>
          <w:r>
            <w:rPr>
              <w:rFonts w:ascii="Times New Roman" w:eastAsia="Calibri" w:hAnsi="Times New Roman" w:cs="Times New Roman"/>
              <w:b/>
              <w:bCs/>
              <w:noProof/>
              <w:sz w:val="24"/>
            </w:rPr>
            <w:t>Fuente especificada no válida.</w:t>
          </w:r>
          <w:r w:rsidRPr="0030234D">
            <w:rPr>
              <w:rFonts w:ascii="Times New Roman" w:eastAsia="Calibri" w:hAnsi="Times New Roman" w:cs="Times New Roman"/>
              <w:sz w:val="24"/>
              <w:lang w:val="es-HN"/>
            </w:rPr>
            <w:fldChar w:fldCharType="end"/>
          </w:r>
        </w:sdtContent>
      </w:sdt>
      <w:r w:rsidRPr="0030234D">
        <w:rPr>
          <w:rFonts w:ascii="Times New Roman" w:eastAsia="Calibri" w:hAnsi="Times New Roman" w:cs="Times New Roman"/>
          <w:sz w:val="24"/>
          <w:lang w:val="es-HN"/>
        </w:rPr>
        <w:t>.  Debido a las malas condiciones de infraestructura y la baja matrícula que se registró en varios centros educativos de San Pedro Sula, 13 centros educativos privados se vieron obligados a cerrar sus operaciones en el año 2017</w:t>
      </w:r>
      <w:sdt>
        <w:sdtPr>
          <w:rPr>
            <w:rFonts w:ascii="Times New Roman" w:eastAsia="Calibri" w:hAnsi="Times New Roman" w:cs="Times New Roman"/>
            <w:sz w:val="24"/>
            <w:lang w:val="es-HN"/>
          </w:rPr>
          <w:id w:val="1935939474"/>
          <w:citation/>
        </w:sdtPr>
        <w:sdtContent>
          <w:r w:rsidRPr="0030234D">
            <w:rPr>
              <w:rFonts w:ascii="Times New Roman" w:eastAsia="Calibri" w:hAnsi="Times New Roman" w:cs="Times New Roman"/>
              <w:sz w:val="24"/>
              <w:lang w:val="es-HN"/>
            </w:rPr>
            <w:fldChar w:fldCharType="begin"/>
          </w:r>
          <w:r w:rsidRPr="0030234D">
            <w:rPr>
              <w:rFonts w:ascii="Times New Roman" w:eastAsia="Calibri" w:hAnsi="Times New Roman" w:cs="Times New Roman"/>
              <w:sz w:val="24"/>
            </w:rPr>
            <w:instrText xml:space="preserve"> CITATION LAP182 \l 3082 </w:instrText>
          </w:r>
          <w:r w:rsidRPr="0030234D">
            <w:rPr>
              <w:rFonts w:ascii="Times New Roman" w:eastAsia="Calibri" w:hAnsi="Times New Roman" w:cs="Times New Roman"/>
              <w:sz w:val="24"/>
              <w:lang w:val="es-HN"/>
            </w:rPr>
            <w:fldChar w:fldCharType="separate"/>
          </w:r>
          <w:r>
            <w:rPr>
              <w:rFonts w:ascii="Times New Roman" w:eastAsia="Calibri" w:hAnsi="Times New Roman" w:cs="Times New Roman"/>
              <w:b/>
              <w:bCs/>
              <w:noProof/>
              <w:sz w:val="24"/>
            </w:rPr>
            <w:t>Fuente especificada no válida.</w:t>
          </w:r>
          <w:r w:rsidRPr="0030234D">
            <w:rPr>
              <w:rFonts w:ascii="Times New Roman" w:eastAsia="Calibri" w:hAnsi="Times New Roman" w:cs="Times New Roman"/>
              <w:sz w:val="24"/>
              <w:lang w:val="es-HN"/>
            </w:rPr>
            <w:fldChar w:fldCharType="end"/>
          </w:r>
        </w:sdtContent>
      </w:sdt>
      <w:r w:rsidRPr="0030234D">
        <w:rPr>
          <w:rFonts w:ascii="Times New Roman" w:eastAsia="Calibri" w:hAnsi="Times New Roman" w:cs="Times New Roman"/>
          <w:sz w:val="24"/>
          <w:lang w:val="es-HN"/>
        </w:rPr>
        <w:t>, El instituto INTAE de San Pedro Sula decidido cerrar en el 2015 la modalidad nocturna por la baja cantidad de matrículas que se reportan desde el año 2013, a lo cual los 186 estudiantes fueron traslados a otros institutos en la modalidad de</w:t>
      </w:r>
    </w:p>
    <w:p w14:paraId="131980F3" w14:textId="77777777" w:rsidR="00510526" w:rsidRDefault="00510526" w:rsidP="00510526">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lang w:val="es-HN"/>
        </w:rPr>
        <w:t>Así mismo la p</w:t>
      </w:r>
      <w:r w:rsidRPr="0030234D">
        <w:rPr>
          <w:rFonts w:ascii="Times New Roman" w:eastAsia="Calibri" w:hAnsi="Times New Roman" w:cs="Times New Roman"/>
          <w:sz w:val="24"/>
          <w:lang w:val="es-HN"/>
        </w:rPr>
        <w:t>érdida de matrículas</w:t>
      </w:r>
      <w:r>
        <w:rPr>
          <w:rFonts w:ascii="Times New Roman" w:eastAsia="Calibri" w:hAnsi="Times New Roman" w:cs="Times New Roman"/>
          <w:sz w:val="24"/>
          <w:lang w:val="es-HN"/>
        </w:rPr>
        <w:t xml:space="preserve"> de los centros educativos privados es otro problema que se debe superar, s</w:t>
      </w:r>
      <w:r w:rsidRPr="0030234D">
        <w:rPr>
          <w:rFonts w:ascii="Times New Roman" w:eastAsia="Calibri" w:hAnsi="Times New Roman" w:cs="Times New Roman"/>
          <w:sz w:val="24"/>
          <w:lang w:val="es-HN"/>
        </w:rPr>
        <w:t xml:space="preserve">egún el Sistema de Administración de Centros Educativos (SACE), cada año muchos estudiantes de los centros educativos privados abandonan su centro educativo y se trasladan a un centro gubernamental, en el año 2015 la deserción fue de más de 4000 estudiantes y para el 2017 fueron más de 8800 los estudiantes que abandonaron los centros educativos privados (Ver tabla 1). </w:t>
      </w:r>
    </w:p>
    <w:p w14:paraId="5474B43B" w14:textId="77777777" w:rsidR="00510526" w:rsidRDefault="00510526" w:rsidP="00510526">
      <w:pPr>
        <w:spacing w:line="240" w:lineRule="auto"/>
        <w:jc w:val="center"/>
        <w:rPr>
          <w:rFonts w:ascii="Times New Roman" w:eastAsia="Calibri" w:hAnsi="Times New Roman" w:cs="Times New Roman"/>
          <w:sz w:val="24"/>
          <w:lang w:val="es-HN"/>
        </w:rPr>
      </w:pPr>
      <w:r w:rsidRPr="0030234D">
        <w:rPr>
          <w:rFonts w:ascii="Times New Roman" w:eastAsia="Calibri" w:hAnsi="Times New Roman" w:cs="Times New Roman"/>
          <w:sz w:val="24"/>
          <w:lang w:val="es-HN"/>
        </w:rPr>
        <w:t>Tabla 1</w:t>
      </w:r>
      <w:r>
        <w:rPr>
          <w:rFonts w:ascii="Times New Roman" w:eastAsia="Calibri" w:hAnsi="Times New Roman" w:cs="Times New Roman"/>
          <w:sz w:val="24"/>
          <w:lang w:val="es-HN"/>
        </w:rPr>
        <w:t>.</w:t>
      </w:r>
      <w:r w:rsidRPr="0030234D">
        <w:rPr>
          <w:rFonts w:ascii="Times New Roman" w:eastAsia="Calibri" w:hAnsi="Times New Roman" w:cs="Times New Roman"/>
          <w:sz w:val="24"/>
          <w:lang w:val="es-HN"/>
        </w:rPr>
        <w:t xml:space="preserve"> Comparativo de la Matricula inicial y final en Centros Educativos Privados</w:t>
      </w:r>
      <w:r>
        <w:rPr>
          <w:rFonts w:ascii="Times New Roman" w:eastAsia="Calibri" w:hAnsi="Times New Roman" w:cs="Times New Roman"/>
          <w:sz w:val="24"/>
          <w:lang w:val="es-HN"/>
        </w:rPr>
        <w:t>.</w:t>
      </w:r>
    </w:p>
    <w:p w14:paraId="1C331FFD" w14:textId="77777777" w:rsidR="00510526" w:rsidRPr="0030234D" w:rsidRDefault="00510526" w:rsidP="00510526">
      <w:pPr>
        <w:spacing w:line="240" w:lineRule="auto"/>
        <w:ind w:firstLine="708"/>
        <w:jc w:val="center"/>
        <w:rPr>
          <w:rFonts w:ascii="Times New Roman" w:eastAsia="Calibri" w:hAnsi="Times New Roman" w:cs="Times New Roman"/>
          <w:sz w:val="24"/>
          <w:lang w:val="es-HN"/>
        </w:rPr>
      </w:pPr>
      <w:r w:rsidRPr="0030234D">
        <w:rPr>
          <w:rFonts w:ascii="Calibri" w:eastAsia="Calibri" w:hAnsi="Calibri" w:cs="Times New Roman"/>
          <w:noProof/>
          <w:lang w:val="en-US"/>
        </w:rPr>
        <w:lastRenderedPageBreak/>
        <w:drawing>
          <wp:inline distT="0" distB="0" distL="0" distR="0" wp14:anchorId="705EFD9B" wp14:editId="07341534">
            <wp:extent cx="3562184" cy="2219211"/>
            <wp:effectExtent l="0" t="0" r="63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0859" t="22106" r="22769" b="15288"/>
                    <a:stretch/>
                  </pic:blipFill>
                  <pic:spPr bwMode="auto">
                    <a:xfrm>
                      <a:off x="0" y="0"/>
                      <a:ext cx="3578707" cy="222950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Calibri" w:hAnsi="Times New Roman" w:cs="Times New Roman"/>
          <w:sz w:val="24"/>
          <w:lang w:val="es-HN"/>
        </w:rPr>
        <w:br/>
        <w:t>Fuente: Obtenido en (FALTA CITA APA)</w:t>
      </w:r>
    </w:p>
    <w:p w14:paraId="26021E9E" w14:textId="77777777" w:rsidR="00510526" w:rsidRPr="00510526" w:rsidRDefault="00510526" w:rsidP="00510526">
      <w:pPr>
        <w:spacing w:line="480" w:lineRule="auto"/>
        <w:rPr>
          <w:lang w:val="es-HN"/>
        </w:rPr>
      </w:pPr>
    </w:p>
    <w:p w14:paraId="486A753F" w14:textId="77777777" w:rsidR="00AA1446" w:rsidRDefault="00AA1446" w:rsidP="00AA1446">
      <w:pPr>
        <w:spacing w:line="480" w:lineRule="auto"/>
        <w:ind w:firstLine="708"/>
        <w:rPr>
          <w:rFonts w:ascii="Times New Roman" w:hAnsi="Times New Roman" w:cs="Times New Roman"/>
          <w:sz w:val="24"/>
          <w:lang w:val="es-HN"/>
        </w:rPr>
      </w:pPr>
      <w:r>
        <w:rPr>
          <w:rFonts w:ascii="Times New Roman" w:hAnsi="Times New Roman" w:cs="Times New Roman"/>
          <w:sz w:val="24"/>
          <w:lang w:val="es-HN"/>
        </w:rPr>
        <w:t xml:space="preserve">El crecimiento acelerado de las organizaciones tanto en tamaño, operaciones, clientes y servicios genera mayores dificultades para la alta gerencia en el proceso de la toma eficiente de decisiones, un informe realizado por la </w:t>
      </w:r>
      <w:proofErr w:type="spellStart"/>
      <w:r>
        <w:rPr>
          <w:rFonts w:ascii="Times New Roman" w:hAnsi="Times New Roman" w:cs="Times New Roman"/>
          <w:sz w:val="24"/>
          <w:lang w:val="es-HN"/>
        </w:rPr>
        <w:t>Economist</w:t>
      </w:r>
      <w:proofErr w:type="spellEnd"/>
      <w:r>
        <w:rPr>
          <w:rFonts w:ascii="Times New Roman" w:hAnsi="Times New Roman" w:cs="Times New Roman"/>
          <w:sz w:val="24"/>
          <w:lang w:val="es-HN"/>
        </w:rPr>
        <w:t xml:space="preserve"> Intelligence Unit en el año 2007 muestra el resultado de la investigación a 154 ejecutivos de todo el mundo, de los cuales el 61% confiesa que sus decisiones tomadas no han sido las más eficientes debido a la poca calidad de la información que poseen, y esta cifra sube a 72% en las grandes organizaciones, en una de sus conclusiones describen que la utilización de datos deficientes o insuficientes conduce a tomar malas decisiones. </w:t>
      </w:r>
      <w:sdt>
        <w:sdtPr>
          <w:rPr>
            <w:rFonts w:ascii="Times New Roman" w:hAnsi="Times New Roman" w:cs="Times New Roman"/>
            <w:sz w:val="24"/>
            <w:lang w:val="es-HN"/>
          </w:rPr>
          <w:id w:val="1165904525"/>
          <w:citation/>
        </w:sdtPr>
        <w:sdtContent>
          <w:r>
            <w:rPr>
              <w:rFonts w:ascii="Times New Roman" w:hAnsi="Times New Roman" w:cs="Times New Roman"/>
              <w:sz w:val="24"/>
              <w:lang w:val="es-HN"/>
            </w:rPr>
            <w:fldChar w:fldCharType="begin"/>
          </w:r>
          <w:r>
            <w:rPr>
              <w:rFonts w:ascii="Times New Roman" w:hAnsi="Times New Roman" w:cs="Times New Roman"/>
              <w:sz w:val="24"/>
            </w:rPr>
            <w:instrText xml:space="preserve"> CITATION EIU07 \l 3082 </w:instrText>
          </w:r>
          <w:r>
            <w:rPr>
              <w:rFonts w:ascii="Times New Roman" w:hAnsi="Times New Roman" w:cs="Times New Roman"/>
              <w:sz w:val="24"/>
              <w:lang w:val="es-HN"/>
            </w:rPr>
            <w:fldChar w:fldCharType="separate"/>
          </w:r>
          <w:r w:rsidRPr="001E273B">
            <w:rPr>
              <w:rFonts w:ascii="Times New Roman" w:hAnsi="Times New Roman" w:cs="Times New Roman"/>
              <w:noProof/>
              <w:sz w:val="24"/>
            </w:rPr>
            <w:t>(EIU, 2007)</w:t>
          </w:r>
          <w:r>
            <w:rPr>
              <w:rFonts w:ascii="Times New Roman" w:hAnsi="Times New Roman" w:cs="Times New Roman"/>
              <w:sz w:val="24"/>
              <w:lang w:val="es-HN"/>
            </w:rPr>
            <w:fldChar w:fldCharType="end"/>
          </w:r>
        </w:sdtContent>
      </w:sdt>
    </w:p>
    <w:p w14:paraId="30F4CDD0" w14:textId="77777777" w:rsidR="00510526" w:rsidRPr="00510526" w:rsidRDefault="00510526" w:rsidP="00510526">
      <w:pPr>
        <w:rPr>
          <w:lang w:val="es-MX"/>
        </w:rPr>
      </w:pPr>
    </w:p>
    <w:p w14:paraId="40D2D15B" w14:textId="6E576FB3" w:rsidR="00E37317" w:rsidRPr="00337F03" w:rsidRDefault="00E37317" w:rsidP="00337F03">
      <w:pPr>
        <w:pStyle w:val="Ttulo1"/>
        <w:spacing w:line="480" w:lineRule="auto"/>
        <w:jc w:val="center"/>
        <w:rPr>
          <w:rFonts w:cs="Times New Roman"/>
          <w:szCs w:val="24"/>
          <w:lang w:val="es-MX"/>
        </w:rPr>
      </w:pPr>
      <w:r w:rsidRPr="0084241B">
        <w:rPr>
          <w:rFonts w:cs="Times New Roman"/>
          <w:szCs w:val="24"/>
          <w:lang w:val="es-MX"/>
        </w:rPr>
        <w:t xml:space="preserve"> </w:t>
      </w:r>
    </w:p>
    <w:p w14:paraId="32342D7A" w14:textId="77777777" w:rsidR="00696E8D" w:rsidRPr="00696E8D" w:rsidRDefault="00696E8D" w:rsidP="00696E8D">
      <w:pPr>
        <w:spacing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2.1 Gestión Informática </w:t>
      </w:r>
    </w:p>
    <w:p w14:paraId="16C173AB" w14:textId="4CBC0291"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b/>
          <w:color w:val="000000" w:themeColor="text1"/>
          <w:sz w:val="24"/>
          <w:szCs w:val="24"/>
        </w:rPr>
        <w:t xml:space="preserve">2.1.1 Las tecnologías de la información y comunicación. </w:t>
      </w:r>
      <w:r w:rsidRPr="00696E8D">
        <w:rPr>
          <w:rFonts w:ascii="Times New Roman" w:hAnsi="Times New Roman" w:cs="Times New Roman"/>
          <w:color w:val="000000" w:themeColor="text1"/>
          <w:sz w:val="24"/>
          <w:szCs w:val="24"/>
        </w:rPr>
        <w:t xml:space="preserve">La utilización de las Tecnologías de la Información y Comunicación (TIC) en las empresas se han vuelto una característica sumamente indispensable para el crecimiento y el éxito de toda organización, el control de la maquinaria, los procesos , y las mejoras en la comunicación con el cliente </w:t>
      </w:r>
      <w:r w:rsidRPr="00696E8D">
        <w:rPr>
          <w:rFonts w:ascii="Times New Roman" w:hAnsi="Times New Roman" w:cs="Times New Roman"/>
          <w:color w:val="000000" w:themeColor="text1"/>
          <w:sz w:val="24"/>
          <w:szCs w:val="24"/>
        </w:rPr>
        <w:lastRenderedPageBreak/>
        <w:t xml:space="preserve">son realizadas con mejor calidad cuando se utilizan las TIC para su realización,   las TIC suelen ser vistas como el futuro de los negocios , pero  </w:t>
      </w:r>
      <w:r w:rsidR="002320D0">
        <w:rPr>
          <w:rFonts w:ascii="Times New Roman" w:hAnsi="Times New Roman" w:cs="Times New Roman"/>
          <w:color w:val="000000" w:themeColor="text1"/>
          <w:sz w:val="24"/>
          <w:szCs w:val="24"/>
        </w:rPr>
        <w:t>se debe comprender</w:t>
      </w:r>
      <w:r w:rsidRPr="00696E8D">
        <w:rPr>
          <w:rFonts w:ascii="Times New Roman" w:hAnsi="Times New Roman" w:cs="Times New Roman"/>
          <w:color w:val="000000" w:themeColor="text1"/>
          <w:sz w:val="24"/>
          <w:szCs w:val="24"/>
        </w:rPr>
        <w:t xml:space="preserve"> que las TIC ya son el presente de todos los negocio exitosos, y el no implementarlas retrasa</w:t>
      </w:r>
      <w:r w:rsidR="002320D0">
        <w:rPr>
          <w:rFonts w:ascii="Times New Roman" w:hAnsi="Times New Roman" w:cs="Times New Roman"/>
          <w:color w:val="000000" w:themeColor="text1"/>
          <w:sz w:val="24"/>
          <w:szCs w:val="24"/>
        </w:rPr>
        <w:t>rá</w:t>
      </w:r>
      <w:r w:rsidRPr="00696E8D">
        <w:rPr>
          <w:rFonts w:ascii="Times New Roman" w:hAnsi="Times New Roman" w:cs="Times New Roman"/>
          <w:color w:val="000000" w:themeColor="text1"/>
          <w:sz w:val="24"/>
          <w:szCs w:val="24"/>
        </w:rPr>
        <w:t xml:space="preserve"> el desarrollo de cualquier compañía. </w:t>
      </w:r>
      <w:sdt>
        <w:sdtPr>
          <w:rPr>
            <w:rFonts w:ascii="Times New Roman" w:hAnsi="Times New Roman" w:cs="Times New Roman"/>
            <w:color w:val="000000" w:themeColor="text1"/>
            <w:sz w:val="24"/>
            <w:szCs w:val="24"/>
          </w:rPr>
          <w:id w:val="-9454480"/>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CITATION Dor16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(Reyes, 2016)</w:t>
          </w:r>
          <w:r w:rsidRPr="00696E8D">
            <w:rPr>
              <w:rFonts w:ascii="Times New Roman" w:hAnsi="Times New Roman" w:cs="Times New Roman"/>
              <w:color w:val="000000" w:themeColor="text1"/>
              <w:sz w:val="24"/>
              <w:szCs w:val="24"/>
              <w:lang w:val="es-MX"/>
            </w:rPr>
            <w:fldChar w:fldCharType="end"/>
          </w:r>
        </w:sdtContent>
      </w:sdt>
    </w:p>
    <w:p w14:paraId="167F3280" w14:textId="454E24E9" w:rsidR="00696E8D" w:rsidRPr="00696E8D" w:rsidRDefault="00B47669" w:rsidP="00B47669">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 puede</w:t>
      </w:r>
      <w:r w:rsidR="00696E8D" w:rsidRPr="00696E8D">
        <w:rPr>
          <w:rFonts w:ascii="Times New Roman" w:hAnsi="Times New Roman" w:cs="Times New Roman"/>
          <w:color w:val="000000" w:themeColor="text1"/>
          <w:sz w:val="24"/>
          <w:szCs w:val="24"/>
        </w:rPr>
        <w:t xml:space="preserve"> definir las TIC como el conjunto de mecanismos tecnológicos y electrónicos que permiten una correcta gestión de la información, Según Sánchez, Investigadora del Instituto Latinoamérica de Costa Rica</w:t>
      </w:r>
      <w:r w:rsidR="002320D0">
        <w:rPr>
          <w:rFonts w:ascii="Times New Roman" w:hAnsi="Times New Roman" w:cs="Times New Roman"/>
          <w:color w:val="000000" w:themeColor="text1"/>
          <w:sz w:val="24"/>
          <w:szCs w:val="24"/>
        </w:rPr>
        <w:t>,</w:t>
      </w:r>
      <w:r w:rsidR="00696E8D" w:rsidRPr="00696E8D">
        <w:rPr>
          <w:rFonts w:ascii="Times New Roman" w:hAnsi="Times New Roman" w:cs="Times New Roman"/>
          <w:color w:val="000000" w:themeColor="text1"/>
          <w:sz w:val="24"/>
          <w:szCs w:val="24"/>
        </w:rPr>
        <w:t xml:space="preserve"> las TIC son la tecnología necesaria para poder crear, recibir, almacenar, modificar asegurar, procesar y presentar toda nuestra información utilizando a los ordenadores como herramientas principales de trabajo.   </w:t>
      </w:r>
      <w:sdt>
        <w:sdtPr>
          <w:rPr>
            <w:rFonts w:ascii="Times New Roman" w:hAnsi="Times New Roman" w:cs="Times New Roman"/>
            <w:color w:val="000000" w:themeColor="text1"/>
            <w:sz w:val="24"/>
            <w:szCs w:val="24"/>
          </w:rPr>
          <w:id w:val="1840572565"/>
          <w:citation/>
        </w:sdtPr>
        <w:sdtContent>
          <w:r w:rsidR="00696E8D" w:rsidRPr="00696E8D">
            <w:rPr>
              <w:rFonts w:ascii="Times New Roman" w:hAnsi="Times New Roman" w:cs="Times New Roman"/>
              <w:color w:val="000000" w:themeColor="text1"/>
              <w:sz w:val="24"/>
              <w:szCs w:val="24"/>
            </w:rPr>
            <w:fldChar w:fldCharType="begin"/>
          </w:r>
          <w:r w:rsidR="00696E8D" w:rsidRPr="00696E8D">
            <w:rPr>
              <w:rFonts w:ascii="Times New Roman" w:hAnsi="Times New Roman" w:cs="Times New Roman"/>
              <w:color w:val="000000" w:themeColor="text1"/>
              <w:sz w:val="24"/>
              <w:szCs w:val="24"/>
            </w:rPr>
            <w:instrText xml:space="preserve">CITATION Sán07 \l 3082 </w:instrText>
          </w:r>
          <w:r w:rsidR="00696E8D"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(Sánchez, 2007)</w:t>
          </w:r>
          <w:r w:rsidR="00696E8D" w:rsidRPr="00696E8D">
            <w:rPr>
              <w:rFonts w:ascii="Times New Roman" w:hAnsi="Times New Roman" w:cs="Times New Roman"/>
              <w:color w:val="000000" w:themeColor="text1"/>
              <w:sz w:val="24"/>
              <w:szCs w:val="24"/>
              <w:lang w:val="es-MX"/>
            </w:rPr>
            <w:fldChar w:fldCharType="end"/>
          </w:r>
        </w:sdtContent>
      </w:sdt>
    </w:p>
    <w:p w14:paraId="28C12800" w14:textId="3D2B33DA" w:rsidR="00696E8D" w:rsidRPr="00696E8D" w:rsidRDefault="00696E8D" w:rsidP="00B47669">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El </w:t>
      </w:r>
      <w:r w:rsidR="002320D0">
        <w:rPr>
          <w:rFonts w:ascii="Times New Roman" w:hAnsi="Times New Roman" w:cs="Times New Roman"/>
          <w:color w:val="000000" w:themeColor="text1"/>
          <w:sz w:val="24"/>
          <w:szCs w:val="24"/>
        </w:rPr>
        <w:t>surgimiento</w:t>
      </w:r>
      <w:r w:rsidRPr="00696E8D">
        <w:rPr>
          <w:rFonts w:ascii="Times New Roman" w:hAnsi="Times New Roman" w:cs="Times New Roman"/>
          <w:color w:val="000000" w:themeColor="text1"/>
          <w:sz w:val="24"/>
          <w:szCs w:val="24"/>
        </w:rPr>
        <w:t xml:space="preserve"> de las TIC ha permitido la creación de nuevos</w:t>
      </w:r>
      <w:r w:rsidR="002320D0">
        <w:rPr>
          <w:rFonts w:ascii="Times New Roman" w:hAnsi="Times New Roman" w:cs="Times New Roman"/>
          <w:color w:val="000000" w:themeColor="text1"/>
          <w:sz w:val="24"/>
          <w:szCs w:val="24"/>
        </w:rPr>
        <w:t xml:space="preserve"> servicios y productos</w:t>
      </w:r>
      <w:r w:rsidRPr="00696E8D">
        <w:rPr>
          <w:rFonts w:ascii="Times New Roman" w:hAnsi="Times New Roman" w:cs="Times New Roman"/>
          <w:color w:val="000000" w:themeColor="text1"/>
          <w:sz w:val="24"/>
          <w:szCs w:val="24"/>
        </w:rPr>
        <w:t>, los cuales, hace más de una década no eran ni pensables de realizar, además del hecho que también se pueden implementar en casi cualquier</w:t>
      </w:r>
      <w:r w:rsidR="002E1367">
        <w:rPr>
          <w:rFonts w:ascii="Times New Roman" w:hAnsi="Times New Roman" w:cs="Times New Roman"/>
          <w:color w:val="000000" w:themeColor="text1"/>
          <w:sz w:val="24"/>
          <w:szCs w:val="24"/>
        </w:rPr>
        <w:t xml:space="preserve"> área comercial</w:t>
      </w:r>
      <w:r w:rsidRPr="00821BB4">
        <w:rPr>
          <w:rFonts w:ascii="Times New Roman" w:hAnsi="Times New Roman" w:cs="Times New Roman"/>
          <w:color w:val="000000" w:themeColor="text1"/>
          <w:sz w:val="28"/>
          <w:szCs w:val="24"/>
        </w:rPr>
        <w:t xml:space="preserve"> </w:t>
      </w:r>
      <w:r w:rsidRPr="00696E8D">
        <w:rPr>
          <w:rFonts w:ascii="Times New Roman" w:hAnsi="Times New Roman" w:cs="Times New Roman"/>
          <w:color w:val="000000" w:themeColor="text1"/>
          <w:sz w:val="24"/>
          <w:szCs w:val="24"/>
        </w:rPr>
        <w:t>existente para potenciar y mejorar sus procesos, no queda duda que la innovación tecnológica es una gran oportunidad para cualquier empresa que desee sobresalir en su robro de negocio.</w:t>
      </w:r>
    </w:p>
    <w:p w14:paraId="47A33945" w14:textId="673D9407" w:rsidR="00696E8D" w:rsidRPr="00696E8D" w:rsidRDefault="00696E8D" w:rsidP="002E1367">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lang w:val="es-HN"/>
        </w:rPr>
        <w:t>Para</w:t>
      </w:r>
      <w:r w:rsidR="00B47669">
        <w:rPr>
          <w:rFonts w:ascii="Times New Roman" w:hAnsi="Times New Roman" w:cs="Times New Roman"/>
          <w:color w:val="000000" w:themeColor="text1"/>
          <w:sz w:val="24"/>
          <w:szCs w:val="24"/>
          <w:lang w:val="es-HN"/>
        </w:rPr>
        <w:t xml:space="preserve"> Luna (2018) d</w:t>
      </w:r>
      <w:r w:rsidRPr="00696E8D">
        <w:rPr>
          <w:rFonts w:ascii="Times New Roman" w:hAnsi="Times New Roman" w:cs="Times New Roman"/>
          <w:color w:val="000000" w:themeColor="text1"/>
          <w:sz w:val="24"/>
          <w:szCs w:val="24"/>
          <w:lang w:val="es-HN"/>
        </w:rPr>
        <w:t>el Instituto Mexicano para la Competitividad (IMCO</w:t>
      </w:r>
      <w:r w:rsidRPr="00696E8D">
        <w:rPr>
          <w:rFonts w:ascii="Times New Roman" w:hAnsi="Times New Roman" w:cs="Times New Roman"/>
          <w:color w:val="000000" w:themeColor="text1"/>
          <w:sz w:val="24"/>
          <w:szCs w:val="24"/>
        </w:rPr>
        <w:t>)</w:t>
      </w:r>
      <w:r w:rsidR="002E1367">
        <w:rPr>
          <w:rFonts w:ascii="Times New Roman" w:hAnsi="Times New Roman" w:cs="Times New Roman"/>
          <w:color w:val="000000" w:themeColor="text1"/>
          <w:sz w:val="24"/>
          <w:szCs w:val="24"/>
        </w:rPr>
        <w:t>, l</w:t>
      </w:r>
      <w:r w:rsidRPr="00696E8D">
        <w:rPr>
          <w:rFonts w:ascii="Times New Roman" w:hAnsi="Times New Roman" w:cs="Times New Roman"/>
          <w:color w:val="000000" w:themeColor="text1"/>
          <w:sz w:val="24"/>
          <w:szCs w:val="24"/>
          <w:lang w:val="es-HN"/>
        </w:rPr>
        <w:t>as TIC son el elemento más disruptivo de la economía moderna, pues en ningún otro sector se ha vendido una empresa con apenas cinco años de existencia y cincuenta empleados, por el valor de todas las empresas que cotizan en la Bolsa de Valores de un país</w:t>
      </w:r>
      <w:r w:rsidR="002E1367">
        <w:rPr>
          <w:rFonts w:ascii="Times New Roman" w:hAnsi="Times New Roman" w:cs="Times New Roman"/>
          <w:color w:val="000000" w:themeColor="text1"/>
          <w:sz w:val="24"/>
          <w:szCs w:val="24"/>
        </w:rPr>
        <w:t>.</w:t>
      </w:r>
    </w:p>
    <w:p w14:paraId="05C33114" w14:textId="7596E42F" w:rsidR="005633F3"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Las TIC se han convertido en un nuevo paradigma de crear y consumir </w:t>
      </w:r>
      <w:r w:rsidR="005633F3">
        <w:rPr>
          <w:rFonts w:ascii="Times New Roman" w:hAnsi="Times New Roman" w:cs="Times New Roman"/>
          <w:color w:val="000000" w:themeColor="text1"/>
          <w:sz w:val="24"/>
          <w:szCs w:val="24"/>
        </w:rPr>
        <w:t>datos</w:t>
      </w:r>
      <w:r w:rsidRPr="00696E8D">
        <w:rPr>
          <w:rFonts w:ascii="Times New Roman" w:hAnsi="Times New Roman" w:cs="Times New Roman"/>
          <w:color w:val="000000" w:themeColor="text1"/>
          <w:sz w:val="24"/>
          <w:szCs w:val="24"/>
        </w:rPr>
        <w:t>, ya que se han generado nuevos mecanismos para la comercialización</w:t>
      </w:r>
      <w:r w:rsidR="005633F3">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cobros y los pagos de nuevos productos y servicios, se han generado nuevos mecanismos de comunicación e </w:t>
      </w:r>
      <w:r w:rsidRPr="00696E8D">
        <w:rPr>
          <w:rFonts w:ascii="Times New Roman" w:hAnsi="Times New Roman" w:cs="Times New Roman"/>
          <w:color w:val="000000" w:themeColor="text1"/>
          <w:sz w:val="24"/>
          <w:szCs w:val="24"/>
        </w:rPr>
        <w:lastRenderedPageBreak/>
        <w:t>interacción con personas o clientes al otro lado del planeta vendiendo productos digitales en diferente idiomas y monedas</w:t>
      </w:r>
      <w:r w:rsidR="005633F3">
        <w:rPr>
          <w:rFonts w:ascii="Times New Roman" w:hAnsi="Times New Roman" w:cs="Times New Roman"/>
          <w:color w:val="000000" w:themeColor="text1"/>
          <w:sz w:val="24"/>
          <w:szCs w:val="24"/>
        </w:rPr>
        <w:t>.</w:t>
      </w:r>
      <w:r w:rsidR="00F60BAC" w:rsidRPr="00F60BAC">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15900159"/>
          <w:citation/>
        </w:sdtPr>
        <w:sdtContent>
          <w:r w:rsidR="00F60BAC" w:rsidRPr="00696E8D">
            <w:rPr>
              <w:rFonts w:ascii="Times New Roman" w:hAnsi="Times New Roman" w:cs="Times New Roman"/>
              <w:color w:val="000000" w:themeColor="text1"/>
              <w:sz w:val="24"/>
              <w:szCs w:val="24"/>
            </w:rPr>
            <w:fldChar w:fldCharType="begin"/>
          </w:r>
          <w:r w:rsidR="00F60BAC">
            <w:rPr>
              <w:rFonts w:ascii="Times New Roman" w:hAnsi="Times New Roman" w:cs="Times New Roman"/>
              <w:color w:val="000000" w:themeColor="text1"/>
              <w:sz w:val="24"/>
              <w:szCs w:val="24"/>
            </w:rPr>
            <w:instrText xml:space="preserve">CITATION Equ18 \l 3082 </w:instrText>
          </w:r>
          <w:r w:rsidR="00F60BAC"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(Concepto.de, 2018)</w:t>
          </w:r>
          <w:r w:rsidR="00F60BAC" w:rsidRPr="00696E8D">
            <w:rPr>
              <w:rFonts w:ascii="Times New Roman" w:hAnsi="Times New Roman" w:cs="Times New Roman"/>
              <w:color w:val="000000" w:themeColor="text1"/>
              <w:sz w:val="24"/>
              <w:szCs w:val="24"/>
              <w:lang w:val="es-MX"/>
            </w:rPr>
            <w:fldChar w:fldCharType="end"/>
          </w:r>
        </w:sdtContent>
      </w:sdt>
    </w:p>
    <w:p w14:paraId="5BD8F351" w14:textId="6A70094C" w:rsidR="00696E8D" w:rsidRPr="00696E8D" w:rsidRDefault="005633F3" w:rsidP="005633F3">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 igual manera h</w:t>
      </w:r>
      <w:r w:rsidR="00696E8D" w:rsidRPr="00696E8D">
        <w:rPr>
          <w:rFonts w:ascii="Times New Roman" w:hAnsi="Times New Roman" w:cs="Times New Roman"/>
          <w:color w:val="000000" w:themeColor="text1"/>
          <w:sz w:val="24"/>
          <w:szCs w:val="24"/>
        </w:rPr>
        <w:t xml:space="preserve">a cambiado las áreas de finanzas corporativas, la industria </w:t>
      </w:r>
      <w:r w:rsidRPr="00696E8D">
        <w:rPr>
          <w:rFonts w:ascii="Times New Roman" w:hAnsi="Times New Roman" w:cs="Times New Roman"/>
          <w:color w:val="000000" w:themeColor="text1"/>
          <w:sz w:val="24"/>
          <w:szCs w:val="24"/>
        </w:rPr>
        <w:t>del entretenimiento</w:t>
      </w:r>
      <w:r w:rsidR="00696E8D" w:rsidRPr="00696E8D">
        <w:rPr>
          <w:rFonts w:ascii="Times New Roman" w:hAnsi="Times New Roman" w:cs="Times New Roman"/>
          <w:color w:val="000000" w:themeColor="text1"/>
          <w:sz w:val="24"/>
          <w:szCs w:val="24"/>
        </w:rPr>
        <w:t xml:space="preserve">, la banca y hasta las relaciones amorosas utilizan las TIC para agilizar su crecimiento y su éxito. </w:t>
      </w:r>
      <w:r w:rsidR="00F60BAC">
        <w:rPr>
          <w:rFonts w:ascii="Times New Roman" w:hAnsi="Times New Roman" w:cs="Times New Roman"/>
          <w:color w:val="000000" w:themeColor="text1"/>
          <w:sz w:val="24"/>
          <w:szCs w:val="24"/>
        </w:rPr>
        <w:t xml:space="preserve">(ídem) </w:t>
      </w:r>
    </w:p>
    <w:p w14:paraId="471656F6" w14:textId="77777777" w:rsidR="00DE6342"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Las </w:t>
      </w:r>
      <w:proofErr w:type="spellStart"/>
      <w:r w:rsidRPr="00696E8D">
        <w:rPr>
          <w:rFonts w:ascii="Times New Roman" w:hAnsi="Times New Roman" w:cs="Times New Roman"/>
          <w:color w:val="000000" w:themeColor="text1"/>
          <w:sz w:val="24"/>
          <w:szCs w:val="24"/>
        </w:rPr>
        <w:t>TIC</w:t>
      </w:r>
      <w:r w:rsidR="00AA32FE">
        <w:rPr>
          <w:rFonts w:ascii="Times New Roman" w:hAnsi="Times New Roman" w:cs="Times New Roman"/>
          <w:color w:val="000000" w:themeColor="text1"/>
          <w:sz w:val="24"/>
          <w:szCs w:val="24"/>
        </w:rPr>
        <w:t>s</w:t>
      </w:r>
      <w:proofErr w:type="spellEnd"/>
      <w:r w:rsidRPr="00696E8D">
        <w:rPr>
          <w:rFonts w:ascii="Times New Roman" w:hAnsi="Times New Roman" w:cs="Times New Roman"/>
          <w:color w:val="000000" w:themeColor="text1"/>
          <w:sz w:val="24"/>
          <w:szCs w:val="24"/>
        </w:rPr>
        <w:t xml:space="preserve"> presentan una gran velocidad y mayor capacidad a la hora de gestionar l</w:t>
      </w:r>
      <w:r w:rsidR="00A2510B">
        <w:rPr>
          <w:rFonts w:ascii="Times New Roman" w:hAnsi="Times New Roman" w:cs="Times New Roman"/>
          <w:color w:val="000000" w:themeColor="text1"/>
          <w:sz w:val="24"/>
          <w:szCs w:val="24"/>
        </w:rPr>
        <w:t xml:space="preserve">os datos </w:t>
      </w:r>
      <w:r w:rsidR="00DE6342">
        <w:rPr>
          <w:rFonts w:ascii="Times New Roman" w:hAnsi="Times New Roman" w:cs="Times New Roman"/>
          <w:color w:val="000000" w:themeColor="text1"/>
          <w:sz w:val="24"/>
          <w:szCs w:val="24"/>
        </w:rPr>
        <w:t xml:space="preserve">en comparación a </w:t>
      </w:r>
      <w:r w:rsidRPr="00696E8D">
        <w:rPr>
          <w:rFonts w:ascii="Times New Roman" w:hAnsi="Times New Roman" w:cs="Times New Roman"/>
          <w:color w:val="000000" w:themeColor="text1"/>
          <w:sz w:val="24"/>
          <w:szCs w:val="24"/>
        </w:rPr>
        <w:t>como se realizaba</w:t>
      </w:r>
      <w:r w:rsidR="00DE6342">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hace unas décadas, hoy en día se es posible compartir grandes bases de datos de conocimiento en texto, imágenes</w:t>
      </w:r>
      <w:r w:rsidR="00DE6342">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videos y ser consumidos por personas de cualquier parte del mundo mediante sencillas transacciones digitales</w:t>
      </w:r>
      <w:r w:rsidR="00DE6342">
        <w:rPr>
          <w:rFonts w:ascii="Times New Roman" w:hAnsi="Times New Roman" w:cs="Times New Roman"/>
          <w:color w:val="000000" w:themeColor="text1"/>
          <w:sz w:val="24"/>
          <w:szCs w:val="24"/>
        </w:rPr>
        <w:t>.</w:t>
      </w:r>
    </w:p>
    <w:p w14:paraId="40316276" w14:textId="6034EE6C" w:rsidR="00696E8D" w:rsidRDefault="00DE6342" w:rsidP="0018712D">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696E8D" w:rsidRPr="00696E8D">
        <w:rPr>
          <w:rFonts w:ascii="Times New Roman" w:hAnsi="Times New Roman" w:cs="Times New Roman"/>
          <w:color w:val="000000" w:themeColor="text1"/>
          <w:sz w:val="24"/>
          <w:szCs w:val="24"/>
        </w:rPr>
        <w:t>e han generado nuevos</w:t>
      </w:r>
      <w:r>
        <w:rPr>
          <w:rFonts w:ascii="Times New Roman" w:hAnsi="Times New Roman" w:cs="Times New Roman"/>
          <w:color w:val="000000" w:themeColor="text1"/>
          <w:sz w:val="24"/>
          <w:szCs w:val="24"/>
        </w:rPr>
        <w:t xml:space="preserve"> tipos de</w:t>
      </w:r>
      <w:r w:rsidR="00696E8D" w:rsidRPr="00696E8D">
        <w:rPr>
          <w:rFonts w:ascii="Times New Roman" w:hAnsi="Times New Roman" w:cs="Times New Roman"/>
          <w:color w:val="000000" w:themeColor="text1"/>
          <w:sz w:val="24"/>
          <w:szCs w:val="24"/>
        </w:rPr>
        <w:t xml:space="preserve"> empleos como </w:t>
      </w:r>
      <w:r>
        <w:rPr>
          <w:rFonts w:ascii="Times New Roman" w:hAnsi="Times New Roman" w:cs="Times New Roman"/>
          <w:color w:val="000000" w:themeColor="text1"/>
          <w:sz w:val="24"/>
          <w:szCs w:val="24"/>
        </w:rPr>
        <w:t xml:space="preserve">ser: </w:t>
      </w:r>
      <w:proofErr w:type="spellStart"/>
      <w:r w:rsidR="00696E8D" w:rsidRPr="00696E8D">
        <w:rPr>
          <w:rFonts w:ascii="Times New Roman" w:hAnsi="Times New Roman" w:cs="Times New Roman"/>
          <w:color w:val="000000" w:themeColor="text1"/>
          <w:sz w:val="24"/>
          <w:szCs w:val="24"/>
        </w:rPr>
        <w:t>Freelance</w:t>
      </w:r>
      <w:proofErr w:type="spellEnd"/>
      <w:r>
        <w:rPr>
          <w:rFonts w:ascii="Times New Roman" w:hAnsi="Times New Roman" w:cs="Times New Roman"/>
          <w:color w:val="000000" w:themeColor="text1"/>
          <w:sz w:val="24"/>
          <w:szCs w:val="24"/>
        </w:rPr>
        <w:t xml:space="preserve"> (Programadores Independientes)</w:t>
      </w:r>
      <w:r w:rsidR="00696E8D" w:rsidRPr="00696E8D">
        <w:rPr>
          <w:rFonts w:ascii="Times New Roman" w:hAnsi="Times New Roman" w:cs="Times New Roman"/>
          <w:color w:val="000000" w:themeColor="text1"/>
          <w:sz w:val="24"/>
          <w:szCs w:val="24"/>
        </w:rPr>
        <w:t>, Community Manager</w:t>
      </w:r>
      <w:r>
        <w:rPr>
          <w:rFonts w:ascii="Times New Roman" w:hAnsi="Times New Roman" w:cs="Times New Roman"/>
          <w:color w:val="000000" w:themeColor="text1"/>
          <w:sz w:val="24"/>
          <w:szCs w:val="24"/>
        </w:rPr>
        <w:t xml:space="preserve"> (Director de Redes Sociales)</w:t>
      </w:r>
      <w:r w:rsidR="00696E8D" w:rsidRPr="00696E8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 xml:space="preserve"> </w:t>
      </w:r>
      <w:r w:rsidRPr="0084515C">
        <w:rPr>
          <w:rFonts w:ascii="Times New Roman" w:hAnsi="Times New Roman" w:cs="Times New Roman"/>
          <w:color w:val="000000" w:themeColor="text1"/>
          <w:sz w:val="24"/>
          <w:szCs w:val="24"/>
        </w:rPr>
        <w:t>Data-</w:t>
      </w:r>
      <w:proofErr w:type="spellStart"/>
      <w:r w:rsidRPr="0084515C">
        <w:rPr>
          <w:rFonts w:ascii="Times New Roman" w:hAnsi="Times New Roman" w:cs="Times New Roman"/>
          <w:color w:val="000000" w:themeColor="text1"/>
          <w:sz w:val="24"/>
          <w:szCs w:val="24"/>
        </w:rPr>
        <w:t>Scientist</w:t>
      </w:r>
      <w:proofErr w:type="spellEnd"/>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Científicos de Datos</w:t>
      </w:r>
      <w:r>
        <w:rPr>
          <w:rFonts w:ascii="Times New Roman" w:hAnsi="Times New Roman" w:cs="Times New Roman"/>
          <w:color w:val="000000" w:themeColor="text1"/>
          <w:sz w:val="24"/>
          <w:szCs w:val="24"/>
        </w:rPr>
        <w:t>)</w:t>
      </w:r>
      <w:r w:rsidR="00696E8D" w:rsidRPr="00696E8D">
        <w:rPr>
          <w:rFonts w:ascii="Times New Roman" w:hAnsi="Times New Roman" w:cs="Times New Roman"/>
          <w:color w:val="000000" w:themeColor="text1"/>
          <w:sz w:val="24"/>
          <w:szCs w:val="24"/>
        </w:rPr>
        <w:t xml:space="preserve"> y muchos </w:t>
      </w:r>
      <w:r w:rsidRPr="00696E8D">
        <w:rPr>
          <w:rFonts w:ascii="Times New Roman" w:hAnsi="Times New Roman" w:cs="Times New Roman"/>
          <w:color w:val="000000" w:themeColor="text1"/>
          <w:sz w:val="24"/>
          <w:szCs w:val="24"/>
        </w:rPr>
        <w:t>más</w:t>
      </w:r>
      <w:r w:rsidR="00696E8D" w:rsidRPr="00696E8D">
        <w:rPr>
          <w:rFonts w:ascii="Times New Roman" w:hAnsi="Times New Roman" w:cs="Times New Roman"/>
          <w:color w:val="000000" w:themeColor="text1"/>
          <w:sz w:val="24"/>
          <w:szCs w:val="24"/>
        </w:rPr>
        <w:t xml:space="preserve"> que utilizan a las TIC como herramienta fundamental de trabajo, brindando servicios de gran importancia para las organizaciones de hoy en día, estas ventajas de velocidad y capacidad unidas a las de escalabilidad, instantaneidad y  seguridad hacen a las TIC las herramientas </w:t>
      </w:r>
      <w:r w:rsidRPr="00696E8D">
        <w:rPr>
          <w:rFonts w:ascii="Times New Roman" w:hAnsi="Times New Roman" w:cs="Times New Roman"/>
          <w:color w:val="000000" w:themeColor="text1"/>
          <w:sz w:val="24"/>
          <w:szCs w:val="24"/>
        </w:rPr>
        <w:t>más</w:t>
      </w:r>
      <w:r w:rsidR="00696E8D" w:rsidRPr="00696E8D">
        <w:rPr>
          <w:rFonts w:ascii="Times New Roman" w:hAnsi="Times New Roman" w:cs="Times New Roman"/>
          <w:color w:val="000000" w:themeColor="text1"/>
          <w:sz w:val="24"/>
          <w:szCs w:val="24"/>
        </w:rPr>
        <w:t xml:space="preserve"> indispensables para el crecimiento de cualquier </w:t>
      </w:r>
      <w:r>
        <w:rPr>
          <w:rFonts w:ascii="Times New Roman" w:hAnsi="Times New Roman" w:cs="Times New Roman"/>
          <w:color w:val="000000" w:themeColor="text1"/>
          <w:sz w:val="24"/>
          <w:szCs w:val="24"/>
        </w:rPr>
        <w:t>negocio</w:t>
      </w:r>
      <w:r w:rsidR="00696E8D" w:rsidRPr="00696E8D">
        <w:rPr>
          <w:rFonts w:ascii="Times New Roman" w:hAnsi="Times New Roman" w:cs="Times New Roman"/>
          <w:color w:val="000000" w:themeColor="text1"/>
          <w:sz w:val="24"/>
          <w:szCs w:val="24"/>
        </w:rPr>
        <w:t xml:space="preserve"> actual. </w:t>
      </w:r>
      <w:sdt>
        <w:sdtPr>
          <w:rPr>
            <w:rFonts w:ascii="Times New Roman" w:hAnsi="Times New Roman" w:cs="Times New Roman"/>
            <w:color w:val="000000" w:themeColor="text1"/>
            <w:sz w:val="24"/>
            <w:szCs w:val="24"/>
          </w:rPr>
          <w:id w:val="-551160556"/>
          <w:citation/>
        </w:sdtPr>
        <w:sdtContent>
          <w:r w:rsidR="00696E8D" w:rsidRPr="00696E8D">
            <w:rPr>
              <w:rFonts w:ascii="Times New Roman" w:hAnsi="Times New Roman" w:cs="Times New Roman"/>
              <w:color w:val="000000" w:themeColor="text1"/>
              <w:sz w:val="24"/>
              <w:szCs w:val="24"/>
            </w:rPr>
            <w:fldChar w:fldCharType="begin"/>
          </w:r>
          <w:r w:rsidR="00B47669">
            <w:rPr>
              <w:rFonts w:ascii="Times New Roman" w:hAnsi="Times New Roman" w:cs="Times New Roman"/>
              <w:color w:val="000000" w:themeColor="text1"/>
              <w:sz w:val="24"/>
              <w:szCs w:val="24"/>
            </w:rPr>
            <w:instrText xml:space="preserve">CITATION Equ18 \l 3082 </w:instrText>
          </w:r>
          <w:r w:rsidR="00696E8D"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(Concepto.de, 2018)</w:t>
          </w:r>
          <w:r w:rsidR="00696E8D" w:rsidRPr="00696E8D">
            <w:rPr>
              <w:rFonts w:ascii="Times New Roman" w:hAnsi="Times New Roman" w:cs="Times New Roman"/>
              <w:color w:val="000000" w:themeColor="text1"/>
              <w:sz w:val="24"/>
              <w:szCs w:val="24"/>
              <w:lang w:val="es-MX"/>
            </w:rPr>
            <w:fldChar w:fldCharType="end"/>
          </w:r>
        </w:sdtContent>
      </w:sdt>
      <w:r w:rsidR="00696E8D" w:rsidRPr="00696E8D">
        <w:rPr>
          <w:rFonts w:ascii="Times New Roman" w:hAnsi="Times New Roman" w:cs="Times New Roman"/>
          <w:color w:val="000000" w:themeColor="text1"/>
          <w:sz w:val="24"/>
          <w:szCs w:val="24"/>
        </w:rPr>
        <w:t xml:space="preserve"> </w:t>
      </w:r>
    </w:p>
    <w:p w14:paraId="522338BE" w14:textId="2C44A23F" w:rsidR="0018712D" w:rsidRPr="00696E8D" w:rsidRDefault="0018712D" w:rsidP="0018712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Gráfic</w:t>
      </w:r>
      <w:r>
        <w:rPr>
          <w:rFonts w:ascii="Times New Roman" w:hAnsi="Times New Roman" w:cs="Times New Roman"/>
          <w:color w:val="000000" w:themeColor="text1"/>
          <w:sz w:val="24"/>
          <w:szCs w:val="24"/>
        </w:rPr>
        <w:t>o 4.</w:t>
      </w:r>
      <w:r w:rsidRPr="00696E8D">
        <w:rPr>
          <w:rFonts w:ascii="Times New Roman" w:hAnsi="Times New Roman" w:cs="Times New Roman"/>
          <w:color w:val="000000" w:themeColor="text1"/>
          <w:sz w:val="24"/>
          <w:szCs w:val="24"/>
        </w:rPr>
        <w:t xml:space="preserve"> Evolución de las inversiones en TIC de los países de la OCDE (en porcentajes)</w:t>
      </w:r>
    </w:p>
    <w:p w14:paraId="419B0D6D" w14:textId="7A900D77"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lastRenderedPageBreak/>
        <w:drawing>
          <wp:inline distT="0" distB="0" distL="0" distR="0" wp14:anchorId="75609576" wp14:editId="1552CFD9">
            <wp:extent cx="5908675" cy="2409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01" t="32605" r="11983" b="10584"/>
                    <a:stretch/>
                  </pic:blipFill>
                  <pic:spPr bwMode="auto">
                    <a:xfrm>
                      <a:off x="0" y="0"/>
                      <a:ext cx="5917006" cy="2413123"/>
                    </a:xfrm>
                    <a:prstGeom prst="rect">
                      <a:avLst/>
                    </a:prstGeom>
                    <a:ln>
                      <a:noFill/>
                    </a:ln>
                    <a:extLst>
                      <a:ext uri="{53640926-AAD7-44D8-BBD7-CCE9431645EC}">
                        <a14:shadowObscured xmlns:a14="http://schemas.microsoft.com/office/drawing/2010/main"/>
                      </a:ext>
                    </a:extLst>
                  </pic:spPr>
                </pic:pic>
              </a:graphicData>
            </a:graphic>
          </wp:inline>
        </w:drawing>
      </w:r>
    </w:p>
    <w:p w14:paraId="5EA8EFD9" w14:textId="372BEF77" w:rsidR="009917DB"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rPr>
        <w:tab/>
      </w:r>
      <w:r w:rsidR="00AA32FE">
        <w:rPr>
          <w:rFonts w:ascii="Times New Roman" w:hAnsi="Times New Roman" w:cs="Times New Roman"/>
          <w:color w:val="000000" w:themeColor="text1"/>
          <w:sz w:val="24"/>
          <w:szCs w:val="24"/>
        </w:rPr>
        <w:t>En el grafico 4 se pueden</w:t>
      </w:r>
      <w:r w:rsidRPr="00696E8D">
        <w:rPr>
          <w:rFonts w:ascii="Times New Roman" w:hAnsi="Times New Roman" w:cs="Times New Roman"/>
          <w:color w:val="000000" w:themeColor="text1"/>
          <w:sz w:val="24"/>
          <w:szCs w:val="24"/>
        </w:rPr>
        <w:t xml:space="preserve"> observar los porcentajes de inversión en tecnologías de la información y comunicación que realizaron los países que forman parte de la OECD (OCDE en Ingles) </w:t>
      </w:r>
      <w:r w:rsidRPr="00696E8D">
        <w:rPr>
          <w:rFonts w:ascii="Times New Roman" w:hAnsi="Times New Roman" w:cs="Times New Roman"/>
          <w:color w:val="000000" w:themeColor="text1"/>
          <w:sz w:val="24"/>
          <w:szCs w:val="24"/>
          <w:lang w:val="es-HN"/>
        </w:rPr>
        <w:t xml:space="preserve">Organización para la Cooperación y el Desarrollo Económicos en el año 2015, en comparación al año 2007 y al año 2000. </w:t>
      </w:r>
      <w:r w:rsidR="009917DB">
        <w:rPr>
          <w:rFonts w:ascii="Times New Roman" w:hAnsi="Times New Roman" w:cs="Times New Roman"/>
          <w:color w:val="000000" w:themeColor="text1"/>
          <w:sz w:val="24"/>
          <w:szCs w:val="24"/>
          <w:lang w:val="es-HN"/>
        </w:rPr>
        <w:t>Se puede</w:t>
      </w:r>
      <w:r w:rsidRPr="00696E8D">
        <w:rPr>
          <w:rFonts w:ascii="Times New Roman" w:hAnsi="Times New Roman" w:cs="Times New Roman"/>
          <w:color w:val="000000" w:themeColor="text1"/>
          <w:sz w:val="24"/>
          <w:szCs w:val="24"/>
          <w:lang w:val="es-HN"/>
        </w:rPr>
        <w:t xml:space="preserve"> observar que la mayoría de los países con buena posición socio económica se encuentran por encima de la media de inversión de la OCDE. </w:t>
      </w:r>
      <w:sdt>
        <w:sdtPr>
          <w:rPr>
            <w:rFonts w:ascii="Times New Roman" w:hAnsi="Times New Roman" w:cs="Times New Roman"/>
            <w:color w:val="000000" w:themeColor="text1"/>
            <w:sz w:val="24"/>
            <w:szCs w:val="24"/>
            <w:lang w:val="es-HN"/>
          </w:rPr>
          <w:id w:val="1788924849"/>
          <w:citation/>
        </w:sdtPr>
        <w:sdtContent>
          <w:r w:rsidR="009917DB" w:rsidRPr="00696E8D">
            <w:rPr>
              <w:rFonts w:ascii="Times New Roman" w:hAnsi="Times New Roman" w:cs="Times New Roman"/>
              <w:color w:val="000000" w:themeColor="text1"/>
              <w:sz w:val="24"/>
              <w:szCs w:val="24"/>
              <w:lang w:val="es-HN"/>
            </w:rPr>
            <w:fldChar w:fldCharType="begin"/>
          </w:r>
          <w:r w:rsidR="009917DB" w:rsidRPr="00696E8D">
            <w:rPr>
              <w:rFonts w:ascii="Times New Roman" w:hAnsi="Times New Roman" w:cs="Times New Roman"/>
              <w:color w:val="000000" w:themeColor="text1"/>
              <w:sz w:val="24"/>
              <w:szCs w:val="24"/>
            </w:rPr>
            <w:instrText xml:space="preserve"> CITATION OCD17 \l 3082 </w:instrText>
          </w:r>
          <w:r w:rsidR="009917DB"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(OCDE, 2017)</w:t>
          </w:r>
          <w:r w:rsidR="009917DB" w:rsidRPr="00696E8D">
            <w:rPr>
              <w:rFonts w:ascii="Times New Roman" w:hAnsi="Times New Roman" w:cs="Times New Roman"/>
              <w:color w:val="000000" w:themeColor="text1"/>
              <w:sz w:val="24"/>
              <w:szCs w:val="24"/>
              <w:lang w:val="es-MX"/>
            </w:rPr>
            <w:fldChar w:fldCharType="end"/>
          </w:r>
        </w:sdtContent>
      </w:sdt>
    </w:p>
    <w:p w14:paraId="745EF027" w14:textId="0304BC95" w:rsidR="00696E8D" w:rsidRPr="00696E8D" w:rsidRDefault="00696E8D" w:rsidP="009917DB">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lang w:val="es-HN"/>
        </w:rPr>
        <w:t xml:space="preserve">De igual manera se puede </w:t>
      </w:r>
      <w:r w:rsidR="009917DB">
        <w:rPr>
          <w:rFonts w:ascii="Times New Roman" w:hAnsi="Times New Roman" w:cs="Times New Roman"/>
          <w:color w:val="000000" w:themeColor="text1"/>
          <w:sz w:val="24"/>
          <w:szCs w:val="24"/>
          <w:lang w:val="es-HN"/>
        </w:rPr>
        <w:t>apreciar</w:t>
      </w:r>
      <w:r w:rsidRPr="00696E8D">
        <w:rPr>
          <w:rFonts w:ascii="Times New Roman" w:hAnsi="Times New Roman" w:cs="Times New Roman"/>
          <w:color w:val="000000" w:themeColor="text1"/>
          <w:sz w:val="24"/>
          <w:szCs w:val="24"/>
          <w:lang w:val="es-HN"/>
        </w:rPr>
        <w:t xml:space="preserve"> que algunos países realizaron mayores porcentajes de inversión en los años 2007 y </w:t>
      </w:r>
      <w:r w:rsidR="00AA32FE"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w:t>
      </w:r>
      <w:r w:rsidR="009917DB" w:rsidRPr="00696E8D">
        <w:rPr>
          <w:rFonts w:ascii="Times New Roman" w:hAnsi="Times New Roman" w:cs="Times New Roman"/>
          <w:color w:val="000000" w:themeColor="text1"/>
          <w:sz w:val="24"/>
          <w:szCs w:val="24"/>
          <w:lang w:val="es-HN"/>
        </w:rPr>
        <w:t>aún</w:t>
      </w:r>
      <w:r w:rsidRPr="00696E8D">
        <w:rPr>
          <w:rFonts w:ascii="Times New Roman" w:hAnsi="Times New Roman" w:cs="Times New Roman"/>
          <w:color w:val="000000" w:themeColor="text1"/>
          <w:sz w:val="24"/>
          <w:szCs w:val="24"/>
          <w:lang w:val="es-HN"/>
        </w:rPr>
        <w:t xml:space="preserve"> en el año 2000(Austria, Canadá, Noruega) en las áreas de TIC. Esto nos demuestra lo importante que es para los países del primer mundo la implementación e inversión de las TIC en su desarrollo como nación, y para sus industrias. </w:t>
      </w:r>
      <w:r w:rsidR="009917DB">
        <w:rPr>
          <w:rFonts w:ascii="Times New Roman" w:hAnsi="Times New Roman" w:cs="Times New Roman"/>
          <w:color w:val="000000" w:themeColor="text1"/>
          <w:sz w:val="24"/>
          <w:szCs w:val="24"/>
          <w:lang w:val="es-HN"/>
        </w:rPr>
        <w:t>(ídem)</w:t>
      </w:r>
    </w:p>
    <w:p w14:paraId="792FF509" w14:textId="5F97158A" w:rsid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Según el informe del índice de Desarrollo Tecnológico en Centro América proporcionado por la Unión Internacional de las Telecomunicaciones</w:t>
      </w:r>
      <w:r w:rsidR="00C57582">
        <w:rPr>
          <w:rFonts w:ascii="Times New Roman" w:hAnsi="Times New Roman" w:cs="Times New Roman"/>
          <w:color w:val="000000" w:themeColor="text1"/>
          <w:sz w:val="24"/>
          <w:szCs w:val="24"/>
        </w:rPr>
        <w:t xml:space="preserve"> (UTI por sus siglas en ingles)</w:t>
      </w:r>
      <w:r w:rsidRPr="00696E8D">
        <w:rPr>
          <w:rFonts w:ascii="Times New Roman" w:hAnsi="Times New Roman" w:cs="Times New Roman"/>
          <w:color w:val="000000" w:themeColor="text1"/>
          <w:sz w:val="24"/>
          <w:szCs w:val="24"/>
        </w:rPr>
        <w:t xml:space="preserve"> el país con mayor crecimiento</w:t>
      </w:r>
      <w:r w:rsidR="00C57582">
        <w:rPr>
          <w:rFonts w:ascii="Times New Roman" w:hAnsi="Times New Roman" w:cs="Times New Roman"/>
          <w:color w:val="000000" w:themeColor="text1"/>
          <w:sz w:val="24"/>
          <w:szCs w:val="24"/>
        </w:rPr>
        <w:t xml:space="preserve"> en desarrollo de las TIC</w:t>
      </w:r>
      <w:r w:rsidRPr="00696E8D">
        <w:rPr>
          <w:rFonts w:ascii="Times New Roman" w:hAnsi="Times New Roman" w:cs="Times New Roman"/>
          <w:color w:val="000000" w:themeColor="text1"/>
          <w:sz w:val="24"/>
          <w:szCs w:val="24"/>
        </w:rPr>
        <w:t xml:space="preserve"> en </w:t>
      </w:r>
      <w:r w:rsidR="00C57582">
        <w:rPr>
          <w:rFonts w:ascii="Times New Roman" w:hAnsi="Times New Roman" w:cs="Times New Roman"/>
          <w:color w:val="000000" w:themeColor="text1"/>
          <w:sz w:val="24"/>
          <w:szCs w:val="24"/>
        </w:rPr>
        <w:t xml:space="preserve">el </w:t>
      </w:r>
      <w:r w:rsidRPr="00696E8D">
        <w:rPr>
          <w:rFonts w:ascii="Times New Roman" w:hAnsi="Times New Roman" w:cs="Times New Roman"/>
          <w:color w:val="000000" w:themeColor="text1"/>
          <w:sz w:val="24"/>
          <w:szCs w:val="24"/>
        </w:rPr>
        <w:t xml:space="preserve">periodo de 2010-2015 fue Costa Rica, el cual subió 23 posiciones dentro del ranking de internacional de la UTI </w:t>
      </w:r>
      <w:r w:rsidR="00C57582">
        <w:rPr>
          <w:rFonts w:ascii="Times New Roman" w:hAnsi="Times New Roman" w:cs="Times New Roman"/>
          <w:color w:val="000000" w:themeColor="text1"/>
          <w:sz w:val="24"/>
          <w:szCs w:val="24"/>
        </w:rPr>
        <w:t xml:space="preserve">en </w:t>
      </w:r>
      <w:r w:rsidR="00C57582">
        <w:rPr>
          <w:rFonts w:ascii="Times New Roman" w:hAnsi="Times New Roman" w:cs="Times New Roman"/>
          <w:color w:val="000000" w:themeColor="text1"/>
          <w:sz w:val="24"/>
          <w:szCs w:val="24"/>
        </w:rPr>
        <w:lastRenderedPageBreak/>
        <w:t>comparación al año 2014</w:t>
      </w:r>
      <w:r w:rsidRPr="00696E8D">
        <w:rPr>
          <w:rFonts w:ascii="Times New Roman" w:hAnsi="Times New Roman" w:cs="Times New Roman"/>
          <w:color w:val="000000" w:themeColor="text1"/>
          <w:sz w:val="24"/>
          <w:szCs w:val="24"/>
        </w:rPr>
        <w:t xml:space="preserve">, esto convierte a Costa Rica en el líder de la región centroamericana seguido en orden descendiente por Panamá, El Salvador, Honduras, Guatemala y Nicaragua. </w:t>
      </w:r>
      <w:sdt>
        <w:sdtPr>
          <w:rPr>
            <w:rFonts w:ascii="Times New Roman" w:hAnsi="Times New Roman" w:cs="Times New Roman"/>
            <w:color w:val="000000" w:themeColor="text1"/>
            <w:sz w:val="24"/>
            <w:szCs w:val="24"/>
          </w:rPr>
          <w:id w:val="-524489780"/>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est15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(estrategiaynegocios.net, 2015)</w:t>
          </w:r>
          <w:r w:rsidRPr="00696E8D">
            <w:rPr>
              <w:rFonts w:ascii="Times New Roman" w:hAnsi="Times New Roman" w:cs="Times New Roman"/>
              <w:color w:val="000000" w:themeColor="text1"/>
              <w:sz w:val="24"/>
              <w:szCs w:val="24"/>
              <w:lang w:val="es-MX"/>
            </w:rPr>
            <w:fldChar w:fldCharType="end"/>
          </w:r>
        </w:sdtContent>
      </w:sdt>
    </w:p>
    <w:p w14:paraId="12426AF5" w14:textId="3B17EAC3" w:rsidR="00C57582" w:rsidRPr="00696E8D" w:rsidRDefault="00C57582" w:rsidP="00C57582">
      <w:pPr>
        <w:spacing w:line="48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62DF3">
        <w:rPr>
          <w:rFonts w:ascii="Times New Roman" w:hAnsi="Times New Roman" w:cs="Times New Roman"/>
          <w:color w:val="000000" w:themeColor="text1"/>
          <w:sz w:val="24"/>
          <w:szCs w:val="24"/>
        </w:rPr>
        <w:t>1</w:t>
      </w:r>
      <w:r w:rsidRPr="00696E8D">
        <w:rPr>
          <w:rFonts w:ascii="Times New Roman" w:hAnsi="Times New Roman" w:cs="Times New Roman"/>
          <w:color w:val="000000" w:themeColor="text1"/>
          <w:sz w:val="24"/>
          <w:szCs w:val="24"/>
        </w:rPr>
        <w:t xml:space="preserve"> Índice de desarrollo tecnológico en Centro América (UTI)</w:t>
      </w:r>
    </w:p>
    <w:p w14:paraId="305512E8" w14:textId="45E57FFA" w:rsidR="00696E8D" w:rsidRPr="00696E8D" w:rsidRDefault="00696E8D" w:rsidP="00C57582">
      <w:pPr>
        <w:spacing w:line="480" w:lineRule="auto"/>
        <w:jc w:val="center"/>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drawing>
          <wp:inline distT="0" distB="0" distL="0" distR="0" wp14:anchorId="24FC749A" wp14:editId="0411F757">
            <wp:extent cx="4448175" cy="2513218"/>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640" t="17570" r="14805" b="11524"/>
                    <a:stretch/>
                  </pic:blipFill>
                  <pic:spPr bwMode="auto">
                    <a:xfrm>
                      <a:off x="0" y="0"/>
                      <a:ext cx="4467816" cy="2524315"/>
                    </a:xfrm>
                    <a:prstGeom prst="rect">
                      <a:avLst/>
                    </a:prstGeom>
                    <a:ln>
                      <a:noFill/>
                    </a:ln>
                    <a:extLst>
                      <a:ext uri="{53640926-AAD7-44D8-BBD7-CCE9431645EC}">
                        <a14:shadowObscured xmlns:a14="http://schemas.microsoft.com/office/drawing/2010/main"/>
                      </a:ext>
                    </a:extLst>
                  </pic:spPr>
                </pic:pic>
              </a:graphicData>
            </a:graphic>
          </wp:inline>
        </w:drawing>
      </w:r>
      <w:r w:rsidR="00AA32FE">
        <w:rPr>
          <w:rFonts w:ascii="Times New Roman" w:hAnsi="Times New Roman" w:cs="Times New Roman"/>
          <w:color w:val="000000" w:themeColor="text1"/>
          <w:sz w:val="24"/>
          <w:szCs w:val="24"/>
        </w:rPr>
        <w:br/>
        <w:t>Fuente: obtenido de estrategiaynegocios.net (2015)</w:t>
      </w:r>
    </w:p>
    <w:p w14:paraId="376932AA" w14:textId="7CCE6EBE"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1F0787">
        <w:rPr>
          <w:rFonts w:ascii="Times New Roman" w:hAnsi="Times New Roman" w:cs="Times New Roman"/>
          <w:color w:val="000000" w:themeColor="text1"/>
          <w:sz w:val="24"/>
          <w:szCs w:val="24"/>
        </w:rPr>
        <w:t>Se puede</w:t>
      </w:r>
      <w:r w:rsidRPr="00696E8D">
        <w:rPr>
          <w:rFonts w:ascii="Times New Roman" w:hAnsi="Times New Roman" w:cs="Times New Roman"/>
          <w:color w:val="000000" w:themeColor="text1"/>
          <w:sz w:val="24"/>
          <w:szCs w:val="24"/>
        </w:rPr>
        <w:t xml:space="preserve"> observar en la imagen 1 que</w:t>
      </w:r>
      <w:r w:rsidR="00AA71CF">
        <w:rPr>
          <w:rFonts w:ascii="Times New Roman" w:hAnsi="Times New Roman" w:cs="Times New Roman"/>
          <w:color w:val="000000" w:themeColor="text1"/>
          <w:sz w:val="24"/>
          <w:szCs w:val="24"/>
        </w:rPr>
        <w:t xml:space="preserve"> El Salvador y </w:t>
      </w:r>
      <w:r w:rsidRPr="00696E8D">
        <w:rPr>
          <w:rFonts w:ascii="Times New Roman" w:hAnsi="Times New Roman" w:cs="Times New Roman"/>
          <w:color w:val="000000" w:themeColor="text1"/>
          <w:sz w:val="24"/>
          <w:szCs w:val="24"/>
        </w:rPr>
        <w:t xml:space="preserve">Costa Rica, </w:t>
      </w:r>
      <w:r w:rsidR="00AA71CF">
        <w:rPr>
          <w:rFonts w:ascii="Times New Roman" w:hAnsi="Times New Roman" w:cs="Times New Roman"/>
          <w:color w:val="000000" w:themeColor="text1"/>
          <w:sz w:val="24"/>
          <w:szCs w:val="24"/>
        </w:rPr>
        <w:t>fueron los</w:t>
      </w:r>
      <w:r w:rsidRPr="00696E8D">
        <w:rPr>
          <w:rFonts w:ascii="Times New Roman" w:hAnsi="Times New Roman" w:cs="Times New Roman"/>
          <w:color w:val="000000" w:themeColor="text1"/>
          <w:sz w:val="24"/>
          <w:szCs w:val="24"/>
        </w:rPr>
        <w:t xml:space="preserve"> único</w:t>
      </w:r>
      <w:r w:rsidR="00AA71CF">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w:t>
      </w:r>
      <w:r w:rsidR="00C420F3" w:rsidRPr="00696E8D">
        <w:rPr>
          <w:rFonts w:ascii="Times New Roman" w:hAnsi="Times New Roman" w:cs="Times New Roman"/>
          <w:color w:val="000000" w:themeColor="text1"/>
          <w:sz w:val="24"/>
          <w:szCs w:val="24"/>
        </w:rPr>
        <w:t>pa</w:t>
      </w:r>
      <w:r w:rsidR="00C420F3">
        <w:rPr>
          <w:rFonts w:ascii="Times New Roman" w:hAnsi="Times New Roman" w:cs="Times New Roman"/>
          <w:color w:val="000000" w:themeColor="text1"/>
          <w:sz w:val="24"/>
          <w:szCs w:val="24"/>
        </w:rPr>
        <w:t>í</w:t>
      </w:r>
      <w:r w:rsidR="00C420F3" w:rsidRPr="00696E8D">
        <w:rPr>
          <w:rFonts w:ascii="Times New Roman" w:hAnsi="Times New Roman" w:cs="Times New Roman"/>
          <w:color w:val="000000" w:themeColor="text1"/>
          <w:sz w:val="24"/>
          <w:szCs w:val="24"/>
        </w:rPr>
        <w:t>s</w:t>
      </w:r>
      <w:r w:rsidR="00C420F3">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que logr</w:t>
      </w:r>
      <w:r w:rsidR="00AA71CF">
        <w:rPr>
          <w:rFonts w:ascii="Times New Roman" w:hAnsi="Times New Roman" w:cs="Times New Roman"/>
          <w:color w:val="000000" w:themeColor="text1"/>
          <w:sz w:val="24"/>
          <w:szCs w:val="24"/>
        </w:rPr>
        <w:t>aron</w:t>
      </w:r>
      <w:r w:rsidRPr="00696E8D">
        <w:rPr>
          <w:rFonts w:ascii="Times New Roman" w:hAnsi="Times New Roman" w:cs="Times New Roman"/>
          <w:color w:val="000000" w:themeColor="text1"/>
          <w:sz w:val="24"/>
          <w:szCs w:val="24"/>
        </w:rPr>
        <w:t xml:space="preserve"> aumentar en el ranking </w:t>
      </w:r>
      <w:r w:rsidR="00AA71CF">
        <w:rPr>
          <w:rFonts w:ascii="Times New Roman" w:hAnsi="Times New Roman" w:cs="Times New Roman"/>
          <w:color w:val="000000" w:themeColor="text1"/>
          <w:sz w:val="24"/>
          <w:szCs w:val="24"/>
        </w:rPr>
        <w:t>de desarrollo de las TIC en comparación al año 2014</w:t>
      </w:r>
      <w:r w:rsidRPr="00696E8D">
        <w:rPr>
          <w:rFonts w:ascii="Times New Roman" w:hAnsi="Times New Roman" w:cs="Times New Roman"/>
          <w:color w:val="000000" w:themeColor="text1"/>
          <w:sz w:val="24"/>
          <w:szCs w:val="24"/>
        </w:rPr>
        <w:t xml:space="preserve">, los países de Honduras, Guatemala y Panamá descendieron de sus posiciones anteriores del año 2014, el índice Costa Rica </w:t>
      </w:r>
      <w:r w:rsidR="00C420F3">
        <w:rPr>
          <w:rFonts w:ascii="Times New Roman" w:hAnsi="Times New Roman" w:cs="Times New Roman"/>
          <w:color w:val="000000" w:themeColor="text1"/>
          <w:sz w:val="24"/>
          <w:szCs w:val="24"/>
        </w:rPr>
        <w:t>aumento a</w:t>
      </w:r>
      <w:r w:rsidRPr="00696E8D">
        <w:rPr>
          <w:rFonts w:ascii="Times New Roman" w:hAnsi="Times New Roman" w:cs="Times New Roman"/>
          <w:color w:val="000000" w:themeColor="text1"/>
          <w:sz w:val="24"/>
          <w:szCs w:val="24"/>
        </w:rPr>
        <w:t xml:space="preserve"> 6.20</w:t>
      </w:r>
      <w:r w:rsidR="00C420F3">
        <w:rPr>
          <w:rFonts w:ascii="Times New Roman" w:hAnsi="Times New Roman" w:cs="Times New Roman"/>
          <w:color w:val="000000" w:themeColor="text1"/>
          <w:sz w:val="24"/>
          <w:szCs w:val="24"/>
        </w:rPr>
        <w:t xml:space="preserve"> puntos,</w:t>
      </w:r>
      <w:r w:rsidRPr="00696E8D">
        <w:rPr>
          <w:rFonts w:ascii="Times New Roman" w:hAnsi="Times New Roman" w:cs="Times New Roman"/>
          <w:color w:val="000000" w:themeColor="text1"/>
          <w:sz w:val="24"/>
          <w:szCs w:val="24"/>
        </w:rPr>
        <w:t xml:space="preserve"> siendo el </w:t>
      </w:r>
      <w:r w:rsidR="001F0787" w:rsidRPr="00696E8D">
        <w:rPr>
          <w:rFonts w:ascii="Times New Roman" w:hAnsi="Times New Roman" w:cs="Times New Roman"/>
          <w:color w:val="000000" w:themeColor="text1"/>
          <w:sz w:val="24"/>
          <w:szCs w:val="24"/>
        </w:rPr>
        <w:t>más</w:t>
      </w:r>
      <w:r w:rsidRPr="00696E8D">
        <w:rPr>
          <w:rFonts w:ascii="Times New Roman" w:hAnsi="Times New Roman" w:cs="Times New Roman"/>
          <w:color w:val="000000" w:themeColor="text1"/>
          <w:sz w:val="24"/>
          <w:szCs w:val="24"/>
        </w:rPr>
        <w:t xml:space="preserve"> alto de la región a diferencia de Guatemala con 3.04 </w:t>
      </w:r>
      <w:r w:rsidR="00C420F3">
        <w:rPr>
          <w:rFonts w:ascii="Times New Roman" w:hAnsi="Times New Roman" w:cs="Times New Roman"/>
          <w:color w:val="000000" w:themeColor="text1"/>
          <w:sz w:val="24"/>
          <w:szCs w:val="24"/>
        </w:rPr>
        <w:t xml:space="preserve">puntos </w:t>
      </w:r>
      <w:r w:rsidRPr="00696E8D">
        <w:rPr>
          <w:rFonts w:ascii="Times New Roman" w:hAnsi="Times New Roman" w:cs="Times New Roman"/>
          <w:color w:val="000000" w:themeColor="text1"/>
          <w:sz w:val="24"/>
          <w:szCs w:val="24"/>
        </w:rPr>
        <w:t xml:space="preserve">siendo el </w:t>
      </w:r>
      <w:r w:rsidR="001F0787" w:rsidRPr="00696E8D">
        <w:rPr>
          <w:rFonts w:ascii="Times New Roman" w:hAnsi="Times New Roman" w:cs="Times New Roman"/>
          <w:color w:val="000000" w:themeColor="text1"/>
          <w:sz w:val="24"/>
          <w:szCs w:val="24"/>
        </w:rPr>
        <w:t>más</w:t>
      </w:r>
      <w:r w:rsidRPr="00696E8D">
        <w:rPr>
          <w:rFonts w:ascii="Times New Roman" w:hAnsi="Times New Roman" w:cs="Times New Roman"/>
          <w:color w:val="000000" w:themeColor="text1"/>
          <w:sz w:val="24"/>
          <w:szCs w:val="24"/>
        </w:rPr>
        <w:t xml:space="preserve"> bajo de la región, la escala del índice de desarrollo es de 0 a 10.   </w:t>
      </w:r>
    </w:p>
    <w:p w14:paraId="59C97BF2" w14:textId="5042EB07" w:rsidR="00696E8D" w:rsidRPr="00696E8D"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b/>
          <w:color w:val="000000" w:themeColor="text1"/>
          <w:sz w:val="24"/>
          <w:szCs w:val="24"/>
        </w:rPr>
        <w:t>2.1.2 Conceptualización en sistemas de información</w:t>
      </w:r>
      <w:r w:rsidRPr="00696E8D">
        <w:rPr>
          <w:rFonts w:ascii="Times New Roman" w:hAnsi="Times New Roman" w:cs="Times New Roman"/>
          <w:color w:val="000000" w:themeColor="text1"/>
          <w:sz w:val="24"/>
          <w:szCs w:val="24"/>
        </w:rPr>
        <w:t xml:space="preserve">. Datos, información y Conocimiento. </w:t>
      </w:r>
      <w:r w:rsidR="00666DE4">
        <w:rPr>
          <w:rFonts w:ascii="Times New Roman" w:hAnsi="Times New Roman" w:cs="Times New Roman"/>
          <w:color w:val="000000" w:themeColor="text1"/>
          <w:sz w:val="24"/>
          <w:szCs w:val="24"/>
        </w:rPr>
        <w:t>Se debe</w:t>
      </w:r>
      <w:r w:rsidRPr="00696E8D">
        <w:rPr>
          <w:rFonts w:ascii="Times New Roman" w:hAnsi="Times New Roman" w:cs="Times New Roman"/>
          <w:color w:val="000000" w:themeColor="text1"/>
          <w:sz w:val="24"/>
          <w:szCs w:val="24"/>
        </w:rPr>
        <w:t xml:space="preserve"> tener claramente bien definidos estos tres conceptos para una correcta comprensión de todo lo descripto en es</w:t>
      </w:r>
      <w:r w:rsidR="00666DE4">
        <w:rPr>
          <w:rFonts w:ascii="Times New Roman" w:hAnsi="Times New Roman" w:cs="Times New Roman"/>
          <w:color w:val="000000" w:themeColor="text1"/>
          <w:sz w:val="24"/>
          <w:szCs w:val="24"/>
        </w:rPr>
        <w:t>ta investigación</w:t>
      </w:r>
      <w:r w:rsidRPr="00696E8D">
        <w:rPr>
          <w:rFonts w:ascii="Times New Roman" w:hAnsi="Times New Roman" w:cs="Times New Roman"/>
          <w:color w:val="000000" w:themeColor="text1"/>
          <w:sz w:val="24"/>
          <w:szCs w:val="24"/>
        </w:rPr>
        <w:t xml:space="preserve">, por lo cual </w:t>
      </w:r>
      <w:r w:rsidR="00666DE4">
        <w:rPr>
          <w:rFonts w:ascii="Times New Roman" w:hAnsi="Times New Roman" w:cs="Times New Roman"/>
          <w:color w:val="000000" w:themeColor="text1"/>
          <w:sz w:val="24"/>
          <w:szCs w:val="24"/>
        </w:rPr>
        <w:t>se iniciará</w:t>
      </w:r>
      <w:r w:rsidRPr="00696E8D">
        <w:rPr>
          <w:rFonts w:ascii="Times New Roman" w:hAnsi="Times New Roman" w:cs="Times New Roman"/>
          <w:color w:val="000000" w:themeColor="text1"/>
          <w:sz w:val="24"/>
          <w:szCs w:val="24"/>
        </w:rPr>
        <w:t xml:space="preserve"> por el más simple, el dato. Según</w:t>
      </w:r>
      <w:r w:rsidR="001F0787">
        <w:rPr>
          <w:rFonts w:ascii="Times New Roman" w:hAnsi="Times New Roman" w:cs="Times New Roman"/>
          <w:color w:val="000000" w:themeColor="text1"/>
          <w:sz w:val="24"/>
          <w:szCs w:val="24"/>
        </w:rPr>
        <w:t xml:space="preserve"> Bueno (1998)</w:t>
      </w:r>
      <w:r w:rsidRPr="00696E8D">
        <w:rPr>
          <w:rFonts w:ascii="Times New Roman" w:hAnsi="Times New Roman" w:cs="Times New Roman"/>
          <w:color w:val="000000" w:themeColor="text1"/>
          <w:sz w:val="24"/>
          <w:szCs w:val="24"/>
          <w:lang w:val="es-HN"/>
        </w:rPr>
        <w:t xml:space="preserve"> en su boletín de estudios económicos de la </w:t>
      </w:r>
      <w:r w:rsidRPr="00696E8D">
        <w:rPr>
          <w:rFonts w:ascii="Times New Roman" w:hAnsi="Times New Roman" w:cs="Times New Roman"/>
          <w:color w:val="000000" w:themeColor="text1"/>
          <w:sz w:val="24"/>
          <w:szCs w:val="24"/>
          <w:lang w:val="es-HN"/>
        </w:rPr>
        <w:lastRenderedPageBreak/>
        <w:t xml:space="preserve">universidad de Deusto denominado “El capital intangible como clave estratégica en la competencia actual”  los datos son un conjunto de elementos, símbolos y signos que por sí solo no representan nada o casi nada de valor, son elementos vagos como un numero cualquiera, “1200”, o un conjunto de caracteres cualquiera, “VS-2”, pero que es de suma importancia el poder adquirirlos y almacenarlos para luego poder ser procesados y presentados, de esta manera adquieren ese valor tan importante para la institución.  </w:t>
      </w:r>
    </w:p>
    <w:p w14:paraId="49B0FCC8" w14:textId="1BCADD3D" w:rsidR="00666DE4" w:rsidRPr="00696E8D" w:rsidRDefault="00666DE4" w:rsidP="00666DE4">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76A9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jerarquía de datos, información y conocimiento</w:t>
      </w:r>
      <w:r>
        <w:rPr>
          <w:rFonts w:ascii="Times New Roman" w:hAnsi="Times New Roman" w:cs="Times New Roman"/>
          <w:color w:val="000000" w:themeColor="text1"/>
          <w:sz w:val="24"/>
          <w:szCs w:val="24"/>
        </w:rPr>
        <w:t>.</w:t>
      </w:r>
    </w:p>
    <w:p w14:paraId="4EDC0568" w14:textId="77777777" w:rsidR="00696E8D" w:rsidRPr="00696E8D" w:rsidRDefault="00696E8D" w:rsidP="00666DE4">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drawing>
          <wp:inline distT="0" distB="0" distL="0" distR="0" wp14:anchorId="404A6B58" wp14:editId="0204E54A">
            <wp:extent cx="2419350" cy="1914461"/>
            <wp:effectExtent l="190500" t="190500" r="190500" b="181610"/>
            <wp:docPr id="3" name="Imagen 3" descr="Pirámide de datos, información y 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rámide de datos, información y conocimiento"/>
                    <pic:cNvPicPr>
                      <a:picLocks noChangeAspect="1" noChangeArrowheads="1"/>
                    </pic:cNvPicPr>
                  </pic:nvPicPr>
                  <pic:blipFill rotWithShape="1">
                    <a:blip r:embed="rId22">
                      <a:extLst>
                        <a:ext uri="{28A0092B-C50C-407E-A947-70E740481C1C}">
                          <a14:useLocalDpi xmlns:a14="http://schemas.microsoft.com/office/drawing/2010/main" val="0"/>
                        </a:ext>
                      </a:extLst>
                    </a:blip>
                    <a:srcRect r="32852"/>
                    <a:stretch/>
                  </pic:blipFill>
                  <pic:spPr bwMode="auto">
                    <a:xfrm>
                      <a:off x="0" y="0"/>
                      <a:ext cx="2422516" cy="19169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ABB8A7" w14:textId="5084C7DB" w:rsidR="0043072C" w:rsidRDefault="0043072C" w:rsidP="00666DE4">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Fuente o</w:t>
      </w:r>
      <w:r w:rsidR="00696E8D" w:rsidRPr="00696E8D">
        <w:rPr>
          <w:rFonts w:ascii="Times New Roman" w:hAnsi="Times New Roman" w:cs="Times New Roman"/>
          <w:color w:val="000000" w:themeColor="text1"/>
          <w:sz w:val="24"/>
          <w:szCs w:val="24"/>
        </w:rPr>
        <w:t>btenido en</w:t>
      </w:r>
      <w:r>
        <w:rPr>
          <w:rFonts w:ascii="Times New Roman" w:hAnsi="Times New Roman" w:cs="Times New Roman"/>
          <w:color w:val="000000" w:themeColor="text1"/>
          <w:sz w:val="24"/>
          <w:szCs w:val="24"/>
        </w:rPr>
        <w:t xml:space="preserve">: </w:t>
      </w:r>
      <w:r w:rsidR="00666DE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sinnexux</w:t>
      </w:r>
      <w:r w:rsidR="00666DE4">
        <w:rPr>
          <w:rFonts w:ascii="Times New Roman" w:hAnsi="Times New Roman" w:cs="Times New Roman"/>
          <w:color w:val="000000" w:themeColor="text1"/>
          <w:sz w:val="24"/>
          <w:szCs w:val="24"/>
        </w:rPr>
        <w:t>,2009)</w:t>
      </w:r>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 xml:space="preserve"> </w:t>
      </w:r>
    </w:p>
    <w:p w14:paraId="7355D7B4" w14:textId="3B785078" w:rsidR="00696E8D" w:rsidRPr="00696E8D" w:rsidRDefault="00696E8D" w:rsidP="0043072C">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En la imagen 2 </w:t>
      </w:r>
      <w:r w:rsidR="0043072C">
        <w:rPr>
          <w:rFonts w:ascii="Times New Roman" w:hAnsi="Times New Roman" w:cs="Times New Roman"/>
          <w:color w:val="000000" w:themeColor="text1"/>
          <w:sz w:val="24"/>
          <w:szCs w:val="24"/>
        </w:rPr>
        <w:t xml:space="preserve">se </w:t>
      </w:r>
      <w:r w:rsidRPr="00696E8D">
        <w:rPr>
          <w:rFonts w:ascii="Times New Roman" w:hAnsi="Times New Roman" w:cs="Times New Roman"/>
          <w:color w:val="000000" w:themeColor="text1"/>
          <w:sz w:val="24"/>
          <w:szCs w:val="24"/>
        </w:rPr>
        <w:t>visualiza</w:t>
      </w:r>
      <w:r w:rsidR="0043072C">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 xml:space="preserve">que la base de la información y del conocimiento son los datos, también es posible conceptualizar el dato como el resultado de una transacción, el cual por </w:t>
      </w:r>
      <w:r w:rsidR="0043072C" w:rsidRPr="00696E8D">
        <w:rPr>
          <w:rFonts w:ascii="Times New Roman" w:hAnsi="Times New Roman" w:cs="Times New Roman"/>
          <w:color w:val="000000" w:themeColor="text1"/>
          <w:sz w:val="24"/>
          <w:szCs w:val="24"/>
        </w:rPr>
        <w:t>sí</w:t>
      </w:r>
      <w:r w:rsidRPr="00696E8D">
        <w:rPr>
          <w:rFonts w:ascii="Times New Roman" w:hAnsi="Times New Roman" w:cs="Times New Roman"/>
          <w:color w:val="000000" w:themeColor="text1"/>
          <w:sz w:val="24"/>
          <w:szCs w:val="24"/>
        </w:rPr>
        <w:t xml:space="preserve"> solo no nos indica su significado. </w:t>
      </w:r>
      <w:r w:rsidR="00337F03" w:rsidRPr="00696E8D">
        <w:rPr>
          <w:rFonts w:ascii="Times New Roman" w:hAnsi="Times New Roman" w:cs="Times New Roman"/>
          <w:color w:val="000000" w:themeColor="text1"/>
          <w:sz w:val="24"/>
          <w:szCs w:val="24"/>
        </w:rPr>
        <w:t>Los datos se encuentran</w:t>
      </w:r>
      <w:r w:rsidRPr="00696E8D">
        <w:rPr>
          <w:rFonts w:ascii="Times New Roman" w:hAnsi="Times New Roman" w:cs="Times New Roman"/>
          <w:color w:val="000000" w:themeColor="text1"/>
          <w:sz w:val="24"/>
          <w:szCs w:val="24"/>
        </w:rPr>
        <w:t xml:space="preserve"> en la base de la pirámide por ser </w:t>
      </w:r>
      <w:r w:rsidR="007673A9">
        <w:rPr>
          <w:rFonts w:ascii="Times New Roman" w:hAnsi="Times New Roman" w:cs="Times New Roman"/>
          <w:color w:val="000000" w:themeColor="text1"/>
          <w:sz w:val="24"/>
          <w:szCs w:val="24"/>
        </w:rPr>
        <w:t xml:space="preserve">la </w:t>
      </w:r>
      <w:r w:rsidRPr="00696E8D">
        <w:rPr>
          <w:rFonts w:ascii="Times New Roman" w:hAnsi="Times New Roman" w:cs="Times New Roman"/>
          <w:color w:val="000000" w:themeColor="text1"/>
          <w:sz w:val="24"/>
          <w:szCs w:val="24"/>
        </w:rPr>
        <w:t xml:space="preserve">plataforma sobre la cual se trabaja, es sobre esta gran aglomeración de datos sobre los que se realizan las operaciones de ordenamiento, filtrado, extracción, cálculos y </w:t>
      </w:r>
      <w:r w:rsidR="00337F03" w:rsidRPr="00696E8D">
        <w:rPr>
          <w:rFonts w:ascii="Times New Roman" w:hAnsi="Times New Roman" w:cs="Times New Roman"/>
          <w:color w:val="000000" w:themeColor="text1"/>
          <w:sz w:val="24"/>
          <w:szCs w:val="24"/>
        </w:rPr>
        <w:t>presentación,</w:t>
      </w:r>
      <w:r w:rsidRPr="00696E8D">
        <w:rPr>
          <w:rFonts w:ascii="Times New Roman" w:hAnsi="Times New Roman" w:cs="Times New Roman"/>
          <w:color w:val="000000" w:themeColor="text1"/>
          <w:sz w:val="24"/>
          <w:szCs w:val="24"/>
        </w:rPr>
        <w:t xml:space="preserve"> estos datos serán transformados en información luego de ser almacenados y procesados.</w:t>
      </w:r>
      <w:r w:rsidR="007673A9">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924397837"/>
          <w:citation/>
        </w:sdtPr>
        <w:sdtContent>
          <w:r w:rsidR="00905585" w:rsidRPr="00696E8D">
            <w:rPr>
              <w:rFonts w:ascii="Times New Roman" w:hAnsi="Times New Roman" w:cs="Times New Roman"/>
              <w:color w:val="000000" w:themeColor="text1"/>
              <w:sz w:val="24"/>
              <w:szCs w:val="24"/>
            </w:rPr>
            <w:fldChar w:fldCharType="begin"/>
          </w:r>
          <w:r w:rsidR="00905585" w:rsidRPr="00696E8D">
            <w:rPr>
              <w:rFonts w:ascii="Times New Roman" w:hAnsi="Times New Roman" w:cs="Times New Roman"/>
              <w:color w:val="000000" w:themeColor="text1"/>
              <w:sz w:val="24"/>
              <w:szCs w:val="24"/>
            </w:rPr>
            <w:instrText xml:space="preserve"> CITATION sin07 \l 3082 </w:instrText>
          </w:r>
          <w:r w:rsidR="00905585"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(sinnexus, 2007)</w:t>
          </w:r>
          <w:r w:rsidR="00905585" w:rsidRPr="00696E8D">
            <w:rPr>
              <w:rFonts w:ascii="Times New Roman" w:hAnsi="Times New Roman" w:cs="Times New Roman"/>
              <w:color w:val="000000" w:themeColor="text1"/>
              <w:sz w:val="24"/>
              <w:szCs w:val="24"/>
              <w:lang w:val="es-MX"/>
            </w:rPr>
            <w:fldChar w:fldCharType="end"/>
          </w:r>
        </w:sdtContent>
      </w:sdt>
    </w:p>
    <w:p w14:paraId="3F4118CA" w14:textId="6A4CA79F"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 información por su parte se puede definir como un conjunto de datos que han sido procesados y cuentan con un propósito o relevancia útil, es utilizada para fundamentar </w:t>
      </w:r>
      <w:r w:rsidRPr="00696E8D">
        <w:rPr>
          <w:rFonts w:ascii="Times New Roman" w:hAnsi="Times New Roman" w:cs="Times New Roman"/>
          <w:color w:val="000000" w:themeColor="text1"/>
          <w:sz w:val="24"/>
          <w:szCs w:val="24"/>
        </w:rPr>
        <w:lastRenderedPageBreak/>
        <w:t xml:space="preserve">la toma de cualquier decisión corporativa o empresarial.  La información fue generada mediante un proceso de relación y deducción de los datos que se tenían almacenados, la información son datos que han obtenido valor y relevancia para algún propósito en específico. </w:t>
      </w:r>
      <w:sdt>
        <w:sdtPr>
          <w:rPr>
            <w:rFonts w:ascii="Times New Roman" w:hAnsi="Times New Roman" w:cs="Times New Roman"/>
            <w:color w:val="000000" w:themeColor="text1"/>
            <w:sz w:val="24"/>
            <w:szCs w:val="24"/>
          </w:rPr>
          <w:id w:val="1176315652"/>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Car17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(González, 2017)</w:t>
          </w:r>
          <w:r w:rsidRPr="00696E8D">
            <w:rPr>
              <w:rFonts w:ascii="Times New Roman" w:hAnsi="Times New Roman" w:cs="Times New Roman"/>
              <w:color w:val="000000" w:themeColor="text1"/>
              <w:sz w:val="24"/>
              <w:szCs w:val="24"/>
              <w:lang w:val="es-MX"/>
            </w:rPr>
            <w:fldChar w:fldCharType="end"/>
          </w:r>
        </w:sdtContent>
      </w:sdt>
    </w:p>
    <w:p w14:paraId="3F60D5B9" w14:textId="127AFF09"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La palabra información significa “dar forma a”, por lo cual, un conjunto de datos puede ser denominado información solo si es capaz de dar forma al comportamiento interno, al juicio o a la manera de pen</w:t>
      </w:r>
      <w:r w:rsidR="003C1249">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ar de una persona, es el receptor y no el emisor el que decide si los datos son realmente </w:t>
      </w:r>
      <w:r w:rsidR="003C1249">
        <w:rPr>
          <w:rFonts w:ascii="Times New Roman" w:hAnsi="Times New Roman" w:cs="Times New Roman"/>
          <w:color w:val="000000" w:themeColor="text1"/>
          <w:sz w:val="24"/>
          <w:szCs w:val="24"/>
        </w:rPr>
        <w:t xml:space="preserve">considerados </w:t>
      </w:r>
      <w:r w:rsidRPr="00696E8D">
        <w:rPr>
          <w:rFonts w:ascii="Times New Roman" w:hAnsi="Times New Roman" w:cs="Times New Roman"/>
          <w:color w:val="000000" w:themeColor="text1"/>
          <w:sz w:val="24"/>
          <w:szCs w:val="24"/>
        </w:rPr>
        <w:t xml:space="preserve">información, mostrando de esta manera que si le están informando. </w:t>
      </w:r>
      <w:r w:rsidR="003C1249">
        <w:rPr>
          <w:rFonts w:ascii="Times New Roman" w:hAnsi="Times New Roman" w:cs="Times New Roman"/>
          <w:color w:val="000000" w:themeColor="text1"/>
          <w:sz w:val="24"/>
          <w:szCs w:val="24"/>
        </w:rPr>
        <w:t>(ídem)</w:t>
      </w:r>
    </w:p>
    <w:p w14:paraId="00F3F9F8" w14:textId="38DE9F07"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El conocimiento se deriva de la información y se puede definir como una mezcla de información, valores y experiencias que se han adquirido con el tiempo en la realización de una actividad en específico. Este conocimiento puede radicar en las mentes de las personas y forma</w:t>
      </w:r>
      <w:r w:rsidR="0015656D">
        <w:rPr>
          <w:rFonts w:ascii="Times New Roman" w:hAnsi="Times New Roman" w:cs="Times New Roman"/>
          <w:color w:val="000000" w:themeColor="text1"/>
          <w:sz w:val="24"/>
          <w:szCs w:val="24"/>
        </w:rPr>
        <w:t>r</w:t>
      </w:r>
      <w:r w:rsidRPr="00696E8D">
        <w:rPr>
          <w:rFonts w:ascii="Times New Roman" w:hAnsi="Times New Roman" w:cs="Times New Roman"/>
          <w:color w:val="000000" w:themeColor="text1"/>
          <w:sz w:val="24"/>
          <w:szCs w:val="24"/>
        </w:rPr>
        <w:t xml:space="preserve"> parte de sus habilidades y destrezas, también puede ser almacenada en bancos de </w:t>
      </w:r>
      <w:r w:rsidR="0015656D">
        <w:rPr>
          <w:rFonts w:ascii="Times New Roman" w:hAnsi="Times New Roman" w:cs="Times New Roman"/>
          <w:color w:val="000000" w:themeColor="text1"/>
          <w:sz w:val="24"/>
          <w:szCs w:val="24"/>
        </w:rPr>
        <w:t>datos</w:t>
      </w:r>
      <w:r w:rsidRPr="00696E8D">
        <w:rPr>
          <w:rFonts w:ascii="Times New Roman" w:hAnsi="Times New Roman" w:cs="Times New Roman"/>
          <w:color w:val="000000" w:themeColor="text1"/>
          <w:sz w:val="24"/>
          <w:szCs w:val="24"/>
        </w:rPr>
        <w:t xml:space="preserve"> e incluso en rutinas y procesos corporativos, este conocimiento es considerado como un activo intangible para las organizaciones, el cual es de suma importancia para el mantenimiento y crecimiento de las empresas. </w:t>
      </w:r>
      <w:sdt>
        <w:sdtPr>
          <w:rPr>
            <w:rFonts w:ascii="Times New Roman" w:hAnsi="Times New Roman" w:cs="Times New Roman"/>
            <w:color w:val="000000" w:themeColor="text1"/>
            <w:sz w:val="24"/>
            <w:szCs w:val="24"/>
          </w:rPr>
          <w:id w:val="-1300379828"/>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sin07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(sinnexus, 2007)</w:t>
          </w:r>
          <w:r w:rsidRPr="00696E8D">
            <w:rPr>
              <w:rFonts w:ascii="Times New Roman" w:hAnsi="Times New Roman" w:cs="Times New Roman"/>
              <w:color w:val="000000" w:themeColor="text1"/>
              <w:sz w:val="24"/>
              <w:szCs w:val="24"/>
              <w:lang w:val="es-MX"/>
            </w:rPr>
            <w:fldChar w:fldCharType="end"/>
          </w:r>
        </w:sdtContent>
      </w:sdt>
    </w:p>
    <w:p w14:paraId="2AC957D1" w14:textId="4F023814"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ab/>
        <w:t>Los Sistemas de Información (SI) son un conjunto de componentes los cuales están interconectados (mediante dispositivos de comunicación) entre sí</w:t>
      </w:r>
      <w:r w:rsidR="004226E6">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para la realización de un determinado objetivo, lo cual permite la captación de l</w:t>
      </w:r>
      <w:r w:rsidR="004226E6">
        <w:rPr>
          <w:rFonts w:ascii="Times New Roman" w:hAnsi="Times New Roman" w:cs="Times New Roman"/>
          <w:color w:val="000000" w:themeColor="text1"/>
          <w:sz w:val="24"/>
          <w:szCs w:val="24"/>
        </w:rPr>
        <w:t>os datos</w:t>
      </w:r>
      <w:r w:rsidRPr="00696E8D">
        <w:rPr>
          <w:rFonts w:ascii="Times New Roman" w:hAnsi="Times New Roman" w:cs="Times New Roman"/>
          <w:color w:val="000000" w:themeColor="text1"/>
          <w:sz w:val="24"/>
          <w:szCs w:val="24"/>
        </w:rPr>
        <w:t>, para luego ser procesad</w:t>
      </w:r>
      <w:r w:rsidR="004226E6">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y presentad</w:t>
      </w:r>
      <w:r w:rsidR="004226E6">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fácilmente ante los solicitantes,  los SI deben asegurar que la información este siempre disponible y accesible cuando se requiera, son conformados por equipo de cómputo, recurso humano, datos, software , sistemas de comunicaciones , políticas y reglas </w:t>
      </w:r>
      <w:r w:rsidRPr="00696E8D">
        <w:rPr>
          <w:rFonts w:ascii="Times New Roman" w:hAnsi="Times New Roman" w:cs="Times New Roman"/>
          <w:color w:val="000000" w:themeColor="text1"/>
          <w:sz w:val="24"/>
          <w:szCs w:val="24"/>
        </w:rPr>
        <w:lastRenderedPageBreak/>
        <w:t xml:space="preserve">de procesos. </w:t>
      </w:r>
      <w:r w:rsidR="004226E6">
        <w:rPr>
          <w:rFonts w:ascii="Times New Roman" w:hAnsi="Times New Roman" w:cs="Times New Roman"/>
          <w:color w:val="000000" w:themeColor="text1"/>
          <w:sz w:val="24"/>
          <w:szCs w:val="24"/>
        </w:rPr>
        <w:t>El</w:t>
      </w:r>
      <w:r w:rsidRPr="00696E8D">
        <w:rPr>
          <w:rFonts w:ascii="Times New Roman" w:hAnsi="Times New Roman" w:cs="Times New Roman"/>
          <w:color w:val="000000" w:themeColor="text1"/>
          <w:sz w:val="24"/>
          <w:szCs w:val="24"/>
        </w:rPr>
        <w:t xml:space="preserve"> objetivo principal de un SI es brindar soporte a la toma de decisiones corporativas mediante resultados e informes previamente procesados.</w:t>
      </w:r>
      <w:sdt>
        <w:sdtPr>
          <w:rPr>
            <w:rFonts w:ascii="Times New Roman" w:hAnsi="Times New Roman" w:cs="Times New Roman"/>
            <w:color w:val="000000" w:themeColor="text1"/>
            <w:sz w:val="24"/>
            <w:szCs w:val="24"/>
          </w:rPr>
          <w:id w:val="-289666127"/>
          <w:citation/>
        </w:sdtPr>
        <w:sdtContent>
          <w:r w:rsidR="00BC592A">
            <w:rPr>
              <w:rFonts w:ascii="Times New Roman" w:hAnsi="Times New Roman" w:cs="Times New Roman"/>
              <w:color w:val="000000" w:themeColor="text1"/>
              <w:sz w:val="24"/>
              <w:szCs w:val="24"/>
            </w:rPr>
            <w:fldChar w:fldCharType="begin"/>
          </w:r>
          <w:r w:rsidR="00BC592A">
            <w:rPr>
              <w:rFonts w:ascii="Times New Roman" w:hAnsi="Times New Roman" w:cs="Times New Roman"/>
              <w:color w:val="000000" w:themeColor="text1"/>
              <w:sz w:val="24"/>
              <w:szCs w:val="24"/>
            </w:rPr>
            <w:instrText xml:space="preserve"> CITATION Equ18 \l 3082 </w:instrText>
          </w:r>
          <w:r w:rsidR="00BC592A">
            <w:rPr>
              <w:rFonts w:ascii="Times New Roman" w:hAnsi="Times New Roman" w:cs="Times New Roman"/>
              <w:color w:val="000000" w:themeColor="text1"/>
              <w:sz w:val="24"/>
              <w:szCs w:val="24"/>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(Concepto.de, 2018)</w:t>
          </w:r>
          <w:r w:rsidR="00BC592A">
            <w:rPr>
              <w:rFonts w:ascii="Times New Roman" w:hAnsi="Times New Roman" w:cs="Times New Roman"/>
              <w:color w:val="000000" w:themeColor="text1"/>
              <w:sz w:val="24"/>
              <w:szCs w:val="24"/>
            </w:rPr>
            <w:fldChar w:fldCharType="end"/>
          </w:r>
        </w:sdtContent>
      </w:sdt>
    </w:p>
    <w:p w14:paraId="093AB3AA" w14:textId="0254B528"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Según la Universidad Politécnica de Cataluña en Barcelona, los SI brindan soporte a las diferentes operaciones empresariales, gestionando l</w:t>
      </w:r>
      <w:r w:rsidR="00EF1C06">
        <w:rPr>
          <w:rFonts w:ascii="Times New Roman" w:hAnsi="Times New Roman" w:cs="Times New Roman"/>
          <w:color w:val="000000" w:themeColor="text1"/>
          <w:sz w:val="24"/>
          <w:szCs w:val="24"/>
        </w:rPr>
        <w:t xml:space="preserve">os datos </w:t>
      </w:r>
      <w:r w:rsidRPr="00696E8D">
        <w:rPr>
          <w:rFonts w:ascii="Times New Roman" w:hAnsi="Times New Roman" w:cs="Times New Roman"/>
          <w:color w:val="000000" w:themeColor="text1"/>
          <w:sz w:val="24"/>
          <w:szCs w:val="24"/>
        </w:rPr>
        <w:t>que se recibe de los diferentes programas transaccionales. Los SI son tratados como elementos estratégicos para crear innovaciones que potencializan los procesos y las actividades de las organizaciones, de esta manera se obtiene mejor</w:t>
      </w:r>
      <w:r w:rsidR="00EF1C06">
        <w:rPr>
          <w:rFonts w:ascii="Times New Roman" w:hAnsi="Times New Roman" w:cs="Times New Roman"/>
          <w:color w:val="000000" w:themeColor="text1"/>
          <w:sz w:val="24"/>
          <w:szCs w:val="24"/>
        </w:rPr>
        <w:t>e</w:t>
      </w:r>
      <w:r w:rsidRPr="00696E8D">
        <w:rPr>
          <w:rFonts w:ascii="Times New Roman" w:hAnsi="Times New Roman" w:cs="Times New Roman"/>
          <w:color w:val="000000" w:themeColor="text1"/>
          <w:sz w:val="24"/>
          <w:szCs w:val="24"/>
        </w:rPr>
        <w:t xml:space="preserve">s relaciones con los clientes y con los proveedores, ya que los SI también brindan beneficios para el área externa de las organizaciones. </w:t>
      </w:r>
      <w:sdt>
        <w:sdtPr>
          <w:rPr>
            <w:rFonts w:ascii="Times New Roman" w:hAnsi="Times New Roman" w:cs="Times New Roman"/>
            <w:color w:val="000000" w:themeColor="text1"/>
            <w:sz w:val="24"/>
            <w:szCs w:val="24"/>
          </w:rPr>
          <w:id w:val="341433499"/>
          <w:citation/>
        </w:sdtPr>
        <w:sdtContent>
          <w:r w:rsidRPr="00696E8D">
            <w:rPr>
              <w:rFonts w:ascii="Times New Roman" w:hAnsi="Times New Roman" w:cs="Times New Roman"/>
              <w:color w:val="000000" w:themeColor="text1"/>
              <w:sz w:val="24"/>
              <w:szCs w:val="24"/>
            </w:rPr>
            <w:fldChar w:fldCharType="begin"/>
          </w:r>
          <w:r w:rsidR="00EF1C06">
            <w:rPr>
              <w:rFonts w:ascii="Times New Roman" w:hAnsi="Times New Roman" w:cs="Times New Roman"/>
              <w:color w:val="000000" w:themeColor="text1"/>
              <w:sz w:val="24"/>
              <w:szCs w:val="24"/>
            </w:rPr>
            <w:instrText xml:space="preserve">CITATION fib19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(UPC, 2019)</w:t>
          </w:r>
          <w:r w:rsidRPr="00696E8D">
            <w:rPr>
              <w:rFonts w:ascii="Times New Roman" w:hAnsi="Times New Roman" w:cs="Times New Roman"/>
              <w:color w:val="000000" w:themeColor="text1"/>
              <w:sz w:val="24"/>
              <w:szCs w:val="24"/>
              <w:lang w:val="es-MX"/>
            </w:rPr>
            <w:fldChar w:fldCharType="end"/>
          </w:r>
        </w:sdtContent>
      </w:sdt>
    </w:p>
    <w:p w14:paraId="2C0B2B5B" w14:textId="536A4057"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En la imagen 3</w:t>
      </w:r>
      <w:r w:rsidR="00DB6F87">
        <w:rPr>
          <w:rFonts w:ascii="Times New Roman" w:hAnsi="Times New Roman" w:cs="Times New Roman"/>
          <w:color w:val="000000" w:themeColor="text1"/>
          <w:sz w:val="24"/>
          <w:szCs w:val="24"/>
        </w:rPr>
        <w:t xml:space="preserve"> </w:t>
      </w:r>
      <w:r w:rsidR="00BA3A68">
        <w:rPr>
          <w:rFonts w:ascii="Times New Roman" w:hAnsi="Times New Roman" w:cs="Times New Roman"/>
          <w:color w:val="000000" w:themeColor="text1"/>
          <w:sz w:val="24"/>
          <w:szCs w:val="24"/>
        </w:rPr>
        <w:t>se</w:t>
      </w:r>
      <w:r w:rsidR="006C7DE8">
        <w:rPr>
          <w:rFonts w:ascii="Times New Roman" w:hAnsi="Times New Roman" w:cs="Times New Roman"/>
          <w:color w:val="000000" w:themeColor="text1"/>
          <w:sz w:val="24"/>
          <w:szCs w:val="24"/>
        </w:rPr>
        <w:t xml:space="preserve"> puede</w:t>
      </w:r>
      <w:r w:rsidRPr="00696E8D">
        <w:rPr>
          <w:rFonts w:ascii="Times New Roman" w:hAnsi="Times New Roman" w:cs="Times New Roman"/>
          <w:color w:val="000000" w:themeColor="text1"/>
          <w:sz w:val="24"/>
          <w:szCs w:val="24"/>
        </w:rPr>
        <w:t xml:space="preserve"> </w:t>
      </w:r>
      <w:proofErr w:type="spellStart"/>
      <w:r w:rsidRPr="00696E8D">
        <w:rPr>
          <w:rFonts w:ascii="Times New Roman" w:hAnsi="Times New Roman" w:cs="Times New Roman"/>
          <w:color w:val="000000" w:themeColor="text1"/>
          <w:sz w:val="24"/>
          <w:szCs w:val="24"/>
        </w:rPr>
        <w:t>observa</w:t>
      </w:r>
      <w:proofErr w:type="spellEnd"/>
      <w:r w:rsidRPr="00696E8D">
        <w:rPr>
          <w:rFonts w:ascii="Times New Roman" w:hAnsi="Times New Roman" w:cs="Times New Roman"/>
          <w:color w:val="000000" w:themeColor="text1"/>
          <w:sz w:val="24"/>
          <w:szCs w:val="24"/>
        </w:rPr>
        <w:t xml:space="preserve"> los diferentes tipos de sistemas de información que se pueden implementar según el nivel de la pirámide organizacional donde se desea establecer, los SI encargados de gestionar los datos de</w:t>
      </w:r>
      <w:r w:rsidR="00DB6F87">
        <w:rPr>
          <w:rFonts w:ascii="Times New Roman" w:hAnsi="Times New Roman" w:cs="Times New Roman"/>
          <w:color w:val="000000" w:themeColor="text1"/>
          <w:sz w:val="24"/>
          <w:szCs w:val="24"/>
        </w:rPr>
        <w:t>l</w:t>
      </w:r>
      <w:r w:rsidRPr="00696E8D">
        <w:rPr>
          <w:rFonts w:ascii="Times New Roman" w:hAnsi="Times New Roman" w:cs="Times New Roman"/>
          <w:color w:val="000000" w:themeColor="text1"/>
          <w:sz w:val="24"/>
          <w:szCs w:val="24"/>
        </w:rPr>
        <w:t xml:space="preserve"> nivel </w:t>
      </w:r>
      <w:r w:rsidR="00DB6F87">
        <w:rPr>
          <w:rFonts w:ascii="Times New Roman" w:hAnsi="Times New Roman" w:cs="Times New Roman"/>
          <w:color w:val="000000" w:themeColor="text1"/>
          <w:sz w:val="24"/>
          <w:szCs w:val="24"/>
        </w:rPr>
        <w:t>operacional</w:t>
      </w:r>
      <w:r w:rsidRPr="00696E8D">
        <w:rPr>
          <w:rFonts w:ascii="Times New Roman" w:hAnsi="Times New Roman" w:cs="Times New Roman"/>
          <w:color w:val="000000" w:themeColor="text1"/>
          <w:sz w:val="24"/>
          <w:szCs w:val="24"/>
        </w:rPr>
        <w:t xml:space="preserve"> se denominan sistema de procesamiento de transacciones </w:t>
      </w:r>
      <w:r w:rsidR="00FD4943">
        <w:rPr>
          <w:rFonts w:ascii="Times New Roman" w:hAnsi="Times New Roman" w:cs="Times New Roman"/>
          <w:color w:val="000000" w:themeColor="text1"/>
          <w:sz w:val="24"/>
          <w:szCs w:val="24"/>
        </w:rPr>
        <w:t>(TPS</w:t>
      </w:r>
      <w:r w:rsidRPr="00696E8D">
        <w:rPr>
          <w:rFonts w:ascii="Times New Roman" w:hAnsi="Times New Roman" w:cs="Times New Roman"/>
          <w:color w:val="000000" w:themeColor="text1"/>
          <w:sz w:val="24"/>
          <w:szCs w:val="24"/>
        </w:rPr>
        <w:t xml:space="preserve"> </w:t>
      </w:r>
      <w:r w:rsidR="00FD4943">
        <w:rPr>
          <w:rFonts w:ascii="Times New Roman" w:hAnsi="Times New Roman" w:cs="Times New Roman"/>
          <w:color w:val="000000" w:themeColor="text1"/>
          <w:sz w:val="24"/>
          <w:szCs w:val="24"/>
        </w:rPr>
        <w:t xml:space="preserve">por </w:t>
      </w:r>
      <w:r w:rsidRPr="00696E8D">
        <w:rPr>
          <w:rFonts w:ascii="Times New Roman" w:hAnsi="Times New Roman" w:cs="Times New Roman"/>
          <w:color w:val="000000" w:themeColor="text1"/>
          <w:sz w:val="24"/>
          <w:szCs w:val="24"/>
        </w:rPr>
        <w:t>sus siglas en ingles</w:t>
      </w:r>
      <w:r w:rsidR="00FD4943">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estos sistemas son los encargados de almacenar todas las transacciones </w:t>
      </w:r>
      <w:r w:rsidR="006C7DE8">
        <w:rPr>
          <w:rFonts w:ascii="Times New Roman" w:hAnsi="Times New Roman" w:cs="Times New Roman"/>
          <w:color w:val="000000" w:themeColor="text1"/>
          <w:sz w:val="24"/>
          <w:szCs w:val="24"/>
        </w:rPr>
        <w:t xml:space="preserve">operacionales </w:t>
      </w:r>
      <w:r w:rsidRPr="00696E8D">
        <w:rPr>
          <w:rFonts w:ascii="Times New Roman" w:hAnsi="Times New Roman" w:cs="Times New Roman"/>
          <w:color w:val="000000" w:themeColor="text1"/>
          <w:sz w:val="24"/>
          <w:szCs w:val="24"/>
        </w:rPr>
        <w:t>de primer nivel que se general, reciben grandes cantidades de datos los cuales serán procesados y resumidos para general información de utilidad a</w:t>
      </w:r>
      <w:r w:rsidR="00DB6F87">
        <w:rPr>
          <w:rFonts w:ascii="Times New Roman" w:hAnsi="Times New Roman" w:cs="Times New Roman"/>
          <w:color w:val="000000" w:themeColor="text1"/>
          <w:sz w:val="24"/>
          <w:szCs w:val="24"/>
        </w:rPr>
        <w:t xml:space="preserve"> los SI</w:t>
      </w:r>
      <w:r w:rsidRPr="00696E8D">
        <w:rPr>
          <w:rFonts w:ascii="Times New Roman" w:hAnsi="Times New Roman" w:cs="Times New Roman"/>
          <w:color w:val="000000" w:themeColor="text1"/>
          <w:sz w:val="24"/>
          <w:szCs w:val="24"/>
        </w:rPr>
        <w:t xml:space="preserve"> de</w:t>
      </w:r>
      <w:r w:rsidR="00DB6F87">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nivel</w:t>
      </w:r>
      <w:r w:rsidR="00DB6F87">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superior</w:t>
      </w:r>
      <w:r w:rsidR="00DB6F87">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33896564"/>
          <w:citation/>
        </w:sdtPr>
        <w:sdtContent>
          <w:r w:rsidRPr="00696E8D">
            <w:rPr>
              <w:rFonts w:ascii="Times New Roman" w:hAnsi="Times New Roman" w:cs="Times New Roman"/>
              <w:color w:val="000000" w:themeColor="text1"/>
              <w:sz w:val="24"/>
              <w:szCs w:val="24"/>
            </w:rPr>
            <w:fldChar w:fldCharType="begin"/>
          </w:r>
          <w:r w:rsidR="002015AD">
            <w:rPr>
              <w:rFonts w:ascii="Times New Roman" w:hAnsi="Times New Roman" w:cs="Times New Roman"/>
              <w:color w:val="000000" w:themeColor="text1"/>
              <w:sz w:val="24"/>
              <w:szCs w:val="24"/>
            </w:rPr>
            <w:instrText xml:space="preserve">CITATION Sil15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(Ferrer,Silva, 2015)</w:t>
          </w:r>
          <w:r w:rsidRPr="00696E8D">
            <w:rPr>
              <w:rFonts w:ascii="Times New Roman" w:hAnsi="Times New Roman" w:cs="Times New Roman"/>
              <w:color w:val="000000" w:themeColor="text1"/>
              <w:sz w:val="24"/>
              <w:szCs w:val="24"/>
              <w:lang w:val="es-MX"/>
            </w:rPr>
            <w:fldChar w:fldCharType="end"/>
          </w:r>
        </w:sdtContent>
      </w:sdt>
    </w:p>
    <w:p w14:paraId="7C781236" w14:textId="5F697CA9" w:rsidR="00787962" w:rsidRPr="00696E8D" w:rsidRDefault="00787962" w:rsidP="00787962">
      <w:pPr>
        <w:spacing w:line="480" w:lineRule="auto"/>
        <w:jc w:val="center"/>
        <w:rPr>
          <w:rFonts w:ascii="Times New Roman" w:hAnsi="Times New Roman" w:cs="Times New Roman"/>
          <w:color w:val="000000" w:themeColor="text1"/>
          <w:sz w:val="24"/>
          <w:szCs w:val="24"/>
        </w:rPr>
      </w:pPr>
    </w:p>
    <w:p w14:paraId="255F9070" w14:textId="2A971D14" w:rsidR="00787962" w:rsidRPr="00696E8D" w:rsidRDefault="00787962" w:rsidP="00D93844">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76A90">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Tipos de Sistemas de Información</w:t>
      </w:r>
    </w:p>
    <w:p w14:paraId="11B672FF" w14:textId="0813E76C" w:rsidR="00DB6F87" w:rsidRPr="00696E8D" w:rsidRDefault="00DB6F87" w:rsidP="00D93844">
      <w:pPr>
        <w:spacing w:line="240" w:lineRule="auto"/>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lastRenderedPageBreak/>
        <w:drawing>
          <wp:inline distT="0" distB="0" distL="0" distR="0" wp14:anchorId="263FC9E4" wp14:editId="7830ED7E">
            <wp:extent cx="5400040" cy="3209925"/>
            <wp:effectExtent l="190500" t="190500" r="181610" b="200025"/>
            <wp:docPr id="5" name="Imagen 5" descr="Piramide SI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ramide SI Españ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09925"/>
                    </a:xfrm>
                    <a:prstGeom prst="rect">
                      <a:avLst/>
                    </a:prstGeom>
                    <a:ln>
                      <a:noFill/>
                    </a:ln>
                    <a:effectLst>
                      <a:outerShdw blurRad="190500" algn="tl" rotWithShape="0">
                        <a:srgbClr val="000000">
                          <a:alpha val="70000"/>
                        </a:srgbClr>
                      </a:outerShdw>
                    </a:effectLst>
                  </pic:spPr>
                </pic:pic>
              </a:graphicData>
            </a:graphic>
          </wp:inline>
        </w:drawing>
      </w:r>
    </w:p>
    <w:p w14:paraId="36A9AC32" w14:textId="7C367E8F" w:rsidR="00DB6F87" w:rsidRDefault="00DB6F87" w:rsidP="00D93844">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Fuente: o</w:t>
      </w:r>
      <w:r w:rsidRPr="00696E8D">
        <w:rPr>
          <w:rFonts w:ascii="Times New Roman" w:hAnsi="Times New Roman" w:cs="Times New Roman"/>
          <w:color w:val="000000" w:themeColor="text1"/>
          <w:sz w:val="24"/>
          <w:szCs w:val="24"/>
        </w:rPr>
        <w:t xml:space="preserve">btenido en </w:t>
      </w:r>
      <w:sdt>
        <w:sdtPr>
          <w:rPr>
            <w:rFonts w:ascii="Times New Roman" w:hAnsi="Times New Roman" w:cs="Times New Roman"/>
            <w:color w:val="000000" w:themeColor="text1"/>
            <w:sz w:val="24"/>
            <w:szCs w:val="24"/>
          </w:rPr>
          <w:id w:val="554354238"/>
          <w:citation/>
        </w:sdtPr>
        <w:sdtContent>
          <w:r w:rsidR="00D93844">
            <w:rPr>
              <w:rFonts w:ascii="Times New Roman" w:hAnsi="Times New Roman" w:cs="Times New Roman"/>
              <w:color w:val="000000" w:themeColor="text1"/>
              <w:sz w:val="24"/>
              <w:szCs w:val="24"/>
            </w:rPr>
            <w:fldChar w:fldCharType="begin"/>
          </w:r>
          <w:r w:rsidR="00D93844">
            <w:rPr>
              <w:rFonts w:ascii="Times New Roman" w:hAnsi="Times New Roman" w:cs="Times New Roman"/>
              <w:color w:val="000000" w:themeColor="text1"/>
              <w:sz w:val="24"/>
              <w:szCs w:val="24"/>
            </w:rPr>
            <w:instrText xml:space="preserve"> CITATION sis16 \l 3082 </w:instrText>
          </w:r>
          <w:r w:rsidR="00D93844">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(sistemasdeinformacionfer, 2016)</w:t>
          </w:r>
          <w:r w:rsidR="00D93844">
            <w:rPr>
              <w:rFonts w:ascii="Times New Roman" w:hAnsi="Times New Roman" w:cs="Times New Roman"/>
              <w:color w:val="000000" w:themeColor="text1"/>
              <w:sz w:val="24"/>
              <w:szCs w:val="24"/>
            </w:rPr>
            <w:fldChar w:fldCharType="end"/>
          </w:r>
        </w:sdtContent>
      </w:sdt>
    </w:p>
    <w:p w14:paraId="06C56553" w14:textId="77777777" w:rsidR="00D93844" w:rsidRPr="00696E8D" w:rsidRDefault="00D93844" w:rsidP="00D93844">
      <w:pPr>
        <w:spacing w:line="240" w:lineRule="auto"/>
        <w:jc w:val="center"/>
        <w:rPr>
          <w:rFonts w:ascii="Times New Roman" w:hAnsi="Times New Roman" w:cs="Times New Roman"/>
          <w:color w:val="000000" w:themeColor="text1"/>
          <w:sz w:val="24"/>
          <w:szCs w:val="24"/>
        </w:rPr>
      </w:pPr>
    </w:p>
    <w:p w14:paraId="438B12CB" w14:textId="4F70124F" w:rsidR="00696E8D" w:rsidRPr="00696E8D" w:rsidRDefault="006C7DE8" w:rsidP="00DB6F87">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 igual manera l</w:t>
      </w:r>
      <w:r w:rsidR="00696E8D" w:rsidRPr="00696E8D">
        <w:rPr>
          <w:rFonts w:ascii="Times New Roman" w:hAnsi="Times New Roman" w:cs="Times New Roman"/>
          <w:color w:val="000000" w:themeColor="text1"/>
          <w:sz w:val="24"/>
          <w:szCs w:val="24"/>
        </w:rPr>
        <w:t>os sistemas de gestión del conocimiento (KMS por su sigla en inglés) son los primeros en aprovechar l</w:t>
      </w:r>
      <w:r>
        <w:rPr>
          <w:rFonts w:ascii="Times New Roman" w:hAnsi="Times New Roman" w:cs="Times New Roman"/>
          <w:color w:val="000000" w:themeColor="text1"/>
          <w:sz w:val="24"/>
          <w:szCs w:val="24"/>
        </w:rPr>
        <w:t xml:space="preserve">os </w:t>
      </w:r>
      <w:r w:rsidR="0063768C">
        <w:rPr>
          <w:rFonts w:ascii="Times New Roman" w:hAnsi="Times New Roman" w:cs="Times New Roman"/>
          <w:color w:val="000000" w:themeColor="text1"/>
          <w:sz w:val="24"/>
          <w:szCs w:val="24"/>
        </w:rPr>
        <w:t xml:space="preserve">datos de </w:t>
      </w:r>
      <w:r>
        <w:rPr>
          <w:rFonts w:ascii="Times New Roman" w:hAnsi="Times New Roman" w:cs="Times New Roman"/>
          <w:color w:val="000000" w:themeColor="text1"/>
          <w:sz w:val="24"/>
          <w:szCs w:val="24"/>
        </w:rPr>
        <w:t xml:space="preserve">insumos </w:t>
      </w:r>
      <w:r w:rsidR="00696E8D" w:rsidRPr="00696E8D">
        <w:rPr>
          <w:rFonts w:ascii="Times New Roman" w:hAnsi="Times New Roman" w:cs="Times New Roman"/>
          <w:color w:val="000000" w:themeColor="text1"/>
          <w:sz w:val="24"/>
          <w:szCs w:val="24"/>
        </w:rPr>
        <w:t>generad</w:t>
      </w:r>
      <w:r>
        <w:rPr>
          <w:rFonts w:ascii="Times New Roman" w:hAnsi="Times New Roman" w:cs="Times New Roman"/>
          <w:color w:val="000000" w:themeColor="text1"/>
          <w:sz w:val="24"/>
          <w:szCs w:val="24"/>
        </w:rPr>
        <w:t>os</w:t>
      </w:r>
      <w:r w:rsidR="00696E8D" w:rsidRPr="00696E8D">
        <w:rPr>
          <w:rFonts w:ascii="Times New Roman" w:hAnsi="Times New Roman" w:cs="Times New Roman"/>
          <w:color w:val="000000" w:themeColor="text1"/>
          <w:sz w:val="24"/>
          <w:szCs w:val="24"/>
        </w:rPr>
        <w:t xml:space="preserve"> por los sistemas operacionales, son utilizados por especialistas del conocimiento y su función es proporcionarle más valor y significado a la información recibida, obteniendo patrones, generando predicciones, visualizando estadísticas y generando informes de suma importancia para la organización. </w:t>
      </w:r>
      <w:sdt>
        <w:sdtPr>
          <w:rPr>
            <w:rFonts w:ascii="Times New Roman" w:hAnsi="Times New Roman" w:cs="Times New Roman"/>
            <w:color w:val="000000" w:themeColor="text1"/>
            <w:sz w:val="24"/>
            <w:szCs w:val="24"/>
          </w:rPr>
          <w:id w:val="327567523"/>
          <w:citation/>
        </w:sdtPr>
        <w:sdtContent>
          <w:r w:rsidR="00696E8D" w:rsidRPr="00696E8D">
            <w:rPr>
              <w:rFonts w:ascii="Times New Roman" w:hAnsi="Times New Roman" w:cs="Times New Roman"/>
              <w:color w:val="000000" w:themeColor="text1"/>
              <w:sz w:val="24"/>
              <w:szCs w:val="24"/>
            </w:rPr>
            <w:fldChar w:fldCharType="begin"/>
          </w:r>
          <w:r w:rsidR="00696E8D" w:rsidRPr="00696E8D">
            <w:rPr>
              <w:rFonts w:ascii="Times New Roman" w:hAnsi="Times New Roman" w:cs="Times New Roman"/>
              <w:color w:val="000000" w:themeColor="text1"/>
              <w:sz w:val="24"/>
              <w:szCs w:val="24"/>
            </w:rPr>
            <w:instrText xml:space="preserve">CITATION Sil151 \l 3082 </w:instrText>
          </w:r>
          <w:r w:rsidR="00696E8D"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(Ferrer, 2015)</w:t>
          </w:r>
          <w:r w:rsidR="00696E8D" w:rsidRPr="00696E8D">
            <w:rPr>
              <w:rFonts w:ascii="Times New Roman" w:hAnsi="Times New Roman" w:cs="Times New Roman"/>
              <w:color w:val="000000" w:themeColor="text1"/>
              <w:sz w:val="24"/>
              <w:szCs w:val="24"/>
              <w:lang w:val="es-MX"/>
            </w:rPr>
            <w:fldChar w:fldCharType="end"/>
          </w:r>
        </w:sdtContent>
      </w:sdt>
    </w:p>
    <w:p w14:paraId="09D500C9" w14:textId="220EEE65"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63768C">
        <w:rPr>
          <w:rFonts w:ascii="Times New Roman" w:hAnsi="Times New Roman" w:cs="Times New Roman"/>
          <w:color w:val="000000" w:themeColor="text1"/>
          <w:sz w:val="24"/>
          <w:szCs w:val="24"/>
        </w:rPr>
        <w:t>Además l</w:t>
      </w:r>
      <w:r w:rsidRPr="00696E8D">
        <w:rPr>
          <w:rFonts w:ascii="Times New Roman" w:hAnsi="Times New Roman" w:cs="Times New Roman"/>
          <w:color w:val="000000" w:themeColor="text1"/>
          <w:sz w:val="24"/>
          <w:szCs w:val="24"/>
        </w:rPr>
        <w:t xml:space="preserve">os </w:t>
      </w:r>
      <w:r w:rsidR="007A6A44">
        <w:rPr>
          <w:rFonts w:ascii="Times New Roman" w:hAnsi="Times New Roman" w:cs="Times New Roman"/>
          <w:color w:val="000000" w:themeColor="text1"/>
          <w:sz w:val="24"/>
          <w:szCs w:val="24"/>
        </w:rPr>
        <w:t>KMS</w:t>
      </w:r>
      <w:r w:rsidRPr="00696E8D">
        <w:rPr>
          <w:rFonts w:ascii="Times New Roman" w:hAnsi="Times New Roman" w:cs="Times New Roman"/>
          <w:color w:val="000000" w:themeColor="text1"/>
          <w:sz w:val="24"/>
          <w:szCs w:val="24"/>
        </w:rPr>
        <w:t xml:space="preserve"> utilizados en el área de gestión y administración s</w:t>
      </w:r>
      <w:r w:rsidR="0063768C">
        <w:rPr>
          <w:rFonts w:ascii="Times New Roman" w:hAnsi="Times New Roman" w:cs="Times New Roman"/>
          <w:color w:val="000000" w:themeColor="text1"/>
          <w:sz w:val="24"/>
          <w:szCs w:val="24"/>
        </w:rPr>
        <w:t>on</w:t>
      </w:r>
      <w:r w:rsidRPr="00696E8D">
        <w:rPr>
          <w:rFonts w:ascii="Times New Roman" w:hAnsi="Times New Roman" w:cs="Times New Roman"/>
          <w:color w:val="000000" w:themeColor="text1"/>
          <w:sz w:val="24"/>
          <w:szCs w:val="24"/>
        </w:rPr>
        <w:t xml:space="preserve"> sistemas de control de procesos o supervisión de personal, </w:t>
      </w:r>
      <w:r w:rsidR="0063768C">
        <w:rPr>
          <w:rFonts w:ascii="Times New Roman" w:hAnsi="Times New Roman" w:cs="Times New Roman"/>
          <w:color w:val="000000" w:themeColor="text1"/>
          <w:sz w:val="24"/>
          <w:szCs w:val="24"/>
        </w:rPr>
        <w:t>son</w:t>
      </w:r>
      <w:r w:rsidRPr="00696E8D">
        <w:rPr>
          <w:rFonts w:ascii="Times New Roman" w:hAnsi="Times New Roman" w:cs="Times New Roman"/>
          <w:color w:val="000000" w:themeColor="text1"/>
          <w:sz w:val="24"/>
          <w:szCs w:val="24"/>
        </w:rPr>
        <w:t xml:space="preserve"> denominados </w:t>
      </w:r>
      <w:r w:rsidR="0063768C">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istemas de información de gestión o de soporte a las decisiones, son de carácter administrativo y permiten visualizar de una mejor manera todo lo que se está realizando en la organización, con ellos </w:t>
      </w:r>
      <w:r w:rsidR="00C71CDD">
        <w:rPr>
          <w:rFonts w:ascii="Times New Roman" w:hAnsi="Times New Roman" w:cs="Times New Roman"/>
          <w:color w:val="000000" w:themeColor="text1"/>
          <w:sz w:val="24"/>
          <w:szCs w:val="24"/>
        </w:rPr>
        <w:t>se</w:t>
      </w:r>
      <w:r w:rsidRPr="00696E8D">
        <w:rPr>
          <w:rFonts w:ascii="Times New Roman" w:hAnsi="Times New Roman" w:cs="Times New Roman"/>
          <w:color w:val="000000" w:themeColor="text1"/>
          <w:sz w:val="24"/>
          <w:szCs w:val="24"/>
        </w:rPr>
        <w:t xml:space="preserve"> determina si las metas y los objetivos organizacionales se están cumpliendo o no, son </w:t>
      </w:r>
      <w:r w:rsidRPr="00696E8D">
        <w:rPr>
          <w:rFonts w:ascii="Times New Roman" w:hAnsi="Times New Roman" w:cs="Times New Roman"/>
          <w:color w:val="000000" w:themeColor="text1"/>
          <w:sz w:val="24"/>
          <w:szCs w:val="24"/>
        </w:rPr>
        <w:lastRenderedPageBreak/>
        <w:t>utilizados por el personal administrativo o supervisores de producción de áreas, estos sistemas genera</w:t>
      </w:r>
      <w:r w:rsidR="0063768C">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reportes más reducidos y específicos que los transaccionales. </w:t>
      </w:r>
      <w:r w:rsidR="0063768C">
        <w:rPr>
          <w:rFonts w:ascii="Times New Roman" w:hAnsi="Times New Roman" w:cs="Times New Roman"/>
          <w:color w:val="000000" w:themeColor="text1"/>
          <w:sz w:val="24"/>
          <w:szCs w:val="24"/>
        </w:rPr>
        <w:t>(</w:t>
      </w:r>
      <w:r w:rsidR="006932A0">
        <w:rPr>
          <w:rFonts w:ascii="Times New Roman" w:hAnsi="Times New Roman" w:cs="Times New Roman"/>
          <w:color w:val="000000" w:themeColor="text1"/>
          <w:sz w:val="24"/>
          <w:szCs w:val="24"/>
        </w:rPr>
        <w:t>Ídem</w:t>
      </w:r>
      <w:r w:rsidR="0063768C">
        <w:rPr>
          <w:rFonts w:ascii="Times New Roman" w:hAnsi="Times New Roman" w:cs="Times New Roman"/>
          <w:color w:val="000000" w:themeColor="text1"/>
          <w:sz w:val="24"/>
          <w:szCs w:val="24"/>
        </w:rPr>
        <w:t>)</w:t>
      </w:r>
    </w:p>
    <w:p w14:paraId="5F294FA0" w14:textId="124E1330" w:rsidR="006932A0" w:rsidRDefault="00696E8D" w:rsidP="006932A0">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6932A0">
        <w:rPr>
          <w:rFonts w:ascii="Times New Roman" w:hAnsi="Times New Roman" w:cs="Times New Roman"/>
          <w:color w:val="000000" w:themeColor="text1"/>
          <w:sz w:val="24"/>
          <w:szCs w:val="24"/>
        </w:rPr>
        <w:t>Por otro lado, p</w:t>
      </w:r>
      <w:r w:rsidRPr="00696E8D">
        <w:rPr>
          <w:rFonts w:ascii="Times New Roman" w:hAnsi="Times New Roman" w:cs="Times New Roman"/>
          <w:color w:val="000000" w:themeColor="text1"/>
          <w:sz w:val="24"/>
          <w:szCs w:val="24"/>
        </w:rPr>
        <w:t>ara el nivel superior, el nivel estratégico, se implementan los sistemas de información ejecutiva (ESS</w:t>
      </w:r>
      <w:r w:rsidR="006932A0">
        <w:rPr>
          <w:rFonts w:ascii="Times New Roman" w:hAnsi="Times New Roman" w:cs="Times New Roman"/>
          <w:color w:val="000000" w:themeColor="text1"/>
          <w:sz w:val="24"/>
          <w:szCs w:val="24"/>
        </w:rPr>
        <w:t xml:space="preserve"> por sus siglas en ingles</w:t>
      </w:r>
      <w:r w:rsidRPr="00696E8D">
        <w:rPr>
          <w:rFonts w:ascii="Times New Roman" w:hAnsi="Times New Roman" w:cs="Times New Roman"/>
          <w:color w:val="000000" w:themeColor="text1"/>
          <w:sz w:val="24"/>
          <w:szCs w:val="24"/>
        </w:rPr>
        <w:t>), esta diseñados para proporcionar información a la alta dirección, s</w:t>
      </w:r>
      <w:r w:rsidR="00D1305E">
        <w:rPr>
          <w:rFonts w:ascii="Times New Roman" w:hAnsi="Times New Roman" w:cs="Times New Roman"/>
          <w:color w:val="000000" w:themeColor="text1"/>
          <w:sz w:val="24"/>
          <w:szCs w:val="24"/>
        </w:rPr>
        <w:t xml:space="preserve">u objetivo es </w:t>
      </w:r>
      <w:r w:rsidRPr="00696E8D">
        <w:rPr>
          <w:rFonts w:ascii="Times New Roman" w:hAnsi="Times New Roman" w:cs="Times New Roman"/>
          <w:color w:val="000000" w:themeColor="text1"/>
          <w:sz w:val="24"/>
          <w:szCs w:val="24"/>
        </w:rPr>
        <w:t xml:space="preserve">presentar </w:t>
      </w:r>
      <w:r w:rsidR="006932A0">
        <w:rPr>
          <w:rFonts w:ascii="Times New Roman" w:hAnsi="Times New Roman" w:cs="Times New Roman"/>
          <w:color w:val="000000" w:themeColor="text1"/>
          <w:sz w:val="24"/>
          <w:szCs w:val="24"/>
        </w:rPr>
        <w:t xml:space="preserve">el resultado </w:t>
      </w:r>
      <w:r w:rsidRPr="00696E8D">
        <w:rPr>
          <w:rFonts w:ascii="Times New Roman" w:hAnsi="Times New Roman" w:cs="Times New Roman"/>
          <w:color w:val="000000" w:themeColor="text1"/>
          <w:sz w:val="24"/>
          <w:szCs w:val="24"/>
        </w:rPr>
        <w:t xml:space="preserve">que han alcanzado los indicadores principales (KPI), obtiene todo tipo de </w:t>
      </w:r>
      <w:r w:rsidR="00D1305E">
        <w:rPr>
          <w:rFonts w:ascii="Times New Roman" w:hAnsi="Times New Roman" w:cs="Times New Roman"/>
          <w:color w:val="000000" w:themeColor="text1"/>
          <w:sz w:val="24"/>
          <w:szCs w:val="24"/>
        </w:rPr>
        <w:t>datos</w:t>
      </w:r>
      <w:r w:rsidRPr="00696E8D">
        <w:rPr>
          <w:rFonts w:ascii="Times New Roman" w:hAnsi="Times New Roman" w:cs="Times New Roman"/>
          <w:color w:val="000000" w:themeColor="text1"/>
          <w:sz w:val="24"/>
          <w:szCs w:val="24"/>
        </w:rPr>
        <w:t>, l</w:t>
      </w:r>
      <w:r w:rsidR="00D1305E">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cual</w:t>
      </w:r>
      <w:r w:rsidR="00D1305E">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puede</w:t>
      </w:r>
      <w:r w:rsidR="00D1305E">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ser intern</w:t>
      </w:r>
      <w:r w:rsidR="00D1305E">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de las operaciones transaccionales o extern</w:t>
      </w:r>
      <w:r w:rsidR="00D1305E">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de los proveedores, cliente y medios sociales</w:t>
      </w:r>
      <w:r w:rsidR="006932A0">
        <w:rPr>
          <w:rFonts w:ascii="Times New Roman" w:hAnsi="Times New Roman" w:cs="Times New Roman"/>
          <w:color w:val="000000" w:themeColor="text1"/>
          <w:sz w:val="24"/>
          <w:szCs w:val="24"/>
        </w:rPr>
        <w:t>, t</w:t>
      </w:r>
      <w:r w:rsidRPr="00696E8D">
        <w:rPr>
          <w:rFonts w:ascii="Times New Roman" w:hAnsi="Times New Roman" w:cs="Times New Roman"/>
          <w:color w:val="000000" w:themeColor="text1"/>
          <w:sz w:val="24"/>
          <w:szCs w:val="24"/>
        </w:rPr>
        <w:t xml:space="preserve">oda esta información es condensada y presentada de la manera más precisa posible. </w:t>
      </w:r>
      <w:r w:rsidR="006932A0">
        <w:rPr>
          <w:rFonts w:ascii="Times New Roman" w:hAnsi="Times New Roman" w:cs="Times New Roman"/>
          <w:color w:val="000000" w:themeColor="text1"/>
          <w:sz w:val="24"/>
          <w:szCs w:val="24"/>
        </w:rPr>
        <w:t>(Ídem)</w:t>
      </w:r>
    </w:p>
    <w:p w14:paraId="5F380091" w14:textId="5C4363AA" w:rsidR="00696E8D" w:rsidRPr="00696E8D" w:rsidRDefault="00696E8D" w:rsidP="006932A0">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Esto significa que </w:t>
      </w:r>
      <w:r w:rsidR="006932A0">
        <w:rPr>
          <w:rFonts w:ascii="Times New Roman" w:hAnsi="Times New Roman" w:cs="Times New Roman"/>
          <w:color w:val="000000" w:themeColor="text1"/>
          <w:sz w:val="24"/>
          <w:szCs w:val="24"/>
        </w:rPr>
        <w:t xml:space="preserve">los sistemas ESS </w:t>
      </w:r>
      <w:r w:rsidRPr="00696E8D">
        <w:rPr>
          <w:rFonts w:ascii="Times New Roman" w:hAnsi="Times New Roman" w:cs="Times New Roman"/>
          <w:color w:val="000000" w:themeColor="text1"/>
          <w:sz w:val="24"/>
          <w:szCs w:val="24"/>
        </w:rPr>
        <w:t>se encargan de brindar información de cuál es la situación actual de la empresa, lo cual permite que se puedan tomar decisiones precisas para optimizar aquellos procesos con dificultades</w:t>
      </w:r>
      <w:r w:rsidR="00D1305E">
        <w:rPr>
          <w:rFonts w:ascii="Times New Roman" w:hAnsi="Times New Roman" w:cs="Times New Roman"/>
          <w:color w:val="000000" w:themeColor="text1"/>
          <w:sz w:val="24"/>
          <w:szCs w:val="24"/>
        </w:rPr>
        <w:t>, e</w:t>
      </w:r>
      <w:r w:rsidRPr="00696E8D">
        <w:rPr>
          <w:rFonts w:ascii="Times New Roman" w:hAnsi="Times New Roman" w:cs="Times New Roman"/>
          <w:color w:val="000000" w:themeColor="text1"/>
          <w:sz w:val="24"/>
          <w:szCs w:val="24"/>
        </w:rPr>
        <w:t>ste tipo de sistema</w:t>
      </w:r>
      <w:r w:rsidR="005301B5">
        <w:rPr>
          <w:rFonts w:ascii="Times New Roman" w:hAnsi="Times New Roman" w:cs="Times New Roman"/>
          <w:color w:val="000000" w:themeColor="text1"/>
          <w:sz w:val="24"/>
          <w:szCs w:val="24"/>
        </w:rPr>
        <w:t>659</w:t>
      </w:r>
      <w:r w:rsidRPr="00696E8D">
        <w:rPr>
          <w:rFonts w:ascii="Times New Roman" w:hAnsi="Times New Roman" w:cs="Times New Roman"/>
          <w:color w:val="000000" w:themeColor="text1"/>
          <w:sz w:val="24"/>
          <w:szCs w:val="24"/>
        </w:rPr>
        <w:t xml:space="preserve"> brinda la información necesaria para determinar si se está alcanzando o no, el plan estratégico de la empresa, o si </w:t>
      </w:r>
      <w:r w:rsidR="00D1305E">
        <w:rPr>
          <w:rFonts w:ascii="Times New Roman" w:hAnsi="Times New Roman" w:cs="Times New Roman"/>
          <w:color w:val="000000" w:themeColor="text1"/>
          <w:sz w:val="24"/>
          <w:szCs w:val="24"/>
        </w:rPr>
        <w:t xml:space="preserve">se están </w:t>
      </w:r>
      <w:r w:rsidRPr="00696E8D">
        <w:rPr>
          <w:rFonts w:ascii="Times New Roman" w:hAnsi="Times New Roman" w:cs="Times New Roman"/>
          <w:color w:val="000000" w:themeColor="text1"/>
          <w:sz w:val="24"/>
          <w:szCs w:val="24"/>
        </w:rPr>
        <w:t xml:space="preserve">logrando </w:t>
      </w:r>
      <w:r w:rsidR="00D1305E">
        <w:rPr>
          <w:rFonts w:ascii="Times New Roman" w:hAnsi="Times New Roman" w:cs="Times New Roman"/>
          <w:color w:val="000000" w:themeColor="text1"/>
          <w:sz w:val="24"/>
          <w:szCs w:val="24"/>
        </w:rPr>
        <w:t>las</w:t>
      </w:r>
      <w:r w:rsidRPr="00696E8D">
        <w:rPr>
          <w:rFonts w:ascii="Times New Roman" w:hAnsi="Times New Roman" w:cs="Times New Roman"/>
          <w:color w:val="000000" w:themeColor="text1"/>
          <w:sz w:val="24"/>
          <w:szCs w:val="24"/>
        </w:rPr>
        <w:t xml:space="preserve"> metas y objetivos</w:t>
      </w:r>
      <w:r w:rsidR="00D1305E">
        <w:rPr>
          <w:rFonts w:ascii="Times New Roman" w:hAnsi="Times New Roman" w:cs="Times New Roman"/>
          <w:color w:val="000000" w:themeColor="text1"/>
          <w:sz w:val="24"/>
          <w:szCs w:val="24"/>
        </w:rPr>
        <w:t xml:space="preserve"> establecidos</w:t>
      </w:r>
      <w:r w:rsidRPr="00696E8D">
        <w:rPr>
          <w:rFonts w:ascii="Times New Roman" w:hAnsi="Times New Roman" w:cs="Times New Roman"/>
          <w:color w:val="000000" w:themeColor="text1"/>
          <w:sz w:val="24"/>
          <w:szCs w:val="24"/>
        </w:rPr>
        <w:t xml:space="preserve">. </w:t>
      </w:r>
      <w:r w:rsidR="006932A0">
        <w:rPr>
          <w:rFonts w:ascii="Times New Roman" w:hAnsi="Times New Roman" w:cs="Times New Roman"/>
          <w:color w:val="000000" w:themeColor="text1"/>
          <w:sz w:val="24"/>
          <w:szCs w:val="24"/>
        </w:rPr>
        <w:t>(Ídem)</w:t>
      </w:r>
    </w:p>
    <w:p w14:paraId="09825B8D" w14:textId="5E4951DA" w:rsidR="00216615" w:rsidRPr="00696E8D" w:rsidRDefault="00696E8D" w:rsidP="00696E8D">
      <w:pPr>
        <w:spacing w:line="480" w:lineRule="auto"/>
        <w:rPr>
          <w:rFonts w:ascii="Times New Roman" w:hAnsi="Times New Roman" w:cs="Times New Roman"/>
          <w:color w:val="000000" w:themeColor="text1"/>
          <w:sz w:val="24"/>
          <w:szCs w:val="24"/>
        </w:rPr>
      </w:pPr>
      <w:bookmarkStart w:id="241" w:name="_Hlk1076991"/>
      <w:r w:rsidRPr="00696E8D">
        <w:rPr>
          <w:rFonts w:ascii="Times New Roman" w:hAnsi="Times New Roman" w:cs="Times New Roman"/>
          <w:b/>
          <w:color w:val="000000" w:themeColor="text1"/>
          <w:sz w:val="24"/>
          <w:szCs w:val="24"/>
        </w:rPr>
        <w:t>2.1.3 Sistemas de Información y la Organización</w:t>
      </w:r>
      <w:bookmarkEnd w:id="241"/>
      <w:r w:rsidRPr="00696E8D">
        <w:rPr>
          <w:rFonts w:ascii="Times New Roman" w:hAnsi="Times New Roman" w:cs="Times New Roman"/>
          <w:b/>
          <w:color w:val="000000" w:themeColor="text1"/>
          <w:sz w:val="24"/>
          <w:szCs w:val="24"/>
        </w:rPr>
        <w:t>.</w:t>
      </w:r>
      <w:r w:rsidRPr="00696E8D">
        <w:rPr>
          <w:rFonts w:ascii="Times New Roman" w:hAnsi="Times New Roman" w:cs="Times New Roman"/>
          <w:color w:val="000000" w:themeColor="text1"/>
          <w:sz w:val="24"/>
          <w:szCs w:val="24"/>
        </w:rPr>
        <w:t xml:space="preserve"> Según Ana </w:t>
      </w:r>
      <w:r w:rsidR="00216615" w:rsidRPr="00696E8D">
        <w:rPr>
          <w:rFonts w:ascii="Times New Roman" w:hAnsi="Times New Roman" w:cs="Times New Roman"/>
          <w:color w:val="000000" w:themeColor="text1"/>
          <w:sz w:val="24"/>
          <w:szCs w:val="24"/>
        </w:rPr>
        <w:t>Priet</w:t>
      </w:r>
      <w:r w:rsidR="00216615">
        <w:rPr>
          <w:rFonts w:ascii="Times New Roman" w:hAnsi="Times New Roman" w:cs="Times New Roman"/>
          <w:color w:val="000000" w:themeColor="text1"/>
          <w:sz w:val="24"/>
          <w:szCs w:val="24"/>
        </w:rPr>
        <w:t>o (</w:t>
      </w:r>
      <w:r w:rsidR="005301B5">
        <w:rPr>
          <w:rFonts w:ascii="Times New Roman" w:hAnsi="Times New Roman" w:cs="Times New Roman"/>
          <w:color w:val="000000" w:themeColor="text1"/>
          <w:sz w:val="24"/>
          <w:szCs w:val="24"/>
        </w:rPr>
        <w:t>2014)</w:t>
      </w:r>
      <w:r w:rsidRPr="00696E8D">
        <w:rPr>
          <w:rFonts w:ascii="Times New Roman" w:hAnsi="Times New Roman" w:cs="Times New Roman"/>
          <w:color w:val="000000" w:themeColor="text1"/>
          <w:sz w:val="24"/>
          <w:szCs w:val="24"/>
        </w:rPr>
        <w:t xml:space="preserve">, la información, innovación y los sistemas de información son las bases para que exista un crecimiento en la productividad y competitividad de las organizaciones, estos sistemas se han convertido en herramientas estratégicas de la gerencia, las cuales tienen un impacto muy importante en los procesos de producción y administración. </w:t>
      </w:r>
      <w:sdt>
        <w:sdtPr>
          <w:rPr>
            <w:rFonts w:ascii="Times New Roman" w:hAnsi="Times New Roman" w:cs="Times New Roman"/>
            <w:color w:val="000000" w:themeColor="text1"/>
            <w:sz w:val="24"/>
            <w:szCs w:val="24"/>
          </w:rPr>
          <w:id w:val="116884003"/>
          <w:citation/>
        </w:sdtPr>
        <w:sdtContent>
          <w:r w:rsidR="00216615">
            <w:rPr>
              <w:rFonts w:ascii="Times New Roman" w:hAnsi="Times New Roman" w:cs="Times New Roman"/>
              <w:color w:val="000000" w:themeColor="text1"/>
              <w:sz w:val="24"/>
              <w:szCs w:val="24"/>
            </w:rPr>
            <w:fldChar w:fldCharType="begin"/>
          </w:r>
          <w:r w:rsidR="00216615">
            <w:rPr>
              <w:rFonts w:ascii="Times New Roman" w:hAnsi="Times New Roman" w:cs="Times New Roman"/>
              <w:color w:val="000000" w:themeColor="text1"/>
              <w:sz w:val="24"/>
              <w:szCs w:val="24"/>
            </w:rPr>
            <w:instrText xml:space="preserve">CITATION Pri041 \l 3082 </w:instrText>
          </w:r>
          <w:r w:rsidR="00216615">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(Prieto, 2004)</w:t>
          </w:r>
          <w:r w:rsidR="00216615">
            <w:rPr>
              <w:rFonts w:ascii="Times New Roman" w:hAnsi="Times New Roman" w:cs="Times New Roman"/>
              <w:color w:val="000000" w:themeColor="text1"/>
              <w:sz w:val="24"/>
              <w:szCs w:val="24"/>
            </w:rPr>
            <w:fldChar w:fldCharType="end"/>
          </w:r>
        </w:sdtContent>
      </w:sdt>
    </w:p>
    <w:p w14:paraId="37B3CEAE" w14:textId="0F129446" w:rsidR="00696E8D" w:rsidRPr="00696E8D" w:rsidRDefault="00216615" w:rsidP="00C5449B">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Así mismo, l</w:t>
      </w:r>
      <w:r w:rsidR="00696E8D" w:rsidRPr="00696E8D">
        <w:rPr>
          <w:rFonts w:ascii="Times New Roman" w:hAnsi="Times New Roman" w:cs="Times New Roman"/>
          <w:color w:val="000000" w:themeColor="text1"/>
          <w:sz w:val="24"/>
          <w:szCs w:val="24"/>
        </w:rPr>
        <w:t xml:space="preserve">as organizaciones deben evitar el estancamiento  de las actividades de los empleados, esto generara la idea de que no se requiere ningún tipo de innovación en los procesos que se desarrollan, no habrá un mejoramiento continuo y la productividad ira </w:t>
      </w:r>
      <w:r w:rsidR="00696E8D" w:rsidRPr="00696E8D">
        <w:rPr>
          <w:rFonts w:ascii="Times New Roman" w:hAnsi="Times New Roman" w:cs="Times New Roman"/>
          <w:color w:val="000000" w:themeColor="text1"/>
          <w:sz w:val="24"/>
          <w:szCs w:val="24"/>
        </w:rPr>
        <w:lastRenderedPageBreak/>
        <w:t>decreciendo, es necesario comprender que la mejora continua es una necesidad de toda organización, por lo cual</w:t>
      </w:r>
      <w:r>
        <w:rPr>
          <w:rFonts w:ascii="Times New Roman" w:hAnsi="Times New Roman" w:cs="Times New Roman"/>
          <w:color w:val="000000" w:themeColor="text1"/>
          <w:sz w:val="24"/>
          <w:szCs w:val="24"/>
        </w:rPr>
        <w:t>,</w:t>
      </w:r>
      <w:r w:rsidR="00696E8D" w:rsidRPr="00696E8D">
        <w:rPr>
          <w:rFonts w:ascii="Times New Roman" w:hAnsi="Times New Roman" w:cs="Times New Roman"/>
          <w:color w:val="000000" w:themeColor="text1"/>
          <w:sz w:val="24"/>
          <w:szCs w:val="24"/>
        </w:rPr>
        <w:t xml:space="preserve"> los empleados deben aprender a utilizar nuevas herramientas tecnológicas para la realización de sus labores cotidianas, de lo contrario ni los productos ni los servicios que se brindan tendrán algún tipo de mejora o de innovación. </w:t>
      </w:r>
    </w:p>
    <w:p w14:paraId="080CC2D5" w14:textId="1A4C8C4D" w:rsidR="00696E8D" w:rsidRPr="00696E8D" w:rsidRDefault="00216615" w:rsidP="00C5449B">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 igual manera, l</w:t>
      </w:r>
      <w:r w:rsidR="00696E8D" w:rsidRPr="00696E8D">
        <w:rPr>
          <w:rFonts w:ascii="Times New Roman" w:hAnsi="Times New Roman" w:cs="Times New Roman"/>
          <w:color w:val="000000" w:themeColor="text1"/>
          <w:sz w:val="24"/>
          <w:szCs w:val="24"/>
        </w:rPr>
        <w:t>a supervivencia de las empresas en los nuevos mercados globalizados</w:t>
      </w:r>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depende de la manera en que estas implementan planes estratégicos tecnológicos, para generar mayor innovación y productividad utilizando como base a la información interna y externa, además de</w:t>
      </w:r>
      <w:r w:rsidR="0084515C">
        <w:rPr>
          <w:rFonts w:ascii="Times New Roman" w:hAnsi="Times New Roman" w:cs="Times New Roman"/>
          <w:color w:val="000000" w:themeColor="text1"/>
          <w:sz w:val="24"/>
          <w:szCs w:val="24"/>
        </w:rPr>
        <w:t>be</w:t>
      </w:r>
      <w:r w:rsidR="00696E8D" w:rsidRPr="00696E8D">
        <w:rPr>
          <w:rFonts w:ascii="Times New Roman" w:hAnsi="Times New Roman" w:cs="Times New Roman"/>
          <w:color w:val="000000" w:themeColor="text1"/>
          <w:sz w:val="24"/>
          <w:szCs w:val="24"/>
        </w:rPr>
        <w:t xml:space="preserve"> contar con </w:t>
      </w:r>
      <w:r w:rsidR="0084515C">
        <w:rPr>
          <w:rFonts w:ascii="Times New Roman" w:hAnsi="Times New Roman" w:cs="Times New Roman"/>
          <w:color w:val="000000" w:themeColor="text1"/>
          <w:sz w:val="24"/>
          <w:szCs w:val="24"/>
        </w:rPr>
        <w:t xml:space="preserve">un </w:t>
      </w:r>
      <w:r w:rsidR="00696E8D" w:rsidRPr="00696E8D">
        <w:rPr>
          <w:rFonts w:ascii="Times New Roman" w:hAnsi="Times New Roman" w:cs="Times New Roman"/>
          <w:color w:val="000000" w:themeColor="text1"/>
          <w:sz w:val="24"/>
          <w:szCs w:val="24"/>
        </w:rPr>
        <w:t xml:space="preserve">recurso humano </w:t>
      </w:r>
      <w:r w:rsidR="0084515C">
        <w:rPr>
          <w:rFonts w:ascii="Times New Roman" w:hAnsi="Times New Roman" w:cs="Times New Roman"/>
          <w:color w:val="000000" w:themeColor="text1"/>
          <w:sz w:val="24"/>
          <w:szCs w:val="24"/>
        </w:rPr>
        <w:t>plenamente</w:t>
      </w:r>
      <w:r w:rsidR="00696E8D" w:rsidRPr="00696E8D">
        <w:rPr>
          <w:rFonts w:ascii="Times New Roman" w:hAnsi="Times New Roman" w:cs="Times New Roman"/>
          <w:color w:val="000000" w:themeColor="text1"/>
          <w:sz w:val="24"/>
          <w:szCs w:val="24"/>
        </w:rPr>
        <w:t xml:space="preserve"> capacitado para estos nuevos cambios tecnológicos, </w:t>
      </w:r>
      <w:r w:rsidR="00237F1B">
        <w:rPr>
          <w:rFonts w:ascii="Times New Roman" w:hAnsi="Times New Roman" w:cs="Times New Roman"/>
          <w:color w:val="000000" w:themeColor="text1"/>
          <w:sz w:val="24"/>
          <w:szCs w:val="24"/>
        </w:rPr>
        <w:t xml:space="preserve">lo anterior </w:t>
      </w:r>
      <w:r w:rsidR="00696E8D" w:rsidRPr="00696E8D">
        <w:rPr>
          <w:rFonts w:ascii="Times New Roman" w:hAnsi="Times New Roman" w:cs="Times New Roman"/>
          <w:color w:val="000000" w:themeColor="text1"/>
          <w:sz w:val="24"/>
          <w:szCs w:val="24"/>
        </w:rPr>
        <w:t xml:space="preserve">traerá </w:t>
      </w:r>
      <w:r w:rsidR="001D5D1E">
        <w:rPr>
          <w:rFonts w:ascii="Times New Roman" w:hAnsi="Times New Roman" w:cs="Times New Roman"/>
          <w:color w:val="000000" w:themeColor="text1"/>
          <w:sz w:val="24"/>
          <w:szCs w:val="24"/>
        </w:rPr>
        <w:t xml:space="preserve">por lo tanto, </w:t>
      </w:r>
      <w:r w:rsidR="00696E8D" w:rsidRPr="00696E8D">
        <w:rPr>
          <w:rFonts w:ascii="Times New Roman" w:hAnsi="Times New Roman" w:cs="Times New Roman"/>
          <w:color w:val="000000" w:themeColor="text1"/>
          <w:sz w:val="24"/>
          <w:szCs w:val="24"/>
        </w:rPr>
        <w:t>mayor productividad y aumentar</w:t>
      </w:r>
      <w:r>
        <w:rPr>
          <w:rFonts w:ascii="Times New Roman" w:hAnsi="Times New Roman" w:cs="Times New Roman"/>
          <w:color w:val="000000" w:themeColor="text1"/>
          <w:sz w:val="24"/>
          <w:szCs w:val="24"/>
        </w:rPr>
        <w:t>á</w:t>
      </w:r>
      <w:r w:rsidR="00696E8D" w:rsidRPr="00696E8D">
        <w:rPr>
          <w:rFonts w:ascii="Times New Roman" w:hAnsi="Times New Roman" w:cs="Times New Roman"/>
          <w:color w:val="000000" w:themeColor="text1"/>
          <w:sz w:val="24"/>
          <w:szCs w:val="24"/>
        </w:rPr>
        <w:t xml:space="preserve"> la competitividad </w:t>
      </w:r>
      <w:r w:rsidR="0084515C">
        <w:rPr>
          <w:rFonts w:ascii="Times New Roman" w:hAnsi="Times New Roman" w:cs="Times New Roman"/>
          <w:color w:val="000000" w:themeColor="text1"/>
          <w:sz w:val="24"/>
          <w:szCs w:val="24"/>
        </w:rPr>
        <w:t xml:space="preserve">de la organización </w:t>
      </w:r>
      <w:r w:rsidR="00696E8D" w:rsidRPr="00696E8D">
        <w:rPr>
          <w:rFonts w:ascii="Times New Roman" w:hAnsi="Times New Roman" w:cs="Times New Roman"/>
          <w:color w:val="000000" w:themeColor="text1"/>
          <w:sz w:val="24"/>
          <w:szCs w:val="24"/>
        </w:rPr>
        <w:t>en el mercado, el éxito en este nuevo tipo de mercado</w:t>
      </w:r>
      <w:r w:rsidR="0084515C">
        <w:rPr>
          <w:rFonts w:ascii="Times New Roman" w:hAnsi="Times New Roman" w:cs="Times New Roman"/>
          <w:color w:val="000000" w:themeColor="text1"/>
          <w:sz w:val="24"/>
          <w:szCs w:val="24"/>
        </w:rPr>
        <w:t xml:space="preserve"> tecnificado</w:t>
      </w:r>
      <w:r w:rsidR="00696E8D" w:rsidRPr="00696E8D">
        <w:rPr>
          <w:rFonts w:ascii="Times New Roman" w:hAnsi="Times New Roman" w:cs="Times New Roman"/>
          <w:color w:val="000000" w:themeColor="text1"/>
          <w:sz w:val="24"/>
          <w:szCs w:val="24"/>
        </w:rPr>
        <w:t xml:space="preserve"> es mantener un liderazgo en la innovación y en la mejora continua del recurso humano.  </w:t>
      </w:r>
      <w:r>
        <w:rPr>
          <w:rFonts w:ascii="Times New Roman" w:hAnsi="Times New Roman" w:cs="Times New Roman"/>
          <w:color w:val="000000" w:themeColor="text1"/>
          <w:sz w:val="24"/>
          <w:szCs w:val="24"/>
        </w:rPr>
        <w:t>(Ídem)</w:t>
      </w:r>
    </w:p>
    <w:p w14:paraId="6C9B12C8" w14:textId="00EF0A18"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De acuerdo</w:t>
      </w:r>
      <w:r w:rsidR="0084515C">
        <w:rPr>
          <w:rFonts w:ascii="Times New Roman" w:hAnsi="Times New Roman" w:cs="Times New Roman"/>
          <w:color w:val="000000" w:themeColor="text1"/>
          <w:sz w:val="24"/>
          <w:szCs w:val="24"/>
        </w:rPr>
        <w:t xml:space="preserve"> a</w:t>
      </w:r>
      <w:r w:rsidRPr="00696E8D">
        <w:rPr>
          <w:rFonts w:ascii="Times New Roman" w:hAnsi="Times New Roman" w:cs="Times New Roman"/>
          <w:color w:val="000000" w:themeColor="text1"/>
          <w:sz w:val="24"/>
          <w:szCs w:val="24"/>
        </w:rPr>
        <w:t xml:space="preserve"> Julián Solana de la Universidad Politécnica de Madrid</w:t>
      </w:r>
      <w:r w:rsidR="00C5449B">
        <w:rPr>
          <w:rFonts w:ascii="Times New Roman" w:hAnsi="Times New Roman" w:cs="Times New Roman"/>
          <w:color w:val="000000" w:themeColor="text1"/>
          <w:sz w:val="24"/>
          <w:szCs w:val="24"/>
        </w:rPr>
        <w:t xml:space="preserve"> (2014)</w:t>
      </w:r>
      <w:r w:rsidRPr="00696E8D">
        <w:rPr>
          <w:rFonts w:ascii="Times New Roman" w:hAnsi="Times New Roman" w:cs="Times New Roman"/>
          <w:color w:val="000000" w:themeColor="text1"/>
          <w:sz w:val="24"/>
          <w:szCs w:val="24"/>
        </w:rPr>
        <w:t>, el papel principal de los SI es brindar apoyo a la gerencia en la toma de decisiones</w:t>
      </w:r>
      <w:r w:rsidR="0084515C">
        <w:rPr>
          <w:rFonts w:ascii="Times New Roman" w:hAnsi="Times New Roman" w:cs="Times New Roman"/>
          <w:color w:val="000000" w:themeColor="text1"/>
          <w:sz w:val="24"/>
          <w:szCs w:val="24"/>
        </w:rPr>
        <w:t xml:space="preserve"> mediante la presentación de</w:t>
      </w:r>
      <w:r w:rsidRPr="00696E8D">
        <w:rPr>
          <w:rFonts w:ascii="Times New Roman" w:hAnsi="Times New Roman" w:cs="Times New Roman"/>
          <w:color w:val="000000" w:themeColor="text1"/>
          <w:sz w:val="24"/>
          <w:szCs w:val="24"/>
        </w:rPr>
        <w:t xml:space="preserve"> informes, reportes y resultados que s</w:t>
      </w:r>
      <w:r w:rsidR="0084515C">
        <w:rPr>
          <w:rFonts w:ascii="Times New Roman" w:hAnsi="Times New Roman" w:cs="Times New Roman"/>
          <w:color w:val="000000" w:themeColor="text1"/>
          <w:sz w:val="24"/>
          <w:szCs w:val="24"/>
        </w:rPr>
        <w:t xml:space="preserve">on </w:t>
      </w:r>
      <w:proofErr w:type="spellStart"/>
      <w:r w:rsidRPr="00696E8D">
        <w:rPr>
          <w:rFonts w:ascii="Times New Roman" w:hAnsi="Times New Roman" w:cs="Times New Roman"/>
          <w:color w:val="000000" w:themeColor="text1"/>
          <w:sz w:val="24"/>
          <w:szCs w:val="24"/>
        </w:rPr>
        <w:t>indispensa</w:t>
      </w:r>
      <w:r w:rsidR="0084515C">
        <w:rPr>
          <w:rFonts w:ascii="Times New Roman" w:hAnsi="Times New Roman" w:cs="Times New Roman"/>
          <w:color w:val="000000" w:themeColor="text1"/>
          <w:sz w:val="24"/>
          <w:szCs w:val="24"/>
        </w:rPr>
        <w:t>s</w:t>
      </w:r>
      <w:proofErr w:type="spellEnd"/>
      <w:r w:rsidRPr="00696E8D">
        <w:rPr>
          <w:rFonts w:ascii="Times New Roman" w:hAnsi="Times New Roman" w:cs="Times New Roman"/>
          <w:color w:val="000000" w:themeColor="text1"/>
          <w:sz w:val="24"/>
          <w:szCs w:val="24"/>
        </w:rPr>
        <w:t xml:space="preserve"> en esta área, los</w:t>
      </w:r>
      <w:r w:rsidR="003F4FCA">
        <w:rPr>
          <w:rFonts w:ascii="Times New Roman" w:hAnsi="Times New Roman" w:cs="Times New Roman"/>
          <w:color w:val="000000" w:themeColor="text1"/>
          <w:sz w:val="24"/>
          <w:szCs w:val="24"/>
        </w:rPr>
        <w:t xml:space="preserve"> </w:t>
      </w:r>
      <w:r w:rsidR="00011BA3">
        <w:rPr>
          <w:rFonts w:ascii="Times New Roman" w:hAnsi="Times New Roman" w:cs="Times New Roman"/>
          <w:color w:val="000000" w:themeColor="text1"/>
          <w:sz w:val="24"/>
          <w:szCs w:val="24"/>
        </w:rPr>
        <w:t>más</w:t>
      </w:r>
      <w:r w:rsidR="003F4FCA">
        <w:rPr>
          <w:rFonts w:ascii="Times New Roman" w:hAnsi="Times New Roman" w:cs="Times New Roman"/>
          <w:color w:val="000000" w:themeColor="text1"/>
          <w:sz w:val="24"/>
          <w:szCs w:val="24"/>
        </w:rPr>
        <w:t xml:space="preserve"> requeridos son los</w:t>
      </w:r>
      <w:r w:rsidRPr="00696E8D">
        <w:rPr>
          <w:rFonts w:ascii="Times New Roman" w:hAnsi="Times New Roman" w:cs="Times New Roman"/>
          <w:color w:val="000000" w:themeColor="text1"/>
          <w:sz w:val="24"/>
          <w:szCs w:val="24"/>
        </w:rPr>
        <w:t xml:space="preserve"> estados financieros</w:t>
      </w:r>
      <w:r w:rsidR="00011BA3">
        <w:rPr>
          <w:rFonts w:ascii="Times New Roman" w:hAnsi="Times New Roman" w:cs="Times New Roman"/>
          <w:color w:val="000000" w:themeColor="text1"/>
          <w:sz w:val="24"/>
          <w:szCs w:val="24"/>
        </w:rPr>
        <w:t xml:space="preserve"> como</w:t>
      </w:r>
      <w:r w:rsidRPr="00696E8D">
        <w:rPr>
          <w:rFonts w:ascii="Times New Roman" w:hAnsi="Times New Roman" w:cs="Times New Roman"/>
          <w:color w:val="000000" w:themeColor="text1"/>
          <w:sz w:val="24"/>
          <w:szCs w:val="24"/>
        </w:rPr>
        <w:t xml:space="preserve"> los reportes de ventas, el balance general, el estado de las inversiones</w:t>
      </w:r>
      <w:r w:rsidR="003F4FCA">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 xml:space="preserve"> pérdidas</w:t>
      </w:r>
      <w:r w:rsidR="003F4FCA">
        <w:rPr>
          <w:rFonts w:ascii="Times New Roman" w:hAnsi="Times New Roman" w:cs="Times New Roman"/>
          <w:color w:val="000000" w:themeColor="text1"/>
          <w:sz w:val="24"/>
          <w:szCs w:val="24"/>
        </w:rPr>
        <w:t xml:space="preserve"> y</w:t>
      </w:r>
      <w:r w:rsidRPr="00696E8D">
        <w:rPr>
          <w:rFonts w:ascii="Times New Roman" w:hAnsi="Times New Roman" w:cs="Times New Roman"/>
          <w:color w:val="000000" w:themeColor="text1"/>
          <w:sz w:val="24"/>
          <w:szCs w:val="24"/>
        </w:rPr>
        <w:t xml:space="preserve"> ganancias</w:t>
      </w:r>
      <w:r w:rsidR="00011BA3">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w:t>
      </w:r>
      <w:r w:rsidR="003F4FCA">
        <w:rPr>
          <w:rFonts w:ascii="Times New Roman" w:hAnsi="Times New Roman" w:cs="Times New Roman"/>
          <w:color w:val="000000" w:themeColor="text1"/>
          <w:sz w:val="24"/>
          <w:szCs w:val="24"/>
        </w:rPr>
        <w:t>además de</w:t>
      </w:r>
      <w:r w:rsidRPr="00696E8D">
        <w:rPr>
          <w:rFonts w:ascii="Times New Roman" w:hAnsi="Times New Roman" w:cs="Times New Roman"/>
          <w:color w:val="000000" w:themeColor="text1"/>
          <w:sz w:val="24"/>
          <w:szCs w:val="24"/>
        </w:rPr>
        <w:t xml:space="preserve"> otro</w:t>
      </w:r>
      <w:r w:rsidR="003F4FCA">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tipo</w:t>
      </w:r>
      <w:r w:rsidR="003F4FCA">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de estados económicos, por lo cual se le considera históricamente hablando a los sistemas de contabilidad los primero sistemas de información gerencial de las empresas. </w:t>
      </w:r>
      <w:sdt>
        <w:sdtPr>
          <w:rPr>
            <w:rFonts w:ascii="Times New Roman" w:hAnsi="Times New Roman" w:cs="Times New Roman"/>
            <w:color w:val="000000" w:themeColor="text1"/>
            <w:sz w:val="24"/>
            <w:szCs w:val="24"/>
          </w:rPr>
          <w:id w:val="-1537264254"/>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DrJ14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(Solana, 2014)</w:t>
          </w:r>
          <w:r w:rsidRPr="00696E8D">
            <w:rPr>
              <w:rFonts w:ascii="Times New Roman" w:hAnsi="Times New Roman" w:cs="Times New Roman"/>
              <w:color w:val="000000" w:themeColor="text1"/>
              <w:sz w:val="24"/>
              <w:szCs w:val="24"/>
              <w:lang w:val="es-MX"/>
            </w:rPr>
            <w:fldChar w:fldCharType="end"/>
          </w:r>
        </w:sdtContent>
      </w:sdt>
    </w:p>
    <w:p w14:paraId="142C85B5" w14:textId="66A48E84"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6457D5">
        <w:rPr>
          <w:rFonts w:ascii="Times New Roman" w:hAnsi="Times New Roman" w:cs="Times New Roman"/>
          <w:color w:val="000000" w:themeColor="text1"/>
          <w:sz w:val="24"/>
          <w:szCs w:val="24"/>
        </w:rPr>
        <w:t xml:space="preserve">A partir de esto </w:t>
      </w:r>
      <w:r w:rsidR="00842CF3">
        <w:rPr>
          <w:rFonts w:ascii="Times New Roman" w:hAnsi="Times New Roman" w:cs="Times New Roman"/>
          <w:color w:val="000000" w:themeColor="text1"/>
          <w:sz w:val="24"/>
          <w:szCs w:val="24"/>
        </w:rPr>
        <w:t>se establece que l</w:t>
      </w:r>
      <w:r w:rsidRPr="00696E8D">
        <w:rPr>
          <w:rFonts w:ascii="Times New Roman" w:hAnsi="Times New Roman" w:cs="Times New Roman"/>
          <w:color w:val="000000" w:themeColor="text1"/>
          <w:sz w:val="24"/>
          <w:szCs w:val="24"/>
        </w:rPr>
        <w:t>os SI</w:t>
      </w:r>
      <w:r w:rsidR="00842CF3">
        <w:rPr>
          <w:rFonts w:ascii="Times New Roman" w:hAnsi="Times New Roman" w:cs="Times New Roman"/>
          <w:color w:val="000000" w:themeColor="text1"/>
          <w:sz w:val="24"/>
          <w:szCs w:val="24"/>
        </w:rPr>
        <w:t xml:space="preserve"> son</w:t>
      </w:r>
      <w:r w:rsidRPr="00696E8D">
        <w:rPr>
          <w:rFonts w:ascii="Times New Roman" w:hAnsi="Times New Roman" w:cs="Times New Roman"/>
          <w:color w:val="000000" w:themeColor="text1"/>
          <w:sz w:val="24"/>
          <w:szCs w:val="24"/>
        </w:rPr>
        <w:t xml:space="preserve"> desarrollados para mejorar los procesos de las organizaciones, lo cual trae a la empresa ventajas y beneficios, </w:t>
      </w:r>
      <w:r w:rsidR="00842CF3">
        <w:rPr>
          <w:rFonts w:ascii="Times New Roman" w:hAnsi="Times New Roman" w:cs="Times New Roman"/>
          <w:color w:val="000000" w:themeColor="text1"/>
          <w:sz w:val="24"/>
          <w:szCs w:val="24"/>
        </w:rPr>
        <w:t>se entiende</w:t>
      </w:r>
      <w:r w:rsidRPr="00696E8D">
        <w:rPr>
          <w:rFonts w:ascii="Times New Roman" w:hAnsi="Times New Roman" w:cs="Times New Roman"/>
          <w:color w:val="000000" w:themeColor="text1"/>
          <w:sz w:val="24"/>
          <w:szCs w:val="24"/>
        </w:rPr>
        <w:t xml:space="preserve"> por ventaja</w:t>
      </w:r>
      <w:r w:rsidR="00842CF3">
        <w:rPr>
          <w:rFonts w:ascii="Times New Roman" w:hAnsi="Times New Roman" w:cs="Times New Roman"/>
          <w:color w:val="000000" w:themeColor="text1"/>
          <w:sz w:val="24"/>
          <w:szCs w:val="24"/>
        </w:rPr>
        <w:t xml:space="preserve"> competitiva</w:t>
      </w:r>
      <w:r w:rsidRPr="00696E8D">
        <w:rPr>
          <w:rFonts w:ascii="Times New Roman" w:hAnsi="Times New Roman" w:cs="Times New Roman"/>
          <w:color w:val="000000" w:themeColor="text1"/>
          <w:sz w:val="24"/>
          <w:szCs w:val="24"/>
        </w:rPr>
        <w:t xml:space="preserve"> a </w:t>
      </w:r>
      <w:r w:rsidR="00842CF3">
        <w:rPr>
          <w:rFonts w:ascii="Times New Roman" w:hAnsi="Times New Roman" w:cs="Times New Roman"/>
          <w:color w:val="000000" w:themeColor="text1"/>
          <w:sz w:val="24"/>
          <w:szCs w:val="24"/>
        </w:rPr>
        <w:t>cualquier</w:t>
      </w:r>
      <w:r w:rsidRPr="00696E8D">
        <w:rPr>
          <w:rFonts w:ascii="Times New Roman" w:hAnsi="Times New Roman" w:cs="Times New Roman"/>
          <w:color w:val="000000" w:themeColor="text1"/>
          <w:sz w:val="24"/>
          <w:szCs w:val="24"/>
        </w:rPr>
        <w:t xml:space="preserve"> tipo de diferenciación en </w:t>
      </w:r>
      <w:r w:rsidR="00842CF3">
        <w:rPr>
          <w:rFonts w:ascii="Times New Roman" w:hAnsi="Times New Roman" w:cs="Times New Roman"/>
          <w:color w:val="000000" w:themeColor="text1"/>
          <w:sz w:val="24"/>
          <w:szCs w:val="24"/>
        </w:rPr>
        <w:t>los</w:t>
      </w:r>
      <w:r w:rsidRPr="00696E8D">
        <w:rPr>
          <w:rFonts w:ascii="Times New Roman" w:hAnsi="Times New Roman" w:cs="Times New Roman"/>
          <w:color w:val="000000" w:themeColor="text1"/>
          <w:sz w:val="24"/>
          <w:szCs w:val="24"/>
        </w:rPr>
        <w:t xml:space="preserve"> productos o servicios, lo </w:t>
      </w:r>
      <w:r w:rsidR="00842CF3" w:rsidRPr="00696E8D">
        <w:rPr>
          <w:rFonts w:ascii="Times New Roman" w:hAnsi="Times New Roman" w:cs="Times New Roman"/>
          <w:color w:val="000000" w:themeColor="text1"/>
          <w:sz w:val="24"/>
          <w:szCs w:val="24"/>
        </w:rPr>
        <w:t>que brinda</w:t>
      </w:r>
      <w:r w:rsidRPr="00696E8D">
        <w:rPr>
          <w:rFonts w:ascii="Times New Roman" w:hAnsi="Times New Roman" w:cs="Times New Roman"/>
          <w:color w:val="000000" w:themeColor="text1"/>
          <w:sz w:val="24"/>
          <w:szCs w:val="24"/>
        </w:rPr>
        <w:t xml:space="preserve"> una m</w:t>
      </w:r>
      <w:r w:rsidR="00842CF3">
        <w:rPr>
          <w:rFonts w:ascii="Times New Roman" w:hAnsi="Times New Roman" w:cs="Times New Roman"/>
          <w:color w:val="000000" w:themeColor="text1"/>
          <w:sz w:val="24"/>
          <w:szCs w:val="24"/>
        </w:rPr>
        <w:t>ayor</w:t>
      </w:r>
      <w:r w:rsidRPr="00696E8D">
        <w:rPr>
          <w:rFonts w:ascii="Times New Roman" w:hAnsi="Times New Roman" w:cs="Times New Roman"/>
          <w:color w:val="000000" w:themeColor="text1"/>
          <w:sz w:val="24"/>
          <w:szCs w:val="24"/>
        </w:rPr>
        <w:t xml:space="preserve"> competitividad en el mercado</w:t>
      </w:r>
      <w:r w:rsidR="00842CF3">
        <w:rPr>
          <w:rFonts w:ascii="Times New Roman" w:hAnsi="Times New Roman" w:cs="Times New Roman"/>
          <w:color w:val="000000" w:themeColor="text1"/>
          <w:sz w:val="24"/>
          <w:szCs w:val="24"/>
        </w:rPr>
        <w:t xml:space="preserve"> comercial</w:t>
      </w:r>
      <w:r w:rsidRPr="00696E8D">
        <w:rPr>
          <w:rFonts w:ascii="Times New Roman" w:hAnsi="Times New Roman" w:cs="Times New Roman"/>
          <w:color w:val="000000" w:themeColor="text1"/>
          <w:sz w:val="24"/>
          <w:szCs w:val="24"/>
        </w:rPr>
        <w:t xml:space="preserve">, por otro lado, los beneficios que </w:t>
      </w:r>
      <w:r w:rsidRPr="00696E8D">
        <w:rPr>
          <w:rFonts w:ascii="Times New Roman" w:hAnsi="Times New Roman" w:cs="Times New Roman"/>
          <w:color w:val="000000" w:themeColor="text1"/>
          <w:sz w:val="24"/>
          <w:szCs w:val="24"/>
        </w:rPr>
        <w:lastRenderedPageBreak/>
        <w:t>se obtienen pueden ser de índole económico, crecimiento geográfico, reconocimiento de marca o buena relación con clientes y proveedores</w:t>
      </w:r>
      <w:r w:rsidR="00DA490C">
        <w:rPr>
          <w:rFonts w:ascii="Times New Roman" w:hAnsi="Times New Roman" w:cs="Times New Roman"/>
          <w:color w:val="000000" w:themeColor="text1"/>
          <w:sz w:val="24"/>
          <w:szCs w:val="24"/>
        </w:rPr>
        <w:t>, e</w:t>
      </w:r>
      <w:r w:rsidRPr="00696E8D">
        <w:rPr>
          <w:rFonts w:ascii="Times New Roman" w:hAnsi="Times New Roman" w:cs="Times New Roman"/>
          <w:color w:val="000000" w:themeColor="text1"/>
          <w:sz w:val="24"/>
          <w:szCs w:val="24"/>
        </w:rPr>
        <w:t xml:space="preserve">stas características son las razones por la cual los empresarios deciden implementar sistemas de información. </w:t>
      </w:r>
      <w:sdt>
        <w:sdtPr>
          <w:rPr>
            <w:rFonts w:ascii="Times New Roman" w:hAnsi="Times New Roman" w:cs="Times New Roman"/>
            <w:color w:val="000000" w:themeColor="text1"/>
            <w:sz w:val="24"/>
            <w:szCs w:val="24"/>
          </w:rPr>
          <w:id w:val="-1095157727"/>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CITATION CIA17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(Ciampagna, 2017)</w:t>
          </w:r>
          <w:r w:rsidRPr="00696E8D">
            <w:rPr>
              <w:rFonts w:ascii="Times New Roman" w:hAnsi="Times New Roman" w:cs="Times New Roman"/>
              <w:color w:val="000000" w:themeColor="text1"/>
              <w:sz w:val="24"/>
              <w:szCs w:val="24"/>
              <w:lang w:val="es-MX"/>
            </w:rPr>
            <w:fldChar w:fldCharType="end"/>
          </w:r>
        </w:sdtContent>
      </w:sdt>
      <w:r w:rsidRPr="00696E8D">
        <w:rPr>
          <w:rFonts w:ascii="Times New Roman" w:hAnsi="Times New Roman" w:cs="Times New Roman"/>
          <w:color w:val="000000" w:themeColor="text1"/>
          <w:sz w:val="24"/>
          <w:szCs w:val="24"/>
        </w:rPr>
        <w:t xml:space="preserve"> </w:t>
      </w:r>
    </w:p>
    <w:p w14:paraId="0B123EC2" w14:textId="4C0865D3" w:rsid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Los sistemas de información brindan su apoyo en las diferentes áreas funcionales de la organización, las áreas en las cuales </w:t>
      </w:r>
      <w:r w:rsidR="00E97A97">
        <w:rPr>
          <w:rFonts w:ascii="Times New Roman" w:hAnsi="Times New Roman" w:cs="Times New Roman"/>
          <w:color w:val="000000" w:themeColor="text1"/>
          <w:sz w:val="24"/>
          <w:szCs w:val="24"/>
        </w:rPr>
        <w:t>brinda</w:t>
      </w:r>
      <w:r w:rsidRPr="00696E8D">
        <w:rPr>
          <w:rFonts w:ascii="Times New Roman" w:hAnsi="Times New Roman" w:cs="Times New Roman"/>
          <w:color w:val="000000" w:themeColor="text1"/>
          <w:sz w:val="24"/>
          <w:szCs w:val="24"/>
        </w:rPr>
        <w:t xml:space="preserve"> mayor efectividad se muestran en la tabla</w:t>
      </w:r>
      <w:r w:rsidR="00E97A97">
        <w:rPr>
          <w:rFonts w:ascii="Times New Roman" w:hAnsi="Times New Roman" w:cs="Times New Roman"/>
          <w:color w:val="000000" w:themeColor="text1"/>
          <w:sz w:val="24"/>
          <w:szCs w:val="24"/>
        </w:rPr>
        <w:t xml:space="preserve"> 2</w:t>
      </w:r>
      <w:r w:rsidRPr="00696E8D">
        <w:rPr>
          <w:rFonts w:ascii="Times New Roman" w:hAnsi="Times New Roman" w:cs="Times New Roman"/>
          <w:color w:val="000000" w:themeColor="text1"/>
          <w:sz w:val="24"/>
          <w:szCs w:val="24"/>
        </w:rPr>
        <w:t>.</w:t>
      </w:r>
    </w:p>
    <w:p w14:paraId="0959DD50" w14:textId="0B3C4EE9" w:rsidR="00C5449B" w:rsidRPr="00696E8D" w:rsidRDefault="00C5449B" w:rsidP="00D823AB">
      <w:pPr>
        <w:spacing w:line="276"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Tabla </w:t>
      </w:r>
      <w:r>
        <w:rPr>
          <w:rFonts w:ascii="Times New Roman" w:hAnsi="Times New Roman" w:cs="Times New Roman"/>
          <w:color w:val="000000" w:themeColor="text1"/>
          <w:sz w:val="24"/>
          <w:szCs w:val="24"/>
        </w:rPr>
        <w:t>2.</w:t>
      </w:r>
      <w:r w:rsidRPr="00696E8D">
        <w:rPr>
          <w:rFonts w:ascii="Times New Roman" w:hAnsi="Times New Roman" w:cs="Times New Roman"/>
          <w:color w:val="000000" w:themeColor="text1"/>
          <w:sz w:val="24"/>
          <w:szCs w:val="24"/>
        </w:rPr>
        <w:t xml:space="preserve"> Áreas funcionales de los sistemas de información</w:t>
      </w:r>
    </w:p>
    <w:tbl>
      <w:tblPr>
        <w:tblStyle w:val="Tablaconcuadrcula"/>
        <w:tblW w:w="0" w:type="auto"/>
        <w:tblLook w:val="04A0" w:firstRow="1" w:lastRow="0" w:firstColumn="1" w:lastColumn="0" w:noHBand="0" w:noVBand="1"/>
      </w:tblPr>
      <w:tblGrid>
        <w:gridCol w:w="2263"/>
        <w:gridCol w:w="6231"/>
      </w:tblGrid>
      <w:tr w:rsidR="00D823AB" w:rsidRPr="00696E8D" w14:paraId="4051869D" w14:textId="77777777" w:rsidTr="00D823AB">
        <w:tc>
          <w:tcPr>
            <w:tcW w:w="2263" w:type="dxa"/>
          </w:tcPr>
          <w:p w14:paraId="248BD119" w14:textId="0C277593" w:rsidR="00D823AB" w:rsidRPr="00D823AB" w:rsidRDefault="00D823AB" w:rsidP="00D823AB">
            <w:pPr>
              <w:spacing w:line="276" w:lineRule="auto"/>
              <w:rPr>
                <w:rFonts w:ascii="Times New Roman" w:hAnsi="Times New Roman" w:cs="Times New Roman"/>
                <w:b/>
                <w:color w:val="000000" w:themeColor="text1"/>
                <w:sz w:val="24"/>
                <w:szCs w:val="24"/>
              </w:rPr>
            </w:pPr>
            <w:r w:rsidRPr="00D823AB">
              <w:rPr>
                <w:rFonts w:ascii="Times New Roman" w:hAnsi="Times New Roman" w:cs="Times New Roman"/>
                <w:b/>
                <w:color w:val="000000" w:themeColor="text1"/>
                <w:sz w:val="24"/>
                <w:szCs w:val="24"/>
              </w:rPr>
              <w:t>Área de la empresa</w:t>
            </w:r>
          </w:p>
        </w:tc>
        <w:tc>
          <w:tcPr>
            <w:tcW w:w="6231" w:type="dxa"/>
          </w:tcPr>
          <w:p w14:paraId="22E18254" w14:textId="55574732" w:rsidR="00D823AB" w:rsidRPr="00D823AB" w:rsidRDefault="00D823AB" w:rsidP="00D823AB">
            <w:pPr>
              <w:spacing w:line="276" w:lineRule="auto"/>
              <w:jc w:val="center"/>
              <w:rPr>
                <w:rFonts w:ascii="Times New Roman" w:hAnsi="Times New Roman" w:cs="Times New Roman"/>
                <w:b/>
                <w:color w:val="000000" w:themeColor="text1"/>
                <w:sz w:val="24"/>
                <w:szCs w:val="24"/>
              </w:rPr>
            </w:pPr>
            <w:r w:rsidRPr="00D823AB">
              <w:rPr>
                <w:rFonts w:ascii="Times New Roman" w:hAnsi="Times New Roman" w:cs="Times New Roman"/>
                <w:b/>
                <w:color w:val="000000" w:themeColor="text1"/>
                <w:sz w:val="24"/>
                <w:szCs w:val="24"/>
              </w:rPr>
              <w:t>Función que realiza</w:t>
            </w:r>
          </w:p>
        </w:tc>
      </w:tr>
      <w:tr w:rsidR="00696E8D" w:rsidRPr="00696E8D" w14:paraId="69FDF088" w14:textId="77777777" w:rsidTr="00D823AB">
        <w:tc>
          <w:tcPr>
            <w:tcW w:w="2263" w:type="dxa"/>
          </w:tcPr>
          <w:p w14:paraId="55FE4F53"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 xml:space="preserve">Manufactura y Producción </w:t>
            </w:r>
          </w:p>
        </w:tc>
        <w:tc>
          <w:tcPr>
            <w:tcW w:w="6231" w:type="dxa"/>
          </w:tcPr>
          <w:p w14:paraId="1835FB7F"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 xml:space="preserve">Aquí se gestionan los productos de materia prima y equipos. </w:t>
            </w:r>
          </w:p>
        </w:tc>
      </w:tr>
      <w:tr w:rsidR="00696E8D" w:rsidRPr="00696E8D" w14:paraId="076138B0" w14:textId="77777777" w:rsidTr="00D823AB">
        <w:tc>
          <w:tcPr>
            <w:tcW w:w="2263" w:type="dxa"/>
          </w:tcPr>
          <w:p w14:paraId="4E01707D" w14:textId="0102991A"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Ventas y M</w:t>
            </w:r>
            <w:r w:rsidR="00E97A97">
              <w:rPr>
                <w:rFonts w:ascii="Times New Roman" w:hAnsi="Times New Roman" w:cs="Times New Roman"/>
                <w:color w:val="000000" w:themeColor="text1"/>
                <w:sz w:val="24"/>
                <w:szCs w:val="24"/>
                <w:lang w:val="es-ES"/>
              </w:rPr>
              <w:t>a</w:t>
            </w:r>
            <w:r w:rsidRPr="00696E8D">
              <w:rPr>
                <w:rFonts w:ascii="Times New Roman" w:hAnsi="Times New Roman" w:cs="Times New Roman"/>
                <w:color w:val="000000" w:themeColor="text1"/>
                <w:sz w:val="24"/>
                <w:szCs w:val="24"/>
                <w:lang w:val="es-ES"/>
              </w:rPr>
              <w:t>r</w:t>
            </w:r>
            <w:r w:rsidR="00E97A97">
              <w:rPr>
                <w:rFonts w:ascii="Times New Roman" w:hAnsi="Times New Roman" w:cs="Times New Roman"/>
                <w:color w:val="000000" w:themeColor="text1"/>
                <w:sz w:val="24"/>
                <w:szCs w:val="24"/>
                <w:lang w:val="es-ES"/>
              </w:rPr>
              <w:t>ke</w:t>
            </w:r>
            <w:r w:rsidRPr="00696E8D">
              <w:rPr>
                <w:rFonts w:ascii="Times New Roman" w:hAnsi="Times New Roman" w:cs="Times New Roman"/>
                <w:color w:val="000000" w:themeColor="text1"/>
                <w:sz w:val="24"/>
                <w:szCs w:val="24"/>
                <w:lang w:val="es-ES"/>
              </w:rPr>
              <w:t>tin</w:t>
            </w:r>
            <w:r w:rsidR="00E97A97">
              <w:rPr>
                <w:rFonts w:ascii="Times New Roman" w:hAnsi="Times New Roman" w:cs="Times New Roman"/>
                <w:color w:val="000000" w:themeColor="text1"/>
                <w:sz w:val="24"/>
                <w:szCs w:val="24"/>
                <w:lang w:val="es-ES"/>
              </w:rPr>
              <w:t>g</w:t>
            </w:r>
          </w:p>
        </w:tc>
        <w:tc>
          <w:tcPr>
            <w:tcW w:w="6231" w:type="dxa"/>
          </w:tcPr>
          <w:p w14:paraId="28455882"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 xml:space="preserve">La función es la de promover, anuncias y vender los productos </w:t>
            </w:r>
          </w:p>
        </w:tc>
      </w:tr>
      <w:tr w:rsidR="00696E8D" w:rsidRPr="00696E8D" w14:paraId="4F36CDC7" w14:textId="77777777" w:rsidTr="00D823AB">
        <w:tc>
          <w:tcPr>
            <w:tcW w:w="2263" w:type="dxa"/>
          </w:tcPr>
          <w:p w14:paraId="37C87A06"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Finanzas y contabilidad</w:t>
            </w:r>
          </w:p>
        </w:tc>
        <w:tc>
          <w:tcPr>
            <w:tcW w:w="6231" w:type="dxa"/>
          </w:tcPr>
          <w:p w14:paraId="20FE19F7"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Aquí se gestionan todos los activos financieros de la empresa.</w:t>
            </w:r>
          </w:p>
        </w:tc>
      </w:tr>
      <w:tr w:rsidR="00696E8D" w:rsidRPr="00696E8D" w14:paraId="42BA34E5" w14:textId="77777777" w:rsidTr="00D823AB">
        <w:tc>
          <w:tcPr>
            <w:tcW w:w="2263" w:type="dxa"/>
          </w:tcPr>
          <w:p w14:paraId="04813C37"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Recursos Humanos</w:t>
            </w:r>
          </w:p>
        </w:tc>
        <w:tc>
          <w:tcPr>
            <w:tcW w:w="6231" w:type="dxa"/>
          </w:tcPr>
          <w:p w14:paraId="6CEFB330"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Aquí se gestionan todos los registros de empleados.</w:t>
            </w:r>
          </w:p>
        </w:tc>
      </w:tr>
    </w:tbl>
    <w:p w14:paraId="05524889" w14:textId="0A130A23" w:rsidR="00C5449B" w:rsidRPr="00687388" w:rsidRDefault="00687388" w:rsidP="0068738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Fuente: Elaboración propia o</w:t>
      </w:r>
      <w:r w:rsidRPr="00696E8D">
        <w:rPr>
          <w:rFonts w:ascii="Times New Roman" w:hAnsi="Times New Roman" w:cs="Times New Roman"/>
          <w:color w:val="000000" w:themeColor="text1"/>
          <w:sz w:val="24"/>
          <w:szCs w:val="24"/>
        </w:rPr>
        <w:t xml:space="preserve">btenido en </w:t>
      </w:r>
      <w:sdt>
        <w:sdtPr>
          <w:rPr>
            <w:rFonts w:ascii="Times New Roman" w:hAnsi="Times New Roman" w:cs="Times New Roman"/>
            <w:color w:val="000000" w:themeColor="text1"/>
            <w:sz w:val="24"/>
            <w:szCs w:val="24"/>
          </w:rPr>
          <w:id w:val="1143241639"/>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sis16 \l 3082 </w:instrText>
          </w:r>
          <w:r>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(sistemasdeinformacionfer, 2016)</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br/>
      </w:r>
    </w:p>
    <w:p w14:paraId="227A4AFB" w14:textId="471210EC"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b/>
          <w:color w:val="000000" w:themeColor="text1"/>
          <w:sz w:val="24"/>
          <w:szCs w:val="24"/>
          <w:lang w:val="es-HN"/>
        </w:rPr>
        <w:t>2.1.4 Gestión de la información</w:t>
      </w:r>
      <w:r w:rsidRPr="00696E8D">
        <w:rPr>
          <w:rFonts w:ascii="Times New Roman" w:hAnsi="Times New Roman" w:cs="Times New Roman"/>
          <w:color w:val="000000" w:themeColor="text1"/>
          <w:sz w:val="24"/>
          <w:szCs w:val="24"/>
        </w:rPr>
        <w:t xml:space="preserve">. Durante siglos las actividades de comercialización se han realizado únicamente sobre productos tangibles, como bienes, alimentos, comida y servicios, pero </w:t>
      </w:r>
      <w:r w:rsidR="00145C9E">
        <w:rPr>
          <w:rFonts w:ascii="Times New Roman" w:hAnsi="Times New Roman" w:cs="Times New Roman"/>
          <w:color w:val="000000" w:themeColor="text1"/>
          <w:sz w:val="24"/>
          <w:szCs w:val="24"/>
        </w:rPr>
        <w:t>actualmente</w:t>
      </w:r>
      <w:r w:rsidRPr="00696E8D">
        <w:rPr>
          <w:rFonts w:ascii="Times New Roman" w:hAnsi="Times New Roman" w:cs="Times New Roman"/>
          <w:color w:val="000000" w:themeColor="text1"/>
          <w:sz w:val="24"/>
          <w:szCs w:val="24"/>
        </w:rPr>
        <w:t xml:space="preserve"> </w:t>
      </w:r>
      <w:r w:rsidR="00145C9E">
        <w:rPr>
          <w:rFonts w:ascii="Times New Roman" w:hAnsi="Times New Roman" w:cs="Times New Roman"/>
          <w:color w:val="000000" w:themeColor="text1"/>
          <w:sz w:val="24"/>
          <w:szCs w:val="24"/>
        </w:rPr>
        <w:t xml:space="preserve">existen </w:t>
      </w:r>
      <w:r w:rsidRPr="00696E8D">
        <w:rPr>
          <w:rFonts w:ascii="Times New Roman" w:hAnsi="Times New Roman" w:cs="Times New Roman"/>
          <w:color w:val="000000" w:themeColor="text1"/>
          <w:sz w:val="24"/>
          <w:szCs w:val="24"/>
        </w:rPr>
        <w:t>bien</w:t>
      </w:r>
      <w:r w:rsidR="00145C9E">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intangible</w:t>
      </w:r>
      <w:r w:rsidR="00145C9E">
        <w:rPr>
          <w:rFonts w:ascii="Times New Roman" w:hAnsi="Times New Roman" w:cs="Times New Roman"/>
          <w:color w:val="000000" w:themeColor="text1"/>
          <w:sz w:val="24"/>
          <w:szCs w:val="24"/>
        </w:rPr>
        <w:t>s que</w:t>
      </w:r>
      <w:r w:rsidRPr="00696E8D">
        <w:rPr>
          <w:rFonts w:ascii="Times New Roman" w:hAnsi="Times New Roman" w:cs="Times New Roman"/>
          <w:color w:val="000000" w:themeColor="text1"/>
          <w:sz w:val="24"/>
          <w:szCs w:val="24"/>
        </w:rPr>
        <w:t xml:space="preserve"> capta gran parte del mercado, la información es un producto que se vende y se compra </w:t>
      </w:r>
      <w:r w:rsidR="00145C9E">
        <w:rPr>
          <w:rFonts w:ascii="Times New Roman" w:hAnsi="Times New Roman" w:cs="Times New Roman"/>
          <w:color w:val="000000" w:themeColor="text1"/>
          <w:sz w:val="24"/>
          <w:szCs w:val="24"/>
        </w:rPr>
        <w:t>además de</w:t>
      </w:r>
      <w:r w:rsidRPr="00696E8D">
        <w:rPr>
          <w:rFonts w:ascii="Times New Roman" w:hAnsi="Times New Roman" w:cs="Times New Roman"/>
          <w:color w:val="000000" w:themeColor="text1"/>
          <w:sz w:val="24"/>
          <w:szCs w:val="24"/>
        </w:rPr>
        <w:t xml:space="preserve"> proporciona</w:t>
      </w:r>
      <w:r w:rsidR="00145C9E">
        <w:rPr>
          <w:rFonts w:ascii="Times New Roman" w:hAnsi="Times New Roman" w:cs="Times New Roman"/>
          <w:color w:val="000000" w:themeColor="text1"/>
          <w:sz w:val="24"/>
          <w:szCs w:val="24"/>
        </w:rPr>
        <w:t>r</w:t>
      </w:r>
      <w:r w:rsidRPr="00696E8D">
        <w:rPr>
          <w:rFonts w:ascii="Times New Roman" w:hAnsi="Times New Roman" w:cs="Times New Roman"/>
          <w:color w:val="000000" w:themeColor="text1"/>
          <w:sz w:val="24"/>
          <w:szCs w:val="24"/>
        </w:rPr>
        <w:t xml:space="preserve"> reales beneficios y ventajas a sus adquisidores,  es tal la importancia de este producto que las grandes organizaciones ha desarrollado mecanismos para una correcta administración de esta información, con lo cual obtienen los beneficios esperados, a este proceso administrativo se le ha denominado Gestión de la Información.</w:t>
      </w:r>
      <w:sdt>
        <w:sdtPr>
          <w:rPr>
            <w:rFonts w:ascii="Times New Roman" w:hAnsi="Times New Roman" w:cs="Times New Roman"/>
            <w:color w:val="000000" w:themeColor="text1"/>
            <w:sz w:val="24"/>
            <w:szCs w:val="24"/>
          </w:rPr>
          <w:id w:val="-664481778"/>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lang w:val="es-HN"/>
            </w:rPr>
            <w:instrText xml:space="preserve"> CITATION Jul07 \l 18442 </w:instrText>
          </w:r>
          <w:r w:rsidRPr="00696E8D">
            <w:rPr>
              <w:rFonts w:ascii="Times New Roman" w:hAnsi="Times New Roman" w:cs="Times New Roman"/>
              <w:color w:val="000000" w:themeColor="text1"/>
              <w:sz w:val="24"/>
              <w:szCs w:val="24"/>
            </w:rPr>
            <w:fldChar w:fldCharType="separate"/>
          </w:r>
          <w:r w:rsidR="001E273B">
            <w:rPr>
              <w:rFonts w:ascii="Times New Roman" w:hAnsi="Times New Roman" w:cs="Times New Roman"/>
              <w:noProof/>
              <w:color w:val="000000" w:themeColor="text1"/>
              <w:sz w:val="24"/>
              <w:szCs w:val="24"/>
              <w:lang w:val="es-HN"/>
            </w:rPr>
            <w:t xml:space="preserve"> </w:t>
          </w:r>
          <w:r w:rsidR="001E273B" w:rsidRPr="001E273B">
            <w:rPr>
              <w:rFonts w:ascii="Times New Roman" w:hAnsi="Times New Roman" w:cs="Times New Roman"/>
              <w:noProof/>
              <w:color w:val="000000" w:themeColor="text1"/>
              <w:sz w:val="24"/>
              <w:szCs w:val="24"/>
              <w:lang w:val="es-HN"/>
            </w:rPr>
            <w:t>(Arevalo, 2007)</w:t>
          </w:r>
          <w:r w:rsidRPr="00696E8D">
            <w:rPr>
              <w:rFonts w:ascii="Times New Roman" w:hAnsi="Times New Roman" w:cs="Times New Roman"/>
              <w:color w:val="000000" w:themeColor="text1"/>
              <w:sz w:val="24"/>
              <w:szCs w:val="24"/>
              <w:lang w:val="es-MX"/>
            </w:rPr>
            <w:fldChar w:fldCharType="end"/>
          </w:r>
        </w:sdtContent>
      </w:sdt>
    </w:p>
    <w:p w14:paraId="489B368E" w14:textId="43B64508"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ab/>
      </w:r>
      <w:bookmarkStart w:id="242" w:name="_Hlk14638716"/>
      <w:r w:rsidRPr="00696E8D">
        <w:rPr>
          <w:rFonts w:ascii="Times New Roman" w:hAnsi="Times New Roman" w:cs="Times New Roman"/>
          <w:color w:val="000000" w:themeColor="text1"/>
          <w:sz w:val="24"/>
          <w:szCs w:val="24"/>
        </w:rPr>
        <w:t>Desde un punto de vista administrativo, la información es considerada un recurso decisivo que ayuda significativamente a alcanzar el éxito de las organizaciones, siempre y cuando esta sea gestionada de la mejor manera y por profesionales del área. Según la revista Científica de la Universidad de Cienfuegos</w:t>
      </w:r>
      <w:r w:rsidR="00457FEB">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la gestión de la información es el conjunto de actividades que se utilizan para crear, recibir, procesar, almacenar toda la información que se producen en la organización, la cual puede ser, texto, imágenes y videos y ser procedentes de casi cualquier parte de mundo.</w:t>
      </w:r>
      <w:sdt>
        <w:sdtPr>
          <w:rPr>
            <w:rFonts w:ascii="Times New Roman" w:hAnsi="Times New Roman" w:cs="Times New Roman"/>
            <w:color w:val="000000" w:themeColor="text1"/>
            <w:sz w:val="24"/>
            <w:szCs w:val="24"/>
          </w:rPr>
          <w:id w:val="-99037213"/>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Alf15 \l 3082 </w:instrText>
          </w:r>
          <w:r w:rsidRPr="00696E8D">
            <w:rPr>
              <w:rFonts w:ascii="Times New Roman" w:hAnsi="Times New Roman" w:cs="Times New Roman"/>
              <w:color w:val="000000" w:themeColor="text1"/>
              <w:sz w:val="24"/>
              <w:szCs w:val="24"/>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(Alfons, 2015)</w:t>
          </w:r>
          <w:r w:rsidRPr="00696E8D">
            <w:rPr>
              <w:rFonts w:ascii="Times New Roman" w:hAnsi="Times New Roman" w:cs="Times New Roman"/>
              <w:color w:val="000000" w:themeColor="text1"/>
              <w:sz w:val="24"/>
              <w:szCs w:val="24"/>
              <w:lang w:val="es-MX"/>
            </w:rPr>
            <w:fldChar w:fldCharType="end"/>
          </w:r>
        </w:sdtContent>
      </w:sdt>
      <w:bookmarkEnd w:id="242"/>
    </w:p>
    <w:p w14:paraId="7D2B3AAE" w14:textId="460AD208" w:rsidR="00750904"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bookmarkStart w:id="243" w:name="_Hlk14639375"/>
      <w:r w:rsidR="00750904">
        <w:rPr>
          <w:rFonts w:ascii="Times New Roman" w:hAnsi="Times New Roman" w:cs="Times New Roman"/>
          <w:color w:val="000000" w:themeColor="text1"/>
          <w:sz w:val="24"/>
          <w:szCs w:val="24"/>
        </w:rPr>
        <w:t>Por otra parte, e</w:t>
      </w:r>
      <w:r w:rsidRPr="00696E8D">
        <w:rPr>
          <w:rFonts w:ascii="Times New Roman" w:hAnsi="Times New Roman" w:cs="Times New Roman"/>
          <w:color w:val="000000" w:themeColor="text1"/>
          <w:sz w:val="24"/>
          <w:szCs w:val="24"/>
        </w:rPr>
        <w:t xml:space="preserve">l ciclo de operación de la gestión de la información comienza desde la recepción de la información hasta llegar a la presentación o eliminación de la misma, pasando por los procesos intermedios como ser, la extracción, la combinación, depuración y distribución. El objetivo principal de la Gestión de la Información es garantizar la disponibilidad, integridad, confidencialidad de la información.  </w:t>
      </w:r>
    </w:p>
    <w:p w14:paraId="3B1DC994" w14:textId="70D03D30" w:rsidR="00255AEF" w:rsidRDefault="00696E8D" w:rsidP="00255AEF">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Existen otros tipos de objetivos más específicos de la Gestión de la Información, como ser, maximizar el valor y los beneficios de utilizar a la información, minimizar el costo de adquisición, procesamiento y uso de la información, además de determinar las responsabilidades del uso efectivo</w:t>
      </w:r>
      <w:r w:rsidR="0075090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eficiente y económico de la </w:t>
      </w:r>
      <w:r w:rsidR="003900E7">
        <w:rPr>
          <w:rFonts w:ascii="Times New Roman" w:hAnsi="Times New Roman" w:cs="Times New Roman"/>
          <w:color w:val="000000" w:themeColor="text1"/>
          <w:sz w:val="24"/>
          <w:szCs w:val="24"/>
        </w:rPr>
        <w:t>misma</w:t>
      </w:r>
      <w:r w:rsidRPr="00696E8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846939740"/>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lang w:val="es-HN"/>
            </w:rPr>
            <w:instrText xml:space="preserve"> CITATION Azu14 \l 18442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lang w:val="es-HN"/>
            </w:rPr>
            <w:t>(Marez, 2014)</w:t>
          </w:r>
          <w:r w:rsidRPr="00696E8D">
            <w:rPr>
              <w:rFonts w:ascii="Times New Roman" w:hAnsi="Times New Roman" w:cs="Times New Roman"/>
              <w:color w:val="000000" w:themeColor="text1"/>
              <w:sz w:val="24"/>
              <w:szCs w:val="24"/>
              <w:lang w:val="es-MX"/>
            </w:rPr>
            <w:fldChar w:fldCharType="end"/>
          </w:r>
        </w:sdtContent>
      </w:sdt>
      <w:bookmarkEnd w:id="243"/>
    </w:p>
    <w:p w14:paraId="4B51035E" w14:textId="0D00FE68" w:rsidR="00255AEF" w:rsidRPr="00696E8D" w:rsidRDefault="00255AEF" w:rsidP="00255AEF">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76A90">
        <w:rPr>
          <w:rFonts w:ascii="Times New Roman" w:hAnsi="Times New Roman" w:cs="Times New Roman"/>
          <w:color w:val="000000" w:themeColor="text1"/>
          <w:sz w:val="24"/>
          <w:szCs w:val="24"/>
        </w:rPr>
        <w:t>4</w:t>
      </w:r>
      <w:r w:rsidR="00C660E1">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Características de la Gestión de la Información.</w:t>
      </w:r>
      <w:bookmarkStart w:id="244" w:name="_Hlk14639517"/>
      <w:r w:rsidRPr="00255AEF">
        <w:rPr>
          <w:rFonts w:ascii="Times New Roman" w:hAnsi="Times New Roman" w:cs="Times New Roman"/>
          <w:noProof/>
          <w:color w:val="000000" w:themeColor="text1"/>
          <w:sz w:val="24"/>
          <w:szCs w:val="24"/>
          <w:lang w:val="es-HN"/>
        </w:rPr>
        <w:t xml:space="preserve"> </w:t>
      </w:r>
      <w:r w:rsidRPr="00696E8D">
        <w:rPr>
          <w:rFonts w:ascii="Times New Roman" w:hAnsi="Times New Roman" w:cs="Times New Roman"/>
          <w:noProof/>
          <w:color w:val="000000" w:themeColor="text1"/>
          <w:sz w:val="24"/>
          <w:szCs w:val="24"/>
          <w:lang w:val="en-US"/>
        </w:rPr>
        <w:drawing>
          <wp:inline distT="0" distB="0" distL="0" distR="0" wp14:anchorId="714A1358" wp14:editId="41D5015E">
            <wp:extent cx="1695450" cy="1472922"/>
            <wp:effectExtent l="190500" t="190500" r="190500" b="184785"/>
            <wp:docPr id="11" name="Imagen 11" descr="http://www.expertosensistemas.com/wp-content/uploads/2013/07/backup-triang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expertosensistemas.com/wp-content/uploads/2013/07/backup-triangul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9261" cy="1493608"/>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color w:val="000000" w:themeColor="text1"/>
          <w:sz w:val="24"/>
          <w:szCs w:val="24"/>
        </w:rPr>
        <w:br/>
      </w:r>
      <w:r w:rsidR="002E7654">
        <w:rPr>
          <w:rFonts w:ascii="Times New Roman" w:hAnsi="Times New Roman" w:cs="Times New Roman"/>
          <w:color w:val="000000" w:themeColor="text1"/>
          <w:sz w:val="24"/>
          <w:szCs w:val="24"/>
        </w:rPr>
        <w:t>Fuente: o</w:t>
      </w:r>
      <w:r w:rsidR="00696E8D" w:rsidRPr="00696E8D">
        <w:rPr>
          <w:rFonts w:ascii="Times New Roman" w:hAnsi="Times New Roman" w:cs="Times New Roman"/>
          <w:color w:val="000000" w:themeColor="text1"/>
          <w:sz w:val="24"/>
          <w:szCs w:val="24"/>
        </w:rPr>
        <w:t>btenido en</w:t>
      </w:r>
      <w:r w:rsidR="002E7654">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528763273"/>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Lis18 \l 3082 </w:instrText>
          </w:r>
          <w:r>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(Lisot, 2018)</w:t>
          </w:r>
          <w:r>
            <w:rPr>
              <w:rFonts w:ascii="Times New Roman" w:hAnsi="Times New Roman" w:cs="Times New Roman"/>
              <w:color w:val="000000" w:themeColor="text1"/>
              <w:sz w:val="24"/>
              <w:szCs w:val="24"/>
            </w:rPr>
            <w:fldChar w:fldCharType="end"/>
          </w:r>
        </w:sdtContent>
      </w:sdt>
    </w:p>
    <w:p w14:paraId="57FC9C45" w14:textId="2E0C0D76"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ab/>
        <w:t xml:space="preserve">En la imagen 4 </w:t>
      </w:r>
      <w:r w:rsidR="002E7654">
        <w:rPr>
          <w:rFonts w:ascii="Times New Roman" w:hAnsi="Times New Roman" w:cs="Times New Roman"/>
          <w:color w:val="000000" w:themeColor="text1"/>
          <w:sz w:val="24"/>
          <w:szCs w:val="24"/>
        </w:rPr>
        <w:t>se</w:t>
      </w:r>
      <w:r w:rsidRPr="00696E8D">
        <w:rPr>
          <w:rFonts w:ascii="Times New Roman" w:hAnsi="Times New Roman" w:cs="Times New Roman"/>
          <w:color w:val="000000" w:themeColor="text1"/>
          <w:sz w:val="24"/>
          <w:szCs w:val="24"/>
        </w:rPr>
        <w:t xml:space="preserve"> observa una ilustración sobre las características más importantes que la gestión de la información debe proporcionar a </w:t>
      </w:r>
      <w:r w:rsidR="00B55313">
        <w:rPr>
          <w:rFonts w:ascii="Times New Roman" w:hAnsi="Times New Roman" w:cs="Times New Roman"/>
          <w:color w:val="000000" w:themeColor="text1"/>
          <w:sz w:val="24"/>
          <w:szCs w:val="24"/>
        </w:rPr>
        <w:t>los datos</w:t>
      </w:r>
      <w:r w:rsidRPr="00696E8D">
        <w:rPr>
          <w:rFonts w:ascii="Times New Roman" w:hAnsi="Times New Roman" w:cs="Times New Roman"/>
          <w:color w:val="000000" w:themeColor="text1"/>
          <w:sz w:val="24"/>
          <w:szCs w:val="24"/>
        </w:rPr>
        <w:t xml:space="preserve">, disponibilidad para todos los usuarios, en todo tiempo, confidencialidad y privacidad de </w:t>
      </w:r>
      <w:r w:rsidR="00B55313">
        <w:rPr>
          <w:rFonts w:ascii="Times New Roman" w:hAnsi="Times New Roman" w:cs="Times New Roman"/>
          <w:color w:val="000000" w:themeColor="text1"/>
          <w:sz w:val="24"/>
          <w:szCs w:val="24"/>
        </w:rPr>
        <w:t xml:space="preserve">ellos </w:t>
      </w:r>
      <w:r w:rsidRPr="00696E8D">
        <w:rPr>
          <w:rFonts w:ascii="Times New Roman" w:hAnsi="Times New Roman" w:cs="Times New Roman"/>
          <w:color w:val="000000" w:themeColor="text1"/>
          <w:sz w:val="24"/>
          <w:szCs w:val="24"/>
        </w:rPr>
        <w:t xml:space="preserve">los mismos, mediante mecanismos de seguridad, integridad y calidad de la información.  </w:t>
      </w:r>
      <w:bookmarkStart w:id="245" w:name="_Hlk14639817"/>
      <w:bookmarkEnd w:id="244"/>
    </w:p>
    <w:p w14:paraId="1103E633" w14:textId="0D28496C" w:rsid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 doctora </w:t>
      </w:r>
      <w:proofErr w:type="spellStart"/>
      <w:r w:rsidRPr="00696E8D">
        <w:rPr>
          <w:rFonts w:ascii="Times New Roman" w:hAnsi="Times New Roman" w:cs="Times New Roman"/>
          <w:color w:val="000000" w:themeColor="text1"/>
          <w:sz w:val="24"/>
          <w:szCs w:val="24"/>
        </w:rPr>
        <w:t>Rowley</w:t>
      </w:r>
      <w:proofErr w:type="spellEnd"/>
      <w:r w:rsidR="002E7654">
        <w:rPr>
          <w:rFonts w:ascii="Times New Roman" w:hAnsi="Times New Roman" w:cs="Times New Roman"/>
          <w:color w:val="000000" w:themeColor="text1"/>
          <w:sz w:val="24"/>
          <w:szCs w:val="24"/>
        </w:rPr>
        <w:t xml:space="preserve"> (1998)</w:t>
      </w:r>
      <w:r w:rsidRPr="00696E8D">
        <w:rPr>
          <w:rFonts w:ascii="Times New Roman" w:hAnsi="Times New Roman" w:cs="Times New Roman"/>
          <w:color w:val="000000" w:themeColor="text1"/>
          <w:sz w:val="24"/>
          <w:szCs w:val="24"/>
        </w:rPr>
        <w:t xml:space="preserve">, autora del ciclo de gestión de la información presentado en la imagen 5, establece que en la gestión de la información se </w:t>
      </w:r>
      <w:r w:rsidR="00961E32">
        <w:rPr>
          <w:rFonts w:ascii="Times New Roman" w:hAnsi="Times New Roman" w:cs="Times New Roman"/>
          <w:color w:val="000000" w:themeColor="text1"/>
          <w:sz w:val="24"/>
          <w:szCs w:val="24"/>
        </w:rPr>
        <w:t xml:space="preserve">deben </w:t>
      </w:r>
      <w:r w:rsidRPr="00696E8D">
        <w:rPr>
          <w:rFonts w:ascii="Times New Roman" w:hAnsi="Times New Roman" w:cs="Times New Roman"/>
          <w:color w:val="000000" w:themeColor="text1"/>
          <w:sz w:val="24"/>
          <w:szCs w:val="24"/>
        </w:rPr>
        <w:t>inclu</w:t>
      </w:r>
      <w:r w:rsidR="00961E32">
        <w:rPr>
          <w:rFonts w:ascii="Times New Roman" w:hAnsi="Times New Roman" w:cs="Times New Roman"/>
          <w:color w:val="000000" w:themeColor="text1"/>
          <w:sz w:val="24"/>
          <w:szCs w:val="24"/>
        </w:rPr>
        <w:t>ir</w:t>
      </w:r>
      <w:r w:rsidRPr="00696E8D">
        <w:rPr>
          <w:rFonts w:ascii="Times New Roman" w:hAnsi="Times New Roman" w:cs="Times New Roman"/>
          <w:color w:val="000000" w:themeColor="text1"/>
          <w:sz w:val="24"/>
          <w:szCs w:val="24"/>
        </w:rPr>
        <w:t xml:space="preserve"> las políticas que fomenta la organización, el desarrollo de los servicios y sistemas integrados, el flujo de la información y las mejoras tecnológicas, todo esto para poder brindar a los usuarios finales una alta calidad en sus requerimientos de información. Por lo cual </w:t>
      </w:r>
      <w:proofErr w:type="spellStart"/>
      <w:r w:rsidR="00961E32">
        <w:rPr>
          <w:rFonts w:ascii="Times New Roman" w:hAnsi="Times New Roman" w:cs="Times New Roman"/>
          <w:color w:val="000000" w:themeColor="text1"/>
          <w:sz w:val="24"/>
          <w:szCs w:val="24"/>
        </w:rPr>
        <w:t>Rowley</w:t>
      </w:r>
      <w:proofErr w:type="spellEnd"/>
      <w:r w:rsidR="00961E32">
        <w:rPr>
          <w:rFonts w:ascii="Times New Roman" w:hAnsi="Times New Roman" w:cs="Times New Roman"/>
          <w:color w:val="000000" w:themeColor="text1"/>
          <w:sz w:val="24"/>
          <w:szCs w:val="24"/>
        </w:rPr>
        <w:t xml:space="preserve"> </w:t>
      </w:r>
      <w:r w:rsidR="007A4D4C">
        <w:rPr>
          <w:rFonts w:ascii="Times New Roman" w:hAnsi="Times New Roman" w:cs="Times New Roman"/>
          <w:color w:val="000000" w:themeColor="text1"/>
          <w:sz w:val="24"/>
          <w:szCs w:val="24"/>
        </w:rPr>
        <w:t xml:space="preserve">estableció </w:t>
      </w:r>
      <w:r w:rsidR="007A4D4C" w:rsidRPr="00696E8D">
        <w:rPr>
          <w:rFonts w:ascii="Times New Roman" w:hAnsi="Times New Roman" w:cs="Times New Roman"/>
          <w:color w:val="000000" w:themeColor="text1"/>
          <w:sz w:val="24"/>
          <w:szCs w:val="24"/>
        </w:rPr>
        <w:t>un</w:t>
      </w:r>
      <w:r w:rsidRPr="00696E8D">
        <w:rPr>
          <w:rFonts w:ascii="Times New Roman" w:hAnsi="Times New Roman" w:cs="Times New Roman"/>
          <w:color w:val="000000" w:themeColor="text1"/>
          <w:sz w:val="24"/>
          <w:szCs w:val="24"/>
        </w:rPr>
        <w:t xml:space="preserve"> ciclo o flujo de trabajo caracterizado por siete componentes, algunos son responsabilidad de la organización y otros de los usuarios involucrados. </w:t>
      </w:r>
      <w:sdt>
        <w:sdtPr>
          <w:rPr>
            <w:rFonts w:ascii="Times New Roman" w:hAnsi="Times New Roman" w:cs="Times New Roman"/>
            <w:color w:val="000000" w:themeColor="text1"/>
            <w:sz w:val="24"/>
            <w:szCs w:val="24"/>
          </w:rPr>
          <w:id w:val="-956179843"/>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lang w:val="es-HN"/>
            </w:rPr>
            <w:instrText xml:space="preserve">CITATION Glo11 \l 18442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lang w:val="es-HN"/>
            </w:rPr>
            <w:t>(Pojuán, 2011)</w:t>
          </w:r>
          <w:r w:rsidRPr="00696E8D">
            <w:rPr>
              <w:rFonts w:ascii="Times New Roman" w:hAnsi="Times New Roman" w:cs="Times New Roman"/>
              <w:color w:val="000000" w:themeColor="text1"/>
              <w:sz w:val="24"/>
              <w:szCs w:val="24"/>
              <w:lang w:val="es-MX"/>
            </w:rPr>
            <w:fldChar w:fldCharType="end"/>
          </w:r>
        </w:sdtContent>
      </w:sdt>
    </w:p>
    <w:p w14:paraId="4C966951" w14:textId="30F7972D" w:rsidR="007A4D4C" w:rsidRPr="00696E8D" w:rsidRDefault="007A4D4C" w:rsidP="007A4D4C">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Imagen #5 Modelo de ciclo de la Gestión de la Información</w:t>
      </w:r>
      <w:r>
        <w:rPr>
          <w:rFonts w:ascii="Times New Roman" w:hAnsi="Times New Roman" w:cs="Times New Roman"/>
          <w:color w:val="000000" w:themeColor="text1"/>
          <w:sz w:val="24"/>
          <w:szCs w:val="24"/>
        </w:rPr>
        <w:t xml:space="preserve"> según </w:t>
      </w:r>
      <w:proofErr w:type="spellStart"/>
      <w:r>
        <w:rPr>
          <w:rFonts w:ascii="Times New Roman" w:hAnsi="Times New Roman" w:cs="Times New Roman"/>
          <w:color w:val="000000" w:themeColor="text1"/>
          <w:sz w:val="24"/>
          <w:szCs w:val="24"/>
        </w:rPr>
        <w:t>Rowley</w:t>
      </w:r>
      <w:proofErr w:type="spellEnd"/>
      <w:r w:rsidRPr="00696E8D">
        <w:rPr>
          <w:rFonts w:ascii="Times New Roman" w:hAnsi="Times New Roman" w:cs="Times New Roman"/>
          <w:color w:val="000000" w:themeColor="text1"/>
          <w:sz w:val="24"/>
          <w:szCs w:val="24"/>
          <w:lang w:val="es-HN"/>
        </w:rPr>
        <w:t>.</w:t>
      </w:r>
    </w:p>
    <w:p w14:paraId="4F279179" w14:textId="50CD3D77" w:rsidR="00696E8D" w:rsidRDefault="00696E8D" w:rsidP="007A4D4C">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noProof/>
          <w:color w:val="000000" w:themeColor="text1"/>
          <w:sz w:val="24"/>
          <w:szCs w:val="24"/>
          <w:lang w:val="en-US"/>
        </w:rPr>
        <w:drawing>
          <wp:inline distT="0" distB="0" distL="0" distR="0" wp14:anchorId="163C347A" wp14:editId="1D1739F2">
            <wp:extent cx="2336800" cy="2354197"/>
            <wp:effectExtent l="0" t="0" r="6350" b="8255"/>
            <wp:docPr id="12" name="Imagen 12" descr="Resultado de imagen para ciclo de butcher y rowley">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iclo de butcher y rowley">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55223" cy="2372757"/>
                    </a:xfrm>
                    <a:prstGeom prst="rect">
                      <a:avLst/>
                    </a:prstGeom>
                    <a:noFill/>
                    <a:ln>
                      <a:noFill/>
                    </a:ln>
                  </pic:spPr>
                </pic:pic>
              </a:graphicData>
            </a:graphic>
          </wp:inline>
        </w:drawing>
      </w:r>
      <w:r w:rsidRPr="00696E8D">
        <w:rPr>
          <w:rFonts w:ascii="Times New Roman" w:hAnsi="Times New Roman" w:cs="Times New Roman"/>
          <w:color w:val="000000" w:themeColor="text1"/>
          <w:sz w:val="24"/>
          <w:szCs w:val="24"/>
          <w:lang w:val="es-HN"/>
        </w:rPr>
        <w:br/>
      </w:r>
      <w:r w:rsidR="002E7654">
        <w:rPr>
          <w:rFonts w:ascii="Times New Roman" w:hAnsi="Times New Roman" w:cs="Times New Roman"/>
          <w:color w:val="000000" w:themeColor="text1"/>
          <w:sz w:val="24"/>
          <w:szCs w:val="24"/>
          <w:lang w:val="es-HN"/>
        </w:rPr>
        <w:t>Fuente: o</w:t>
      </w:r>
      <w:r w:rsidRPr="00696E8D">
        <w:rPr>
          <w:rFonts w:ascii="Times New Roman" w:hAnsi="Times New Roman" w:cs="Times New Roman"/>
          <w:color w:val="000000" w:themeColor="text1"/>
          <w:sz w:val="24"/>
          <w:szCs w:val="24"/>
          <w:lang w:val="es-HN"/>
        </w:rPr>
        <w:t>btenido</w:t>
      </w:r>
      <w:r w:rsidR="00312B36">
        <w:rPr>
          <w:rFonts w:ascii="Times New Roman" w:hAnsi="Times New Roman" w:cs="Times New Roman"/>
          <w:color w:val="000000" w:themeColor="text1"/>
          <w:sz w:val="24"/>
          <w:szCs w:val="24"/>
          <w:lang w:val="es-HN"/>
        </w:rPr>
        <w:t xml:space="preserve"> en</w:t>
      </w:r>
      <w:r w:rsidR="00312B36" w:rsidRPr="00312B36">
        <w:t xml:space="preserve"> </w:t>
      </w:r>
      <w:r w:rsidR="00312B36" w:rsidRPr="00312B36">
        <w:rPr>
          <w:rFonts w:ascii="Times New Roman" w:hAnsi="Times New Roman" w:cs="Times New Roman"/>
          <w:color w:val="000000" w:themeColor="text1"/>
          <w:sz w:val="24"/>
          <w:szCs w:val="24"/>
          <w:lang w:val="es-HN"/>
        </w:rPr>
        <w:t>researchgate</w:t>
      </w:r>
      <w:r w:rsidR="00312B36">
        <w:rPr>
          <w:rFonts w:ascii="Times New Roman" w:hAnsi="Times New Roman" w:cs="Times New Roman"/>
          <w:color w:val="000000" w:themeColor="text1"/>
          <w:sz w:val="24"/>
          <w:szCs w:val="24"/>
          <w:lang w:val="es-HN"/>
        </w:rPr>
        <w:t>,2011</w:t>
      </w:r>
      <w:r w:rsidR="00312B36" w:rsidRPr="00312B36">
        <w:rPr>
          <w:rFonts w:ascii="Times New Roman" w:hAnsi="Times New Roman" w:cs="Times New Roman"/>
          <w:color w:val="000000" w:themeColor="text1"/>
          <w:sz w:val="24"/>
          <w:szCs w:val="24"/>
          <w:lang w:val="es-HN"/>
        </w:rPr>
        <w:t xml:space="preserve"> </w:t>
      </w:r>
    </w:p>
    <w:p w14:paraId="6CBBEC73" w14:textId="77777777" w:rsidR="00312B36" w:rsidRPr="007A4D4C" w:rsidRDefault="00312B36" w:rsidP="007A4D4C">
      <w:pPr>
        <w:spacing w:line="240" w:lineRule="auto"/>
        <w:jc w:val="center"/>
        <w:rPr>
          <w:rFonts w:ascii="Times New Roman" w:hAnsi="Times New Roman" w:cs="Times New Roman"/>
          <w:color w:val="000000" w:themeColor="text1"/>
          <w:sz w:val="24"/>
          <w:szCs w:val="24"/>
        </w:rPr>
      </w:pPr>
    </w:p>
    <w:bookmarkEnd w:id="245"/>
    <w:p w14:paraId="3C04A546" w14:textId="7F284BA3" w:rsidR="00696E8D" w:rsidRPr="00696E8D"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La primera etapa del ciclo comienza en la sección de lectura, aquí es cuando los usuarios adquieren algún tipo de dato relevante, en cualquier tipo de formato, electrónico o impreso, estos datos pueden ser adquiridos de manera internas o externas a la organización, </w:t>
      </w:r>
      <w:r w:rsidRPr="00696E8D">
        <w:rPr>
          <w:rFonts w:ascii="Times New Roman" w:hAnsi="Times New Roman" w:cs="Times New Roman"/>
          <w:color w:val="000000" w:themeColor="text1"/>
          <w:sz w:val="24"/>
          <w:szCs w:val="24"/>
        </w:rPr>
        <w:lastRenderedPageBreak/>
        <w:t>pueden ser experiencias o hechos de la realidad</w:t>
      </w:r>
      <w:r w:rsidR="00CE5D7D">
        <w:rPr>
          <w:rFonts w:ascii="Times New Roman" w:hAnsi="Times New Roman" w:cs="Times New Roman"/>
          <w:color w:val="000000" w:themeColor="text1"/>
          <w:sz w:val="24"/>
          <w:szCs w:val="24"/>
        </w:rPr>
        <w:t>, l</w:t>
      </w:r>
      <w:r w:rsidRPr="00696E8D">
        <w:rPr>
          <w:rFonts w:ascii="Times New Roman" w:hAnsi="Times New Roman" w:cs="Times New Roman"/>
          <w:color w:val="000000" w:themeColor="text1"/>
          <w:sz w:val="24"/>
          <w:szCs w:val="24"/>
        </w:rPr>
        <w:t xml:space="preserve">a metodología de adquisición y recopilación de estos datos relevantes puede también ser variable.  </w:t>
      </w:r>
      <w:r w:rsidR="00256D07">
        <w:rPr>
          <w:rFonts w:ascii="Times New Roman" w:hAnsi="Times New Roman" w:cs="Times New Roman"/>
          <w:color w:val="000000" w:themeColor="text1"/>
          <w:sz w:val="24"/>
          <w:szCs w:val="24"/>
        </w:rPr>
        <w:t>(Ídem)</w:t>
      </w:r>
    </w:p>
    <w:p w14:paraId="194551DD" w14:textId="28F4535E" w:rsidR="00696E8D" w:rsidRPr="00696E8D"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La segunda etapa es la del reconocimiento, es aquí donde los datos adquiridos se convierten en información mediante un proceso cognitivo del usuarios que adquirió los datos, lo cual claramente puede llegar a ser subjetivo dependiendo del contexto cognitivo que posee el usuario, luego de esto se pasa a la tercera etapa, la reinterpretación , es aquí donde la información adquirida es transformada en conocimiento, al ser procesada y transformada en resúmenes</w:t>
      </w:r>
      <w:r w:rsidR="00256D07">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reportes e informes adecuados para la alta gerencia, se suelen usar documentos, gráfic</w:t>
      </w:r>
      <w:r w:rsidR="00256D07">
        <w:rPr>
          <w:rFonts w:ascii="Times New Roman" w:hAnsi="Times New Roman" w:cs="Times New Roman"/>
          <w:color w:val="000000" w:themeColor="text1"/>
          <w:sz w:val="24"/>
          <w:szCs w:val="24"/>
        </w:rPr>
        <w:t>o</w:t>
      </w:r>
      <w:r w:rsidRPr="00696E8D">
        <w:rPr>
          <w:rFonts w:ascii="Times New Roman" w:hAnsi="Times New Roman" w:cs="Times New Roman"/>
          <w:color w:val="000000" w:themeColor="text1"/>
          <w:sz w:val="24"/>
          <w:szCs w:val="24"/>
        </w:rPr>
        <w:t xml:space="preserve">s y metodologías de visualización más avanzadas para alcanzar una mayor facilidad del entendimiento. </w:t>
      </w:r>
      <w:r w:rsidR="00256D07">
        <w:rPr>
          <w:rFonts w:ascii="Times New Roman" w:hAnsi="Times New Roman" w:cs="Times New Roman"/>
          <w:color w:val="000000" w:themeColor="text1"/>
          <w:sz w:val="24"/>
          <w:szCs w:val="24"/>
        </w:rPr>
        <w:t>(Ídem)</w:t>
      </w:r>
    </w:p>
    <w:p w14:paraId="2B7567A7" w14:textId="2C7CE645" w:rsidR="00152DA4"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En la etapa de la revisión o evaluación se filtra y se evalúa toda la </w:t>
      </w:r>
      <w:r w:rsidRPr="00152DA4">
        <w:rPr>
          <w:rFonts w:ascii="Times New Roman" w:hAnsi="Times New Roman" w:cs="Times New Roman"/>
          <w:color w:val="000000" w:themeColor="text1"/>
          <w:sz w:val="24"/>
          <w:szCs w:val="24"/>
        </w:rPr>
        <w:t>información</w:t>
      </w:r>
      <w:r w:rsidRPr="00696E8D">
        <w:rPr>
          <w:rFonts w:ascii="Times New Roman" w:hAnsi="Times New Roman" w:cs="Times New Roman"/>
          <w:color w:val="000000" w:themeColor="text1"/>
          <w:sz w:val="24"/>
          <w:szCs w:val="24"/>
        </w:rPr>
        <w:t xml:space="preserve"> presentada, se realizan validaciones para asegurar la confiabilidad y la integridad de la información proporcionada, todo esto</w:t>
      </w:r>
      <w:r w:rsidR="00152DA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para poder hacer de carácter público este nuevo conocimiento</w:t>
      </w:r>
      <w:r w:rsidR="00152DA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w:t>
      </w:r>
      <w:r w:rsidR="00152DA4">
        <w:rPr>
          <w:rFonts w:ascii="Times New Roman" w:hAnsi="Times New Roman" w:cs="Times New Roman"/>
          <w:color w:val="000000" w:themeColor="text1"/>
          <w:sz w:val="24"/>
          <w:szCs w:val="24"/>
        </w:rPr>
        <w:t>E</w:t>
      </w:r>
      <w:r w:rsidRPr="00696E8D">
        <w:rPr>
          <w:rFonts w:ascii="Times New Roman" w:hAnsi="Times New Roman" w:cs="Times New Roman"/>
          <w:color w:val="000000" w:themeColor="text1"/>
          <w:sz w:val="24"/>
          <w:szCs w:val="24"/>
        </w:rPr>
        <w:t xml:space="preserve">sto se realiza a través de varios canales y personas encargadas del aseguramiento de la calidad. </w:t>
      </w:r>
      <w:r w:rsidR="00D93126">
        <w:rPr>
          <w:rFonts w:ascii="Times New Roman" w:hAnsi="Times New Roman" w:cs="Times New Roman"/>
          <w:color w:val="000000" w:themeColor="text1"/>
          <w:sz w:val="24"/>
          <w:szCs w:val="24"/>
        </w:rPr>
        <w:t>(Ídem)</w:t>
      </w:r>
    </w:p>
    <w:p w14:paraId="13624030" w14:textId="4E9AC0A1" w:rsidR="00696E8D" w:rsidRPr="00696E8D"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Completad</w:t>
      </w:r>
      <w:r w:rsidR="00152DA4">
        <w:rPr>
          <w:rFonts w:ascii="Times New Roman" w:hAnsi="Times New Roman" w:cs="Times New Roman"/>
          <w:color w:val="000000" w:themeColor="text1"/>
          <w:sz w:val="24"/>
          <w:szCs w:val="24"/>
        </w:rPr>
        <w:t>o</w:t>
      </w:r>
      <w:r w:rsidRPr="00696E8D">
        <w:rPr>
          <w:rFonts w:ascii="Times New Roman" w:hAnsi="Times New Roman" w:cs="Times New Roman"/>
          <w:color w:val="000000" w:themeColor="text1"/>
          <w:sz w:val="24"/>
          <w:szCs w:val="24"/>
        </w:rPr>
        <w:t xml:space="preserve"> est</w:t>
      </w:r>
      <w:r w:rsidR="00152DA4">
        <w:rPr>
          <w:rFonts w:ascii="Times New Roman" w:hAnsi="Times New Roman" w:cs="Times New Roman"/>
          <w:color w:val="000000" w:themeColor="text1"/>
          <w:sz w:val="24"/>
          <w:szCs w:val="24"/>
        </w:rPr>
        <w:t>o,</w:t>
      </w:r>
      <w:r w:rsidRPr="00696E8D">
        <w:rPr>
          <w:rFonts w:ascii="Times New Roman" w:hAnsi="Times New Roman" w:cs="Times New Roman"/>
          <w:color w:val="000000" w:themeColor="text1"/>
          <w:sz w:val="24"/>
          <w:szCs w:val="24"/>
        </w:rPr>
        <w:t xml:space="preserve"> se procede a la</w:t>
      </w:r>
      <w:r w:rsidR="00152DA4">
        <w:rPr>
          <w:rFonts w:ascii="Times New Roman" w:hAnsi="Times New Roman" w:cs="Times New Roman"/>
          <w:color w:val="000000" w:themeColor="text1"/>
          <w:sz w:val="24"/>
          <w:szCs w:val="24"/>
        </w:rPr>
        <w:t xml:space="preserve"> etapa de</w:t>
      </w:r>
      <w:r w:rsidRPr="00696E8D">
        <w:rPr>
          <w:rFonts w:ascii="Times New Roman" w:hAnsi="Times New Roman" w:cs="Times New Roman"/>
          <w:color w:val="000000" w:themeColor="text1"/>
          <w:sz w:val="24"/>
          <w:szCs w:val="24"/>
        </w:rPr>
        <w:t xml:space="preserve"> la emisión o distribución, la cual conlleva el hacer este conocimiento público y accesible a toda aquella comunidad dentro o fuera de la organización para los cuales este conocimiento tiene valor y pueden actuar sobre ella. Estas publicaciones se realizan con medio</w:t>
      </w:r>
      <w:r w:rsidR="00152DA4">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impresos o electrónicos, y su transferencia es controlad</w:t>
      </w:r>
      <w:r w:rsidR="00152DA4">
        <w:rPr>
          <w:rFonts w:ascii="Times New Roman" w:hAnsi="Times New Roman" w:cs="Times New Roman"/>
          <w:color w:val="000000" w:themeColor="text1"/>
          <w:sz w:val="24"/>
          <w:szCs w:val="24"/>
        </w:rPr>
        <w:t>a</w:t>
      </w:r>
      <w:r w:rsidRPr="00696E8D">
        <w:rPr>
          <w:rFonts w:ascii="Times New Roman" w:hAnsi="Times New Roman" w:cs="Times New Roman"/>
          <w:color w:val="000000" w:themeColor="text1"/>
          <w:sz w:val="24"/>
          <w:szCs w:val="24"/>
        </w:rPr>
        <w:t xml:space="preserve"> y asegurada por la organización</w:t>
      </w:r>
      <w:r w:rsidR="00152DA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asegurando de esta manera que los beneficios generados serán solamente para </w:t>
      </w:r>
      <w:r w:rsidR="00152DA4">
        <w:rPr>
          <w:rFonts w:ascii="Times New Roman" w:hAnsi="Times New Roman" w:cs="Times New Roman"/>
          <w:color w:val="000000" w:themeColor="text1"/>
          <w:sz w:val="24"/>
          <w:szCs w:val="24"/>
        </w:rPr>
        <w:t xml:space="preserve">los usuarios </w:t>
      </w:r>
      <w:r w:rsidRPr="00696E8D">
        <w:rPr>
          <w:rFonts w:ascii="Times New Roman" w:hAnsi="Times New Roman" w:cs="Times New Roman"/>
          <w:color w:val="000000" w:themeColor="text1"/>
          <w:sz w:val="24"/>
          <w:szCs w:val="24"/>
        </w:rPr>
        <w:t xml:space="preserve">que corresponde. </w:t>
      </w:r>
      <w:r w:rsidR="00D93126">
        <w:rPr>
          <w:rFonts w:ascii="Times New Roman" w:hAnsi="Times New Roman" w:cs="Times New Roman"/>
          <w:color w:val="000000" w:themeColor="text1"/>
          <w:sz w:val="24"/>
          <w:szCs w:val="24"/>
        </w:rPr>
        <w:t>(Ídem)</w:t>
      </w:r>
    </w:p>
    <w:p w14:paraId="79E0D18C" w14:textId="457568AB" w:rsidR="00923D2C"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En las últimas etapas se genera</w:t>
      </w:r>
      <w:r w:rsidR="00D93126">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los cambios en la organización, o en aquellas áreas donde el conocimiento haya tenido un impacto significativo, es aquí donde se toman las decisiones correspondientes como resultado de la adquisición de esta nueva información que ha sido de soporte y beneficio</w:t>
      </w:r>
      <w:r w:rsidR="00D93126">
        <w:rPr>
          <w:rFonts w:ascii="Times New Roman" w:hAnsi="Times New Roman" w:cs="Times New Roman"/>
          <w:color w:val="000000" w:themeColor="text1"/>
          <w:sz w:val="24"/>
          <w:szCs w:val="24"/>
        </w:rPr>
        <w:t xml:space="preserve">. </w:t>
      </w:r>
      <w:r w:rsidR="00923D2C">
        <w:rPr>
          <w:rFonts w:ascii="Times New Roman" w:hAnsi="Times New Roman" w:cs="Times New Roman"/>
          <w:color w:val="000000" w:themeColor="text1"/>
          <w:sz w:val="24"/>
          <w:szCs w:val="24"/>
        </w:rPr>
        <w:t>(Ídem)</w:t>
      </w:r>
    </w:p>
    <w:p w14:paraId="1583C144" w14:textId="38BE5C1F" w:rsidR="00696E8D" w:rsidRDefault="00D93126" w:rsidP="00923D2C">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696E8D" w:rsidRPr="00696E8D">
        <w:rPr>
          <w:rFonts w:ascii="Times New Roman" w:hAnsi="Times New Roman" w:cs="Times New Roman"/>
          <w:color w:val="000000" w:themeColor="text1"/>
          <w:sz w:val="24"/>
          <w:szCs w:val="24"/>
        </w:rPr>
        <w:t>ara finalizar el proceso de</w:t>
      </w:r>
      <w:r>
        <w:rPr>
          <w:rFonts w:ascii="Times New Roman" w:hAnsi="Times New Roman" w:cs="Times New Roman"/>
          <w:color w:val="000000" w:themeColor="text1"/>
          <w:sz w:val="24"/>
          <w:szCs w:val="24"/>
        </w:rPr>
        <w:t xml:space="preserve"> este</w:t>
      </w:r>
      <w:r w:rsidR="00696E8D" w:rsidRPr="00696E8D">
        <w:rPr>
          <w:rFonts w:ascii="Times New Roman" w:hAnsi="Times New Roman" w:cs="Times New Roman"/>
          <w:color w:val="000000" w:themeColor="text1"/>
          <w:sz w:val="24"/>
          <w:szCs w:val="24"/>
        </w:rPr>
        <w:t xml:space="preserve"> ciclo se realiza la etapa de recuperación de </w:t>
      </w:r>
      <w:r w:rsidRPr="00696E8D">
        <w:rPr>
          <w:rFonts w:ascii="Times New Roman" w:hAnsi="Times New Roman" w:cs="Times New Roman"/>
          <w:color w:val="000000" w:themeColor="text1"/>
          <w:sz w:val="24"/>
          <w:szCs w:val="24"/>
        </w:rPr>
        <w:t>información,</w:t>
      </w:r>
      <w:r w:rsidR="00696E8D" w:rsidRPr="00696E8D">
        <w:rPr>
          <w:rFonts w:ascii="Times New Roman" w:hAnsi="Times New Roman" w:cs="Times New Roman"/>
          <w:color w:val="000000" w:themeColor="text1"/>
          <w:sz w:val="24"/>
          <w:szCs w:val="24"/>
        </w:rPr>
        <w:t xml:space="preserve"> en la cual será almacenado y registrado la información para que pueda ser accesible en otros momentos, y con ayuda de más datos adquiridos el ciclo de la gestión de la información pueda volver a comenzar. </w:t>
      </w:r>
      <w:r>
        <w:rPr>
          <w:rFonts w:ascii="Times New Roman" w:hAnsi="Times New Roman" w:cs="Times New Roman"/>
          <w:color w:val="000000" w:themeColor="text1"/>
          <w:sz w:val="24"/>
          <w:szCs w:val="24"/>
        </w:rPr>
        <w:t>(Ídem)</w:t>
      </w:r>
    </w:p>
    <w:p w14:paraId="508B66D8" w14:textId="77777777" w:rsidR="00337F03" w:rsidRPr="00696E8D" w:rsidRDefault="00337F03" w:rsidP="00696E8D">
      <w:pPr>
        <w:spacing w:line="480" w:lineRule="auto"/>
        <w:rPr>
          <w:rFonts w:ascii="Times New Roman" w:hAnsi="Times New Roman" w:cs="Times New Roman"/>
          <w:color w:val="000000" w:themeColor="text1"/>
          <w:sz w:val="24"/>
          <w:szCs w:val="24"/>
        </w:rPr>
      </w:pPr>
    </w:p>
    <w:p w14:paraId="00883AC2" w14:textId="5E117EE8" w:rsidR="00696E8D" w:rsidRPr="00337F03" w:rsidRDefault="00696E8D" w:rsidP="00696E8D">
      <w:pPr>
        <w:spacing w:line="480" w:lineRule="auto"/>
        <w:rPr>
          <w:rFonts w:ascii="Times New Roman" w:hAnsi="Times New Roman" w:cs="Times New Roman"/>
          <w:b/>
          <w:color w:val="000000" w:themeColor="text1"/>
          <w:sz w:val="24"/>
          <w:szCs w:val="24"/>
          <w:lang w:val="es-HN"/>
        </w:rPr>
      </w:pPr>
      <w:r w:rsidRPr="00696E8D">
        <w:rPr>
          <w:rFonts w:ascii="Times New Roman" w:hAnsi="Times New Roman" w:cs="Times New Roman"/>
          <w:b/>
          <w:color w:val="000000" w:themeColor="text1"/>
          <w:sz w:val="24"/>
          <w:szCs w:val="24"/>
          <w:lang w:val="es-HN"/>
        </w:rPr>
        <w:t>2.2 Dirección estratégica</w:t>
      </w:r>
    </w:p>
    <w:p w14:paraId="7C8E4141" w14:textId="320A86F6" w:rsidR="0047358E"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b/>
          <w:color w:val="000000" w:themeColor="text1"/>
          <w:sz w:val="24"/>
          <w:szCs w:val="24"/>
        </w:rPr>
        <w:t xml:space="preserve">2.2.1 </w:t>
      </w:r>
      <w:r w:rsidR="006D6EFC" w:rsidRPr="00941628">
        <w:rPr>
          <w:rStyle w:val="Ttulo3Car"/>
          <w:rFonts w:ascii="Times New Roman" w:hAnsi="Times New Roman" w:cs="Times New Roman"/>
          <w:b/>
          <w:color w:val="auto"/>
        </w:rPr>
        <w:t>La Estrategia y La Estrategia Empresarial</w:t>
      </w:r>
      <w:r w:rsidR="00941628">
        <w:rPr>
          <w:rFonts w:ascii="Times New Roman" w:hAnsi="Times New Roman" w:cs="Times New Roman"/>
          <w:color w:val="000000" w:themeColor="text1"/>
          <w:sz w:val="24"/>
          <w:szCs w:val="24"/>
          <w:lang w:val="es-HN"/>
        </w:rPr>
        <w:t>.</w:t>
      </w:r>
      <w:r w:rsidR="0047358E">
        <w:rPr>
          <w:rFonts w:ascii="Times New Roman" w:hAnsi="Times New Roman" w:cs="Times New Roman"/>
          <w:color w:val="000000" w:themeColor="text1"/>
          <w:sz w:val="24"/>
          <w:szCs w:val="24"/>
          <w:lang w:val="es-HN"/>
        </w:rPr>
        <w:t xml:space="preserve"> </w:t>
      </w:r>
      <w:r w:rsidR="0047358E" w:rsidRPr="00696E8D">
        <w:rPr>
          <w:rFonts w:ascii="Times New Roman" w:hAnsi="Times New Roman" w:cs="Times New Roman"/>
          <w:color w:val="000000" w:themeColor="text1"/>
          <w:sz w:val="24"/>
          <w:szCs w:val="24"/>
          <w:lang w:val="es-HN"/>
        </w:rPr>
        <w:t xml:space="preserve">La palabra estrategia tiene un origen en los términos griegos STRATOS que significa ejército y AGEIN que significa guía, a </w:t>
      </w:r>
      <w:r w:rsidR="0047358E">
        <w:rPr>
          <w:rFonts w:ascii="Times New Roman" w:hAnsi="Times New Roman" w:cs="Times New Roman"/>
          <w:color w:val="000000" w:themeColor="text1"/>
          <w:sz w:val="24"/>
          <w:szCs w:val="24"/>
          <w:lang w:val="es-HN"/>
        </w:rPr>
        <w:t>lo cual se define</w:t>
      </w:r>
      <w:r w:rsidR="0047358E" w:rsidRPr="00696E8D">
        <w:rPr>
          <w:rFonts w:ascii="Times New Roman" w:hAnsi="Times New Roman" w:cs="Times New Roman"/>
          <w:color w:val="000000" w:themeColor="text1"/>
          <w:sz w:val="24"/>
          <w:szCs w:val="24"/>
          <w:lang w:val="es-HN"/>
        </w:rPr>
        <w:t xml:space="preserve"> etimológicamente como el arte de dirigir operaciones militares. </w:t>
      </w:r>
      <w:sdt>
        <w:sdtPr>
          <w:rPr>
            <w:rFonts w:ascii="Times New Roman" w:hAnsi="Times New Roman" w:cs="Times New Roman"/>
            <w:color w:val="000000" w:themeColor="text1"/>
            <w:sz w:val="24"/>
            <w:szCs w:val="24"/>
            <w:lang w:val="es-HN"/>
          </w:rPr>
          <w:id w:val="278224098"/>
          <w:citation/>
        </w:sdtPr>
        <w:sdtContent>
          <w:r w:rsidR="0047358E" w:rsidRPr="00696E8D">
            <w:rPr>
              <w:rFonts w:ascii="Times New Roman" w:hAnsi="Times New Roman" w:cs="Times New Roman"/>
              <w:color w:val="000000" w:themeColor="text1"/>
              <w:sz w:val="24"/>
              <w:szCs w:val="24"/>
              <w:lang w:val="es-HN"/>
            </w:rPr>
            <w:fldChar w:fldCharType="begin"/>
          </w:r>
          <w:r w:rsidR="0047358E">
            <w:rPr>
              <w:rFonts w:ascii="Times New Roman" w:hAnsi="Times New Roman" w:cs="Times New Roman"/>
              <w:color w:val="000000" w:themeColor="text1"/>
              <w:sz w:val="24"/>
              <w:szCs w:val="24"/>
            </w:rPr>
            <w:instrText xml:space="preserve">CITATION MarcadorDePosición1 \l 3082 </w:instrText>
          </w:r>
          <w:r w:rsidR="0047358E"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(Pérez &amp; Merino, 2008)</w:t>
          </w:r>
          <w:r w:rsidR="0047358E" w:rsidRPr="00696E8D">
            <w:rPr>
              <w:rFonts w:ascii="Times New Roman" w:hAnsi="Times New Roman" w:cs="Times New Roman"/>
              <w:color w:val="000000" w:themeColor="text1"/>
              <w:sz w:val="24"/>
              <w:szCs w:val="24"/>
              <w:lang w:val="es-MX"/>
            </w:rPr>
            <w:fldChar w:fldCharType="end"/>
          </w:r>
        </w:sdtContent>
      </w:sdt>
      <w:r w:rsidR="0047358E" w:rsidRPr="00696E8D">
        <w:rPr>
          <w:rFonts w:ascii="Times New Roman" w:hAnsi="Times New Roman" w:cs="Times New Roman"/>
          <w:color w:val="000000" w:themeColor="text1"/>
          <w:sz w:val="24"/>
          <w:szCs w:val="24"/>
          <w:lang w:val="es-HN"/>
        </w:rPr>
        <w:t xml:space="preserve">.  Según la opinión de Idalberto Ciavenato en su libro sobre la administración en los nuevos tiempos, la noción de estrategia es la aplicación articulada y coherente de fuerzas en gran escala contra algún enemigo. </w:t>
      </w:r>
      <w:sdt>
        <w:sdtPr>
          <w:rPr>
            <w:rFonts w:ascii="Times New Roman" w:hAnsi="Times New Roman" w:cs="Times New Roman"/>
            <w:color w:val="000000" w:themeColor="text1"/>
            <w:sz w:val="24"/>
            <w:szCs w:val="24"/>
            <w:lang w:val="es-HN"/>
          </w:rPr>
          <w:id w:val="-1846167100"/>
          <w:citation/>
        </w:sdtPr>
        <w:sdtContent>
          <w:r w:rsidR="0047358E" w:rsidRPr="00696E8D">
            <w:rPr>
              <w:rFonts w:ascii="Times New Roman" w:hAnsi="Times New Roman" w:cs="Times New Roman"/>
              <w:color w:val="000000" w:themeColor="text1"/>
              <w:sz w:val="24"/>
              <w:szCs w:val="24"/>
              <w:lang w:val="es-HN"/>
            </w:rPr>
            <w:fldChar w:fldCharType="begin"/>
          </w:r>
          <w:r w:rsidR="0047358E">
            <w:rPr>
              <w:rFonts w:ascii="Times New Roman" w:hAnsi="Times New Roman" w:cs="Times New Roman"/>
              <w:color w:val="000000" w:themeColor="text1"/>
              <w:sz w:val="24"/>
              <w:szCs w:val="24"/>
            </w:rPr>
            <w:instrText xml:space="preserve">CITATION MarcadorDePosición2 \l 3082 </w:instrText>
          </w:r>
          <w:r w:rsidR="0047358E"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(Ciavenato, 2002)</w:t>
          </w:r>
          <w:r w:rsidR="0047358E" w:rsidRPr="00696E8D">
            <w:rPr>
              <w:rFonts w:ascii="Times New Roman" w:hAnsi="Times New Roman" w:cs="Times New Roman"/>
              <w:color w:val="000000" w:themeColor="text1"/>
              <w:sz w:val="24"/>
              <w:szCs w:val="24"/>
              <w:lang w:val="es-MX"/>
            </w:rPr>
            <w:fldChar w:fldCharType="end"/>
          </w:r>
        </w:sdtContent>
      </w:sdt>
    </w:p>
    <w:p w14:paraId="0542DC4D" w14:textId="0DAFC344" w:rsidR="00696E8D" w:rsidRPr="00696E8D" w:rsidRDefault="00696E8D" w:rsidP="0047358E">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Estrategia ha sido una noción que ha sido estudiada desde la antigüedad y ha evolucionado de manera dinámica y continua en los contextos prácticos y académicos, este término se originó en la dirección del arte militar, “consiste en la coordinación del trabajo cooperativo orientado para poder mantener el control de la asignación de recursos y poseer nuevos territorios en posiciones privilegiadas que faciliten doblegar al contrario y tomar dominio y propiedad de nuevos recursos”. </w:t>
      </w:r>
      <w:sdt>
        <w:sdtPr>
          <w:rPr>
            <w:rFonts w:ascii="Times New Roman" w:hAnsi="Times New Roman" w:cs="Times New Roman"/>
            <w:color w:val="000000" w:themeColor="text1"/>
            <w:sz w:val="24"/>
            <w:szCs w:val="24"/>
            <w:lang w:val="es-HN"/>
          </w:rPr>
          <w:id w:val="1143385088"/>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lang w:val="es-HN"/>
            </w:rPr>
            <w:instrText xml:space="preserve">CITATION Hug11 \l 18442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lang w:val="es-HN"/>
            </w:rPr>
            <w:t>(Rivera &amp; Malaver, 2011)</w:t>
          </w:r>
          <w:r w:rsidRPr="00696E8D">
            <w:rPr>
              <w:rFonts w:ascii="Times New Roman" w:hAnsi="Times New Roman" w:cs="Times New Roman"/>
              <w:color w:val="000000" w:themeColor="text1"/>
              <w:sz w:val="24"/>
              <w:szCs w:val="24"/>
              <w:lang w:val="es-MX"/>
            </w:rPr>
            <w:fldChar w:fldCharType="end"/>
          </w:r>
        </w:sdtContent>
      </w:sdt>
    </w:p>
    <w:p w14:paraId="2FBF489C" w14:textId="47905602" w:rsidR="00696E8D" w:rsidRPr="00696E8D" w:rsidRDefault="00941628" w:rsidP="00941628">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lastRenderedPageBreak/>
        <w:t xml:space="preserve">Se puede </w:t>
      </w:r>
      <w:r w:rsidR="00696E8D" w:rsidRPr="00696E8D">
        <w:rPr>
          <w:rFonts w:ascii="Times New Roman" w:hAnsi="Times New Roman" w:cs="Times New Roman"/>
          <w:color w:val="000000" w:themeColor="text1"/>
          <w:sz w:val="24"/>
          <w:szCs w:val="24"/>
          <w:lang w:val="es-HN"/>
        </w:rPr>
        <w:t xml:space="preserve">analizar el concepto de estrategia desde el pensamiento del maestro chino Sun </w:t>
      </w:r>
      <w:proofErr w:type="spellStart"/>
      <w:r w:rsidR="00696E8D" w:rsidRPr="00696E8D">
        <w:rPr>
          <w:rFonts w:ascii="Times New Roman" w:hAnsi="Times New Roman" w:cs="Times New Roman"/>
          <w:color w:val="000000" w:themeColor="text1"/>
          <w:sz w:val="24"/>
          <w:szCs w:val="24"/>
          <w:lang w:val="es-HN"/>
        </w:rPr>
        <w:t>Tzu</w:t>
      </w:r>
      <w:proofErr w:type="spellEnd"/>
      <w:r w:rsidR="00696E8D" w:rsidRPr="00696E8D">
        <w:rPr>
          <w:rFonts w:ascii="Times New Roman" w:hAnsi="Times New Roman" w:cs="Times New Roman"/>
          <w:color w:val="000000" w:themeColor="text1"/>
          <w:sz w:val="24"/>
          <w:szCs w:val="24"/>
          <w:lang w:val="es-HN"/>
        </w:rPr>
        <w:t xml:space="preserve"> en un par de líneas de su libro el arte de la guerra:</w:t>
      </w:r>
    </w:p>
    <w:p w14:paraId="58514D61" w14:textId="6A531D2D" w:rsidR="00696E8D" w:rsidRPr="00696E8D" w:rsidRDefault="00696E8D" w:rsidP="0047358E">
      <w:pPr>
        <w:spacing w:line="480" w:lineRule="auto"/>
        <w:ind w:left="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Así pues, los buenos guerreros toman posición en un terreno en el que no pueden perder, y no pasan por alto las condiciones que hacen a su adversario proclive a la derrota. En consecuencia, un ejército victorioso gana primero y entabla la batalla después; un ejército derrotado lucha primero e intenta obtener la victoria después. Esta es la diferencia entre los que tienen estrategia y los que no tienen planes premeditados</w:t>
      </w:r>
      <w:sdt>
        <w:sdtPr>
          <w:rPr>
            <w:rFonts w:ascii="Times New Roman" w:hAnsi="Times New Roman" w:cs="Times New Roman"/>
            <w:color w:val="000000" w:themeColor="text1"/>
            <w:sz w:val="24"/>
            <w:szCs w:val="24"/>
            <w:lang w:val="es-HN"/>
          </w:rPr>
          <w:id w:val="-350113699"/>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CITATION SunAC \p 11 \l 3082 </w:instrText>
          </w:r>
          <w:r w:rsidRPr="00696E8D">
            <w:rPr>
              <w:rFonts w:ascii="Times New Roman" w:hAnsi="Times New Roman" w:cs="Times New Roman"/>
              <w:color w:val="000000" w:themeColor="text1"/>
              <w:sz w:val="24"/>
              <w:szCs w:val="24"/>
              <w:lang w:val="es-HN"/>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(Tzu, 2500 AC., p. 11)</w:t>
          </w:r>
          <w:r w:rsidRPr="00696E8D">
            <w:rPr>
              <w:rFonts w:ascii="Times New Roman" w:hAnsi="Times New Roman" w:cs="Times New Roman"/>
              <w:color w:val="000000" w:themeColor="text1"/>
              <w:sz w:val="24"/>
              <w:szCs w:val="24"/>
              <w:lang w:val="es-MX"/>
            </w:rPr>
            <w:fldChar w:fldCharType="end"/>
          </w:r>
        </w:sdtContent>
      </w:sdt>
    </w:p>
    <w:p w14:paraId="592FA06C" w14:textId="0DC34577" w:rsidR="00C140AB"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t xml:space="preserve">Aprendiendo de los procesos utilizados por el General Aníbal durante la segunda guerra Púnica contra los </w:t>
      </w:r>
      <w:r w:rsidR="00C140AB">
        <w:rPr>
          <w:rFonts w:ascii="Times New Roman" w:hAnsi="Times New Roman" w:cs="Times New Roman"/>
          <w:color w:val="000000" w:themeColor="text1"/>
          <w:sz w:val="24"/>
          <w:szCs w:val="24"/>
          <w:lang w:val="es-HN"/>
        </w:rPr>
        <w:t>r</w:t>
      </w:r>
      <w:r w:rsidRPr="00696E8D">
        <w:rPr>
          <w:rFonts w:ascii="Times New Roman" w:hAnsi="Times New Roman" w:cs="Times New Roman"/>
          <w:color w:val="000000" w:themeColor="text1"/>
          <w:sz w:val="24"/>
          <w:szCs w:val="24"/>
          <w:lang w:val="es-HN"/>
        </w:rPr>
        <w:t xml:space="preserve">omanos, en la cual tuvo que decidir el lugar en el cual se llevaría a cabo la batalla, él tenía cuatro opciones para ellos, En Iberia, el lugar donde se encontraba, Retirarse al norte de África, Combatir en las bahías del mediterráneo, o pelear en Italia, a lo cual él selecciono a Italia como el lugar </w:t>
      </w:r>
      <w:r w:rsidR="00941628"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adecuado para combatir. </w:t>
      </w:r>
      <w:sdt>
        <w:sdtPr>
          <w:rPr>
            <w:rFonts w:ascii="Times New Roman" w:hAnsi="Times New Roman" w:cs="Times New Roman"/>
            <w:color w:val="000000" w:themeColor="text1"/>
            <w:sz w:val="24"/>
            <w:szCs w:val="24"/>
            <w:lang w:val="es-HN"/>
          </w:rPr>
          <w:id w:val="38784942"/>
          <w:citation/>
        </w:sdtPr>
        <w:sdtContent>
          <w:r w:rsidR="00C140AB" w:rsidRPr="00696E8D">
            <w:rPr>
              <w:rFonts w:ascii="Times New Roman" w:hAnsi="Times New Roman" w:cs="Times New Roman"/>
              <w:color w:val="000000" w:themeColor="text1"/>
              <w:sz w:val="24"/>
              <w:szCs w:val="24"/>
              <w:lang w:val="es-HN"/>
            </w:rPr>
            <w:fldChar w:fldCharType="begin"/>
          </w:r>
          <w:r w:rsidR="00C140AB" w:rsidRPr="00696E8D">
            <w:rPr>
              <w:rFonts w:ascii="Times New Roman" w:hAnsi="Times New Roman" w:cs="Times New Roman"/>
              <w:color w:val="000000" w:themeColor="text1"/>
              <w:sz w:val="24"/>
              <w:szCs w:val="24"/>
            </w:rPr>
            <w:instrText xml:space="preserve"> CITATION Vas05 \l 3082 </w:instrText>
          </w:r>
          <w:r w:rsidR="00C140AB"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(Vasconcellos, 2005)</w:t>
          </w:r>
          <w:r w:rsidR="00C140AB" w:rsidRPr="00696E8D">
            <w:rPr>
              <w:rFonts w:ascii="Times New Roman" w:hAnsi="Times New Roman" w:cs="Times New Roman"/>
              <w:color w:val="000000" w:themeColor="text1"/>
              <w:sz w:val="24"/>
              <w:szCs w:val="24"/>
              <w:lang w:val="es-MX"/>
            </w:rPr>
            <w:fldChar w:fldCharType="end"/>
          </w:r>
        </w:sdtContent>
      </w:sdt>
    </w:p>
    <w:p w14:paraId="421271BB" w14:textId="1910019D" w:rsidR="00696E8D" w:rsidRDefault="00696E8D" w:rsidP="00C140AB">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estrategia para Aníbal es poder decidir el lugar, el tiempo y las condiciones de la batalla, la táctica se refiere </w:t>
      </w:r>
      <w:r w:rsidR="00941628"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a la manera en que se realizan las acciones durante la batalla, son las maneras de movilizar a la artillería y la caballería, por lo cual la estrategia establece el dónde y </w:t>
      </w:r>
      <w:r w:rsidR="00337F03" w:rsidRPr="00696E8D">
        <w:rPr>
          <w:rFonts w:ascii="Times New Roman" w:hAnsi="Times New Roman" w:cs="Times New Roman"/>
          <w:color w:val="000000" w:themeColor="text1"/>
          <w:sz w:val="24"/>
          <w:szCs w:val="24"/>
          <w:lang w:val="es-HN"/>
        </w:rPr>
        <w:t>cuándo</w:t>
      </w:r>
      <w:r w:rsidRPr="00696E8D">
        <w:rPr>
          <w:rFonts w:ascii="Times New Roman" w:hAnsi="Times New Roman" w:cs="Times New Roman"/>
          <w:color w:val="000000" w:themeColor="text1"/>
          <w:sz w:val="24"/>
          <w:szCs w:val="24"/>
          <w:lang w:val="es-HN"/>
        </w:rPr>
        <w:t xml:space="preserve"> combatir y la táctica establece el cómo. </w:t>
      </w:r>
      <w:r w:rsidR="00C140AB">
        <w:rPr>
          <w:rFonts w:ascii="Times New Roman" w:hAnsi="Times New Roman" w:cs="Times New Roman"/>
          <w:color w:val="000000" w:themeColor="text1"/>
          <w:sz w:val="24"/>
          <w:szCs w:val="24"/>
          <w:lang w:val="es-HN"/>
        </w:rPr>
        <w:t>(Ídem)</w:t>
      </w:r>
    </w:p>
    <w:p w14:paraId="58A1F790" w14:textId="209E9355" w:rsidR="00696E8D" w:rsidRPr="00696E8D" w:rsidRDefault="00337F03" w:rsidP="00941628">
      <w:pPr>
        <w:spacing w:line="480" w:lineRule="auto"/>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b/>
      </w:r>
      <w:r w:rsidRPr="00696E8D">
        <w:rPr>
          <w:rFonts w:ascii="Times New Roman" w:hAnsi="Times New Roman" w:cs="Times New Roman"/>
          <w:color w:val="000000" w:themeColor="text1"/>
          <w:sz w:val="24"/>
          <w:szCs w:val="24"/>
          <w:lang w:val="es-HN"/>
        </w:rPr>
        <w:t xml:space="preserve">Para Maquiavelo el engaño es el alma de todas las guerras, es algo que se debe utilizar, porque con seguridad tu enemigo lo utilizará contra ti. El engaño, la sorpresa y el espionaje son tácticas que llevan a alcanzar la victoria, son laudables, y dignas de elogio, de </w:t>
      </w:r>
      <w:r w:rsidRPr="00696E8D">
        <w:rPr>
          <w:rFonts w:ascii="Times New Roman" w:hAnsi="Times New Roman" w:cs="Times New Roman"/>
          <w:color w:val="000000" w:themeColor="text1"/>
          <w:sz w:val="24"/>
          <w:szCs w:val="24"/>
          <w:lang w:val="es-HN"/>
        </w:rPr>
        <w:lastRenderedPageBreak/>
        <w:t xml:space="preserve">igual manera se alabará y recordará al vencedor de la batalla, ya sea que </w:t>
      </w:r>
      <w:r w:rsidR="00FE794C" w:rsidRPr="00696E8D">
        <w:rPr>
          <w:rFonts w:ascii="Times New Roman" w:hAnsi="Times New Roman" w:cs="Times New Roman"/>
          <w:color w:val="000000" w:themeColor="text1"/>
          <w:sz w:val="24"/>
          <w:szCs w:val="24"/>
          <w:lang w:val="es-HN"/>
        </w:rPr>
        <w:t>haya</w:t>
      </w:r>
      <w:r w:rsidRPr="00696E8D">
        <w:rPr>
          <w:rFonts w:ascii="Times New Roman" w:hAnsi="Times New Roman" w:cs="Times New Roman"/>
          <w:color w:val="000000" w:themeColor="text1"/>
          <w:sz w:val="24"/>
          <w:szCs w:val="24"/>
          <w:lang w:val="es-HN"/>
        </w:rPr>
        <w:t xml:space="preserve"> utilizado estas estrategias o no. </w:t>
      </w:r>
      <w:sdt>
        <w:sdtPr>
          <w:rPr>
            <w:rFonts w:ascii="Times New Roman" w:hAnsi="Times New Roman" w:cs="Times New Roman"/>
            <w:color w:val="000000" w:themeColor="text1"/>
            <w:sz w:val="24"/>
            <w:szCs w:val="24"/>
            <w:lang w:val="es-HN"/>
          </w:rPr>
          <w:id w:val="1986742274"/>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CITATION Pér11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(Pérez, 2011)</w:t>
          </w:r>
          <w:r w:rsidRPr="00696E8D">
            <w:rPr>
              <w:rFonts w:ascii="Times New Roman" w:hAnsi="Times New Roman" w:cs="Times New Roman"/>
              <w:color w:val="000000" w:themeColor="text1"/>
              <w:sz w:val="24"/>
              <w:szCs w:val="24"/>
              <w:lang w:val="es-MX"/>
            </w:rPr>
            <w:fldChar w:fldCharType="end"/>
          </w:r>
        </w:sdtContent>
      </w:sdt>
    </w:p>
    <w:p w14:paraId="5E9CEAFB" w14:textId="76E0EC9E" w:rsidR="00941628" w:rsidRDefault="00696E8D" w:rsidP="00941628">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estrategia </w:t>
      </w:r>
      <w:r w:rsidR="00FE794C">
        <w:rPr>
          <w:rFonts w:ascii="Times New Roman" w:hAnsi="Times New Roman" w:cs="Times New Roman"/>
          <w:color w:val="000000" w:themeColor="text1"/>
          <w:sz w:val="24"/>
          <w:szCs w:val="24"/>
          <w:lang w:val="es-HN"/>
        </w:rPr>
        <w:t>e</w:t>
      </w:r>
      <w:r w:rsidRPr="00696E8D">
        <w:rPr>
          <w:rFonts w:ascii="Times New Roman" w:hAnsi="Times New Roman" w:cs="Times New Roman"/>
          <w:color w:val="000000" w:themeColor="text1"/>
          <w:sz w:val="24"/>
          <w:szCs w:val="24"/>
          <w:lang w:val="es-HN"/>
        </w:rPr>
        <w:t xml:space="preserve">mpresarial u </w:t>
      </w:r>
      <w:r w:rsidR="00FE794C">
        <w:rPr>
          <w:rFonts w:ascii="Times New Roman" w:hAnsi="Times New Roman" w:cs="Times New Roman"/>
          <w:color w:val="000000" w:themeColor="text1"/>
          <w:sz w:val="24"/>
          <w:szCs w:val="24"/>
          <w:lang w:val="es-HN"/>
        </w:rPr>
        <w:t>o</w:t>
      </w:r>
      <w:r w:rsidRPr="00696E8D">
        <w:rPr>
          <w:rFonts w:ascii="Times New Roman" w:hAnsi="Times New Roman" w:cs="Times New Roman"/>
          <w:color w:val="000000" w:themeColor="text1"/>
          <w:sz w:val="24"/>
          <w:szCs w:val="24"/>
          <w:lang w:val="es-HN"/>
        </w:rPr>
        <w:t>rganizacional es según</w:t>
      </w:r>
      <w:r w:rsidR="00941628">
        <w:rPr>
          <w:rFonts w:ascii="Times New Roman" w:hAnsi="Times New Roman" w:cs="Times New Roman"/>
          <w:color w:val="000000" w:themeColor="text1"/>
          <w:sz w:val="24"/>
          <w:szCs w:val="24"/>
          <w:lang w:val="es-HN"/>
        </w:rPr>
        <w:t xml:space="preserve"> Ciavenato (2002), </w:t>
      </w:r>
      <w:r w:rsidRPr="00696E8D">
        <w:rPr>
          <w:rFonts w:ascii="Times New Roman" w:hAnsi="Times New Roman" w:cs="Times New Roman"/>
          <w:color w:val="000000" w:themeColor="text1"/>
          <w:sz w:val="24"/>
          <w:szCs w:val="24"/>
          <w:lang w:val="es-HN"/>
        </w:rPr>
        <w:t>“La movilización de los recursos en el ámbito global de la organización, para alcanzar objetivos a largo plazo”</w:t>
      </w:r>
      <w:r w:rsidR="00FE794C">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Según el autor la estrategia viene a ser el comportamiento que ejecutan las organizaciones en respuesta a los cambios del ambiente externo que las rodean, estas estrategias se implementan utilizando tácticas organizacionales, las cuales se transforman en planes organizacionales, estas trasformaciones las podemos visualizar en la imagen</w:t>
      </w:r>
      <w:r w:rsidR="00031ABA">
        <w:rPr>
          <w:rFonts w:ascii="Times New Roman" w:hAnsi="Times New Roman" w:cs="Times New Roman"/>
          <w:color w:val="000000" w:themeColor="text1"/>
          <w:sz w:val="24"/>
          <w:szCs w:val="24"/>
          <w:lang w:val="es-HN"/>
        </w:rPr>
        <w:t xml:space="preserve"> 7</w:t>
      </w:r>
      <w:r w:rsidRPr="00696E8D">
        <w:rPr>
          <w:rFonts w:ascii="Times New Roman" w:hAnsi="Times New Roman" w:cs="Times New Roman"/>
          <w:color w:val="000000" w:themeColor="text1"/>
          <w:sz w:val="24"/>
          <w:szCs w:val="24"/>
          <w:lang w:val="es-HN"/>
        </w:rPr>
        <w:t>.</w:t>
      </w:r>
    </w:p>
    <w:p w14:paraId="6C3DC6B2" w14:textId="3FB19F9A" w:rsidR="00031ABA" w:rsidRPr="00696E8D" w:rsidRDefault="00031ABA" w:rsidP="00031ABA">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Imagen </w:t>
      </w:r>
      <w:r w:rsidR="00D76A90">
        <w:rPr>
          <w:rFonts w:ascii="Times New Roman" w:hAnsi="Times New Roman" w:cs="Times New Roman"/>
          <w:color w:val="000000" w:themeColor="text1"/>
          <w:sz w:val="24"/>
          <w:szCs w:val="24"/>
          <w:lang w:val="es-HN"/>
        </w:rPr>
        <w:t>6</w:t>
      </w:r>
      <w:r>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Transformación de la estrategia en tácticas y en planes operacionales</w:t>
      </w:r>
    </w:p>
    <w:p w14:paraId="3D1D3273" w14:textId="7AA2243F" w:rsidR="00031ABA" w:rsidRDefault="00031ABA" w:rsidP="00031ABA">
      <w:pPr>
        <w:spacing w:line="24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noProof/>
          <w:color w:val="000000" w:themeColor="text1"/>
          <w:sz w:val="24"/>
          <w:szCs w:val="24"/>
          <w:lang w:val="en-US"/>
        </w:rPr>
        <w:drawing>
          <wp:inline distT="0" distB="0" distL="0" distR="0" wp14:anchorId="65B7A84C" wp14:editId="277430BF">
            <wp:extent cx="3111500" cy="1933522"/>
            <wp:effectExtent l="190500" t="190500" r="184150" b="1816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140" t="16858" r="21600" b="22059"/>
                    <a:stretch/>
                  </pic:blipFill>
                  <pic:spPr bwMode="auto">
                    <a:xfrm>
                      <a:off x="0" y="0"/>
                      <a:ext cx="3141290" cy="19520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themeColor="text1"/>
          <w:sz w:val="24"/>
          <w:szCs w:val="24"/>
          <w:lang w:val="es-HN"/>
        </w:rPr>
        <w:br/>
        <w:t>Fuente: Obtenido de Ciavenato, 2002</w:t>
      </w:r>
      <w:r w:rsidR="002506E1">
        <w:rPr>
          <w:rFonts w:ascii="Times New Roman" w:hAnsi="Times New Roman" w:cs="Times New Roman"/>
          <w:color w:val="000000" w:themeColor="text1"/>
          <w:sz w:val="24"/>
          <w:szCs w:val="24"/>
          <w:lang w:val="es-HN"/>
        </w:rPr>
        <w:t>, pg. 323</w:t>
      </w:r>
      <w:r>
        <w:rPr>
          <w:rFonts w:ascii="Times New Roman" w:hAnsi="Times New Roman" w:cs="Times New Roman"/>
          <w:color w:val="000000" w:themeColor="text1"/>
          <w:sz w:val="24"/>
          <w:szCs w:val="24"/>
          <w:lang w:val="es-HN"/>
        </w:rPr>
        <w:br/>
      </w:r>
    </w:p>
    <w:p w14:paraId="0134CD59" w14:textId="42813F38" w:rsidR="00941628" w:rsidRPr="00696E8D" w:rsidRDefault="00941628" w:rsidP="00941628">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Como </w:t>
      </w:r>
      <w:r>
        <w:rPr>
          <w:rFonts w:ascii="Times New Roman" w:hAnsi="Times New Roman" w:cs="Times New Roman"/>
          <w:color w:val="000000" w:themeColor="text1"/>
          <w:sz w:val="24"/>
          <w:szCs w:val="24"/>
          <w:lang w:val="es-HN"/>
        </w:rPr>
        <w:t>se</w:t>
      </w:r>
      <w:r w:rsidRPr="00696E8D">
        <w:rPr>
          <w:rFonts w:ascii="Times New Roman" w:hAnsi="Times New Roman" w:cs="Times New Roman"/>
          <w:color w:val="000000" w:themeColor="text1"/>
          <w:sz w:val="24"/>
          <w:szCs w:val="24"/>
          <w:lang w:val="es-HN"/>
        </w:rPr>
        <w:t xml:space="preserve"> observa en la imagen </w:t>
      </w:r>
      <w:r w:rsidR="00D76A90">
        <w:rPr>
          <w:rFonts w:ascii="Times New Roman" w:hAnsi="Times New Roman" w:cs="Times New Roman"/>
          <w:color w:val="000000" w:themeColor="text1"/>
          <w:sz w:val="24"/>
          <w:szCs w:val="24"/>
          <w:lang w:val="es-HN"/>
        </w:rPr>
        <w:t>6</w:t>
      </w:r>
      <w:r w:rsidRPr="00696E8D">
        <w:rPr>
          <w:rFonts w:ascii="Times New Roman" w:hAnsi="Times New Roman" w:cs="Times New Roman"/>
          <w:color w:val="000000" w:themeColor="text1"/>
          <w:sz w:val="24"/>
          <w:szCs w:val="24"/>
          <w:lang w:val="es-HN"/>
        </w:rPr>
        <w:t>, el nivel institucional es el encargado de la planificación estratégica de la organización, es en este nivel donde nacen las diferentes estrategias que tomará la organización para poder alcanzar los objetivos establecidos, los cuales están planeados para alcanzar la visión institucional. Est</w:t>
      </w:r>
      <w:r w:rsidR="002506E1">
        <w:rPr>
          <w:rFonts w:ascii="Times New Roman" w:hAnsi="Times New Roman" w:cs="Times New Roman"/>
          <w:color w:val="000000" w:themeColor="text1"/>
          <w:sz w:val="24"/>
          <w:szCs w:val="24"/>
          <w:lang w:val="es-HN"/>
        </w:rPr>
        <w:t>o p</w:t>
      </w:r>
      <w:r w:rsidRPr="00696E8D">
        <w:rPr>
          <w:rFonts w:ascii="Times New Roman" w:hAnsi="Times New Roman" w:cs="Times New Roman"/>
          <w:color w:val="000000" w:themeColor="text1"/>
          <w:sz w:val="24"/>
          <w:szCs w:val="24"/>
          <w:lang w:val="es-HN"/>
        </w:rPr>
        <w:t>ermiten a la empresa centralizar todos sus esfuerzos y recursos en una serie de acciones simultaneas</w:t>
      </w:r>
      <w:r w:rsidR="002506E1">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w:t>
      </w:r>
      <w:r w:rsidRPr="00696E8D">
        <w:rPr>
          <w:rFonts w:ascii="Times New Roman" w:hAnsi="Times New Roman" w:cs="Times New Roman"/>
          <w:color w:val="000000" w:themeColor="text1"/>
          <w:sz w:val="24"/>
          <w:szCs w:val="24"/>
          <w:lang w:val="es-HN"/>
        </w:rPr>
        <w:lastRenderedPageBreak/>
        <w:t xml:space="preserve">operacionales y tácticas, mediante las cuales se realizarán las estrategias.  </w:t>
      </w:r>
      <w:sdt>
        <w:sdtPr>
          <w:rPr>
            <w:rFonts w:ascii="Times New Roman" w:hAnsi="Times New Roman" w:cs="Times New Roman"/>
            <w:color w:val="000000" w:themeColor="text1"/>
            <w:sz w:val="24"/>
            <w:szCs w:val="24"/>
            <w:lang w:val="es-HN"/>
          </w:rPr>
          <w:id w:val="-355889060"/>
          <w:citation/>
        </w:sdtPr>
        <w:sdtContent>
          <w:r w:rsidRPr="00696E8D">
            <w:rPr>
              <w:rFonts w:ascii="Times New Roman" w:hAnsi="Times New Roman" w:cs="Times New Roman"/>
              <w:color w:val="000000" w:themeColor="text1"/>
              <w:sz w:val="24"/>
              <w:szCs w:val="24"/>
              <w:lang w:val="es-HN"/>
            </w:rPr>
            <w:fldChar w:fldCharType="begin"/>
          </w:r>
          <w:r w:rsidR="002506E1">
            <w:rPr>
              <w:rFonts w:ascii="Times New Roman" w:hAnsi="Times New Roman" w:cs="Times New Roman"/>
              <w:color w:val="000000" w:themeColor="text1"/>
              <w:sz w:val="24"/>
              <w:szCs w:val="24"/>
            </w:rPr>
            <w:instrText xml:space="preserve">CITATION Cia021 \p 323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(Ciavenato, 2002, p. 323)</w:t>
          </w:r>
          <w:r w:rsidRPr="00696E8D">
            <w:rPr>
              <w:rFonts w:ascii="Times New Roman" w:hAnsi="Times New Roman" w:cs="Times New Roman"/>
              <w:color w:val="000000" w:themeColor="text1"/>
              <w:sz w:val="24"/>
              <w:szCs w:val="24"/>
              <w:lang w:val="es-MX"/>
            </w:rPr>
            <w:fldChar w:fldCharType="end"/>
          </w:r>
        </w:sdtContent>
      </w:sdt>
    </w:p>
    <w:p w14:paraId="2405372E" w14:textId="3B852BC0" w:rsidR="005E29E1" w:rsidRDefault="00696E8D" w:rsidP="00941628">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Michael </w:t>
      </w:r>
      <w:proofErr w:type="spellStart"/>
      <w:r w:rsidRPr="00696E8D">
        <w:rPr>
          <w:rFonts w:ascii="Times New Roman" w:hAnsi="Times New Roman" w:cs="Times New Roman"/>
          <w:color w:val="000000" w:themeColor="text1"/>
          <w:sz w:val="24"/>
          <w:szCs w:val="24"/>
          <w:lang w:val="es-HN"/>
        </w:rPr>
        <w:t>Porter</w:t>
      </w:r>
      <w:proofErr w:type="spellEnd"/>
      <w:r w:rsidR="005E29E1">
        <w:rPr>
          <w:rFonts w:ascii="Times New Roman" w:hAnsi="Times New Roman" w:cs="Times New Roman"/>
          <w:color w:val="000000" w:themeColor="text1"/>
          <w:sz w:val="24"/>
          <w:szCs w:val="24"/>
          <w:lang w:val="es-HN"/>
        </w:rPr>
        <w:t xml:space="preserve"> (2011)</w:t>
      </w:r>
      <w:r w:rsidRPr="00696E8D">
        <w:rPr>
          <w:rFonts w:ascii="Times New Roman" w:hAnsi="Times New Roman" w:cs="Times New Roman"/>
          <w:color w:val="000000" w:themeColor="text1"/>
          <w:sz w:val="24"/>
          <w:szCs w:val="24"/>
          <w:lang w:val="es-HN"/>
        </w:rPr>
        <w:t xml:space="preserve"> establece que la estrategia empresarial es la creación de una posición única y valiosa lo cual involucra un conjunto de actividades (tácticas y planes operacionales), estas actividades deben ser diferentes a las que realiza la competencia, de esta manera se podrá ofrecer un producto, servicio o precio diferente, este es el objetivo central del posicionamiento estratégico. </w:t>
      </w:r>
      <w:sdt>
        <w:sdtPr>
          <w:rPr>
            <w:rFonts w:ascii="Times New Roman" w:hAnsi="Times New Roman" w:cs="Times New Roman"/>
            <w:color w:val="000000" w:themeColor="text1"/>
            <w:sz w:val="24"/>
            <w:szCs w:val="24"/>
            <w:lang w:val="es-HN"/>
          </w:rPr>
          <w:id w:val="-638192369"/>
          <w:citation/>
        </w:sdtPr>
        <w:sdtContent>
          <w:r w:rsidR="005E29E1" w:rsidRPr="00696E8D">
            <w:rPr>
              <w:rFonts w:ascii="Times New Roman" w:hAnsi="Times New Roman" w:cs="Times New Roman"/>
              <w:color w:val="000000" w:themeColor="text1"/>
              <w:sz w:val="24"/>
              <w:szCs w:val="24"/>
              <w:lang w:val="es-HN"/>
            </w:rPr>
            <w:fldChar w:fldCharType="begin"/>
          </w:r>
          <w:r w:rsidR="005E29E1" w:rsidRPr="00696E8D">
            <w:rPr>
              <w:rFonts w:ascii="Times New Roman" w:hAnsi="Times New Roman" w:cs="Times New Roman"/>
              <w:color w:val="000000" w:themeColor="text1"/>
              <w:sz w:val="24"/>
              <w:szCs w:val="24"/>
            </w:rPr>
            <w:instrText xml:space="preserve"> CITATION Mic11 \l 3082 </w:instrText>
          </w:r>
          <w:r w:rsidR="005E29E1"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(Porter, 2011)</w:t>
          </w:r>
          <w:r w:rsidR="005E29E1" w:rsidRPr="00696E8D">
            <w:rPr>
              <w:rFonts w:ascii="Times New Roman" w:hAnsi="Times New Roman" w:cs="Times New Roman"/>
              <w:color w:val="000000" w:themeColor="text1"/>
              <w:sz w:val="24"/>
              <w:szCs w:val="24"/>
              <w:lang w:val="es-MX"/>
            </w:rPr>
            <w:fldChar w:fldCharType="end"/>
          </w:r>
        </w:sdtContent>
      </w:sdt>
    </w:p>
    <w:p w14:paraId="76F61BA7" w14:textId="006FAF5B" w:rsidR="00696E8D" w:rsidRPr="00696E8D" w:rsidRDefault="00CB3734" w:rsidP="00941628">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Así mismo</w:t>
      </w:r>
      <w:r w:rsidR="005E29E1">
        <w:rPr>
          <w:rFonts w:ascii="Times New Roman" w:hAnsi="Times New Roman" w:cs="Times New Roman"/>
          <w:color w:val="000000" w:themeColor="text1"/>
          <w:sz w:val="24"/>
          <w:szCs w:val="24"/>
          <w:lang w:val="es-HN"/>
        </w:rPr>
        <w:t>, estas</w:t>
      </w:r>
      <w:r w:rsidR="00696E8D" w:rsidRPr="00696E8D">
        <w:rPr>
          <w:rFonts w:ascii="Times New Roman" w:hAnsi="Times New Roman" w:cs="Times New Roman"/>
          <w:color w:val="000000" w:themeColor="text1"/>
          <w:sz w:val="24"/>
          <w:szCs w:val="24"/>
          <w:lang w:val="es-HN"/>
        </w:rPr>
        <w:t xml:space="preserve"> actividades pueden realizarse en cualquier área de la cadena de valor, ya sea en la adquisición y compra de la materia prima, en el proceso de almacenamiento, en el mismo proceso de producción, o en las ventas y servicios </w:t>
      </w:r>
      <w:r w:rsidR="005E29E1" w:rsidRPr="00696E8D">
        <w:rPr>
          <w:rFonts w:ascii="Times New Roman" w:hAnsi="Times New Roman" w:cs="Times New Roman"/>
          <w:color w:val="000000" w:themeColor="text1"/>
          <w:sz w:val="24"/>
          <w:szCs w:val="24"/>
          <w:lang w:val="es-HN"/>
        </w:rPr>
        <w:t>post</w:t>
      </w:r>
      <w:r w:rsidR="005E29E1">
        <w:rPr>
          <w:rFonts w:ascii="Times New Roman" w:hAnsi="Times New Roman" w:cs="Times New Roman"/>
          <w:color w:val="000000" w:themeColor="text1"/>
          <w:sz w:val="24"/>
          <w:szCs w:val="24"/>
          <w:lang w:val="es-HN"/>
        </w:rPr>
        <w:t>v</w:t>
      </w:r>
      <w:r w:rsidR="005E29E1" w:rsidRPr="00696E8D">
        <w:rPr>
          <w:rFonts w:ascii="Times New Roman" w:hAnsi="Times New Roman" w:cs="Times New Roman"/>
          <w:color w:val="000000" w:themeColor="text1"/>
          <w:sz w:val="24"/>
          <w:szCs w:val="24"/>
          <w:lang w:val="es-HN"/>
        </w:rPr>
        <w:t>entas</w:t>
      </w:r>
      <w:r w:rsidR="00696E8D" w:rsidRPr="00696E8D">
        <w:rPr>
          <w:rFonts w:ascii="Times New Roman" w:hAnsi="Times New Roman" w:cs="Times New Roman"/>
          <w:color w:val="000000" w:themeColor="text1"/>
          <w:sz w:val="24"/>
          <w:szCs w:val="24"/>
          <w:lang w:val="es-HN"/>
        </w:rPr>
        <w:t xml:space="preserve">. El objetivo es poder obtener una diferenciación de valor para el cliente, de esta manera poder competir en un mercado especifico. </w:t>
      </w:r>
      <w:r w:rsidR="005E29E1">
        <w:rPr>
          <w:rFonts w:ascii="Times New Roman" w:hAnsi="Times New Roman" w:cs="Times New Roman"/>
          <w:color w:val="000000" w:themeColor="text1"/>
          <w:sz w:val="24"/>
          <w:szCs w:val="24"/>
          <w:lang w:val="es-HN"/>
        </w:rPr>
        <w:t>(Ídem)</w:t>
      </w:r>
    </w:p>
    <w:p w14:paraId="27890DE7" w14:textId="1D6B8A10" w:rsidR="004268C0" w:rsidRDefault="00CB3734" w:rsidP="0054742A">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Además de esto, e</w:t>
      </w:r>
      <w:r w:rsidR="00696E8D" w:rsidRPr="00696E8D">
        <w:rPr>
          <w:rFonts w:ascii="Times New Roman" w:hAnsi="Times New Roman" w:cs="Times New Roman"/>
          <w:color w:val="000000" w:themeColor="text1"/>
          <w:sz w:val="24"/>
          <w:szCs w:val="24"/>
          <w:lang w:val="es-HN"/>
        </w:rPr>
        <w:t xml:space="preserve">xisten diferentes planteamientos estratégicos, </w:t>
      </w:r>
      <w:r>
        <w:rPr>
          <w:rFonts w:ascii="Times New Roman" w:hAnsi="Times New Roman" w:cs="Times New Roman"/>
          <w:color w:val="000000" w:themeColor="text1"/>
          <w:sz w:val="24"/>
          <w:szCs w:val="24"/>
          <w:lang w:val="es-HN"/>
        </w:rPr>
        <w:t>sin embargo,</w:t>
      </w:r>
      <w:r w:rsidR="00696E8D" w:rsidRPr="00696E8D">
        <w:rPr>
          <w:rFonts w:ascii="Times New Roman" w:hAnsi="Times New Roman" w:cs="Times New Roman"/>
          <w:color w:val="000000" w:themeColor="text1"/>
          <w:sz w:val="24"/>
          <w:szCs w:val="24"/>
          <w:lang w:val="es-HN"/>
        </w:rPr>
        <w:t xml:space="preserve"> para desenvolverse mejor que las </w:t>
      </w:r>
      <w:proofErr w:type="spellStart"/>
      <w:r>
        <w:rPr>
          <w:rFonts w:ascii="Times New Roman" w:hAnsi="Times New Roman" w:cs="Times New Roman"/>
          <w:color w:val="000000" w:themeColor="text1"/>
          <w:sz w:val="24"/>
          <w:szCs w:val="24"/>
          <w:lang w:val="es-HN"/>
        </w:rPr>
        <w:t>demas</w:t>
      </w:r>
      <w:proofErr w:type="spellEnd"/>
      <w:r w:rsidR="00696E8D" w:rsidRPr="00696E8D">
        <w:rPr>
          <w:rFonts w:ascii="Times New Roman" w:hAnsi="Times New Roman" w:cs="Times New Roman"/>
          <w:color w:val="000000" w:themeColor="text1"/>
          <w:sz w:val="24"/>
          <w:szCs w:val="24"/>
          <w:lang w:val="es-HN"/>
        </w:rPr>
        <w:t xml:space="preserve"> empresas del mismo </w:t>
      </w:r>
      <w:r>
        <w:rPr>
          <w:rFonts w:ascii="Times New Roman" w:hAnsi="Times New Roman" w:cs="Times New Roman"/>
          <w:color w:val="000000" w:themeColor="text1"/>
          <w:sz w:val="24"/>
          <w:szCs w:val="24"/>
          <w:lang w:val="es-HN"/>
        </w:rPr>
        <w:t>rubro,</w:t>
      </w:r>
      <w:r w:rsidR="00696E8D" w:rsidRPr="00696E8D">
        <w:rPr>
          <w:rFonts w:ascii="Times New Roman" w:hAnsi="Times New Roman" w:cs="Times New Roman"/>
          <w:color w:val="000000" w:themeColor="text1"/>
          <w:sz w:val="24"/>
          <w:szCs w:val="24"/>
          <w:lang w:val="es-HN"/>
        </w:rPr>
        <w:t xml:space="preserve"> solo se </w:t>
      </w:r>
      <w:r w:rsidR="004268C0">
        <w:rPr>
          <w:rFonts w:ascii="Times New Roman" w:hAnsi="Times New Roman" w:cs="Times New Roman"/>
          <w:color w:val="000000" w:themeColor="text1"/>
          <w:sz w:val="24"/>
          <w:szCs w:val="24"/>
          <w:lang w:val="es-HN"/>
        </w:rPr>
        <w:t>recomienda</w:t>
      </w:r>
      <w:r w:rsidR="00696E8D" w:rsidRPr="00696E8D">
        <w:rPr>
          <w:rFonts w:ascii="Times New Roman" w:hAnsi="Times New Roman" w:cs="Times New Roman"/>
          <w:color w:val="000000" w:themeColor="text1"/>
          <w:sz w:val="24"/>
          <w:szCs w:val="24"/>
          <w:lang w:val="es-HN"/>
        </w:rPr>
        <w:t xml:space="preserve"> tomar un</w:t>
      </w:r>
      <w:r>
        <w:rPr>
          <w:rFonts w:ascii="Times New Roman" w:hAnsi="Times New Roman" w:cs="Times New Roman"/>
          <w:color w:val="000000" w:themeColor="text1"/>
          <w:sz w:val="24"/>
          <w:szCs w:val="24"/>
          <w:lang w:val="es-HN"/>
        </w:rPr>
        <w:t>o</w:t>
      </w:r>
      <w:r w:rsidR="00696E8D" w:rsidRPr="00696E8D">
        <w:rPr>
          <w:rFonts w:ascii="Times New Roman" w:hAnsi="Times New Roman" w:cs="Times New Roman"/>
          <w:color w:val="000000" w:themeColor="text1"/>
          <w:sz w:val="24"/>
          <w:szCs w:val="24"/>
          <w:lang w:val="es-HN"/>
        </w:rPr>
        <w:t xml:space="preserve"> de </w:t>
      </w:r>
      <w:r w:rsidR="004268C0">
        <w:rPr>
          <w:rFonts w:ascii="Times New Roman" w:hAnsi="Times New Roman" w:cs="Times New Roman"/>
          <w:color w:val="000000" w:themeColor="text1"/>
          <w:sz w:val="24"/>
          <w:szCs w:val="24"/>
          <w:lang w:val="es-HN"/>
        </w:rPr>
        <w:t>los siguientes</w:t>
      </w:r>
      <w:r>
        <w:rPr>
          <w:rFonts w:ascii="Times New Roman" w:hAnsi="Times New Roman" w:cs="Times New Roman"/>
          <w:color w:val="000000" w:themeColor="text1"/>
          <w:sz w:val="24"/>
          <w:szCs w:val="24"/>
          <w:lang w:val="es-HN"/>
        </w:rPr>
        <w:t xml:space="preserve"> </w:t>
      </w:r>
      <w:r w:rsidR="004268C0">
        <w:rPr>
          <w:rFonts w:ascii="Times New Roman" w:hAnsi="Times New Roman" w:cs="Times New Roman"/>
          <w:color w:val="000000" w:themeColor="text1"/>
          <w:sz w:val="24"/>
          <w:szCs w:val="24"/>
          <w:lang w:val="es-HN"/>
        </w:rPr>
        <w:t>planteamientos</w:t>
      </w:r>
      <w:r w:rsidR="00696E8D" w:rsidRPr="00696E8D">
        <w:rPr>
          <w:rFonts w:ascii="Times New Roman" w:hAnsi="Times New Roman" w:cs="Times New Roman"/>
          <w:color w:val="000000" w:themeColor="text1"/>
          <w:sz w:val="24"/>
          <w:szCs w:val="24"/>
          <w:lang w:val="es-HN"/>
        </w:rPr>
        <w:t>:</w:t>
      </w:r>
      <w:r w:rsidR="004268C0">
        <w:rPr>
          <w:rFonts w:ascii="Times New Roman" w:hAnsi="Times New Roman" w:cs="Times New Roman"/>
          <w:color w:val="000000" w:themeColor="text1"/>
          <w:sz w:val="24"/>
          <w:szCs w:val="24"/>
          <w:lang w:val="es-HN"/>
        </w:rPr>
        <w:t xml:space="preserve"> </w:t>
      </w:r>
      <w:r w:rsidR="00696E8D" w:rsidRPr="00696E8D">
        <w:rPr>
          <w:rFonts w:ascii="Times New Roman" w:hAnsi="Times New Roman" w:cs="Times New Roman"/>
          <w:color w:val="000000" w:themeColor="text1"/>
          <w:sz w:val="24"/>
          <w:szCs w:val="24"/>
          <w:lang w:val="es-HN"/>
        </w:rPr>
        <w:t xml:space="preserve">Estrategia de liderazgo en costo, estrategia de diferenciación o estrategia de enfoque o alta segmentación, </w:t>
      </w:r>
      <w:r w:rsidR="004268C0">
        <w:rPr>
          <w:rFonts w:ascii="Times New Roman" w:hAnsi="Times New Roman" w:cs="Times New Roman"/>
          <w:color w:val="000000" w:themeColor="text1"/>
          <w:sz w:val="24"/>
          <w:szCs w:val="24"/>
          <w:lang w:val="es-HN"/>
        </w:rPr>
        <w:t>sin embargo, es posible</w:t>
      </w:r>
      <w:r w:rsidR="00696E8D" w:rsidRPr="00696E8D">
        <w:rPr>
          <w:rFonts w:ascii="Times New Roman" w:hAnsi="Times New Roman" w:cs="Times New Roman"/>
          <w:color w:val="000000" w:themeColor="text1"/>
          <w:sz w:val="24"/>
          <w:szCs w:val="24"/>
          <w:lang w:val="es-HN"/>
        </w:rPr>
        <w:t xml:space="preserve"> ser líder en costo y estar en una segmentación, esto es ilustrado en la imagen </w:t>
      </w:r>
      <w:r w:rsidR="00D76A90">
        <w:rPr>
          <w:rFonts w:ascii="Times New Roman" w:hAnsi="Times New Roman" w:cs="Times New Roman"/>
          <w:color w:val="000000" w:themeColor="text1"/>
          <w:sz w:val="24"/>
          <w:szCs w:val="24"/>
          <w:lang w:val="es-HN"/>
        </w:rPr>
        <w:t>7</w:t>
      </w:r>
      <w:r w:rsidR="00696E8D" w:rsidRPr="00696E8D">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398527993"/>
          <w:citation/>
        </w:sdtPr>
        <w:sdtContent>
          <w:r w:rsidR="004268C0" w:rsidRPr="00696E8D">
            <w:rPr>
              <w:rFonts w:ascii="Times New Roman" w:hAnsi="Times New Roman" w:cs="Times New Roman"/>
              <w:color w:val="000000" w:themeColor="text1"/>
              <w:sz w:val="24"/>
              <w:szCs w:val="24"/>
              <w:lang w:val="es-HN"/>
            </w:rPr>
            <w:fldChar w:fldCharType="begin"/>
          </w:r>
          <w:r w:rsidR="004268C0" w:rsidRPr="00696E8D">
            <w:rPr>
              <w:rFonts w:ascii="Times New Roman" w:hAnsi="Times New Roman" w:cs="Times New Roman"/>
              <w:color w:val="000000" w:themeColor="text1"/>
              <w:sz w:val="24"/>
              <w:szCs w:val="24"/>
            </w:rPr>
            <w:instrText xml:space="preserve"> CITATION Alf12 \l 3082 </w:instrText>
          </w:r>
          <w:r w:rsidR="004268C0"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(Lorenzo, 2012)</w:t>
          </w:r>
          <w:r w:rsidR="004268C0" w:rsidRPr="00696E8D">
            <w:rPr>
              <w:rFonts w:ascii="Times New Roman" w:hAnsi="Times New Roman" w:cs="Times New Roman"/>
              <w:color w:val="000000" w:themeColor="text1"/>
              <w:sz w:val="24"/>
              <w:szCs w:val="24"/>
              <w:lang w:val="es-MX"/>
            </w:rPr>
            <w:fldChar w:fldCharType="end"/>
          </w:r>
        </w:sdtContent>
      </w:sdt>
    </w:p>
    <w:p w14:paraId="587D3B3E" w14:textId="562DCB24" w:rsidR="00696E8D" w:rsidRPr="00696E8D" w:rsidRDefault="00696E8D" w:rsidP="0054742A">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primera de las estrategias, el liderazgo en costo, tiene como objetivo alcanzar una gran parte del mercado, tomando como cliente meta aquellos que son </w:t>
      </w:r>
      <w:r w:rsidR="0054742A"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sensibles a los precios. Para ellos es necesario realizar una larga serie de procesos organizacionales para poder reducir sus costos </w:t>
      </w:r>
      <w:r w:rsidR="0054742A"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que cualquiera de sus competidores de mercado. </w:t>
      </w:r>
      <w:r w:rsidR="004268C0">
        <w:rPr>
          <w:rFonts w:ascii="Times New Roman" w:hAnsi="Times New Roman" w:cs="Times New Roman"/>
          <w:color w:val="000000" w:themeColor="text1"/>
          <w:sz w:val="24"/>
          <w:szCs w:val="24"/>
          <w:lang w:val="es-HN"/>
        </w:rPr>
        <w:t>(Ídem)</w:t>
      </w:r>
    </w:p>
    <w:p w14:paraId="0F7507FB" w14:textId="1C688A7E" w:rsidR="00AF13E4" w:rsidRDefault="00AF13E4" w:rsidP="00DA3D8F">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lastRenderedPageBreak/>
        <w:t xml:space="preserve">Imagen </w:t>
      </w:r>
      <w:r w:rsidR="00D76A90">
        <w:rPr>
          <w:rFonts w:ascii="Times New Roman" w:hAnsi="Times New Roman" w:cs="Times New Roman"/>
          <w:color w:val="000000" w:themeColor="text1"/>
          <w:sz w:val="24"/>
          <w:szCs w:val="24"/>
          <w:lang w:val="es-HN"/>
        </w:rPr>
        <w:t>7</w:t>
      </w:r>
      <w:r>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Cuadro de </w:t>
      </w:r>
      <w:r w:rsidR="00DA3D8F">
        <w:rPr>
          <w:rFonts w:ascii="Times New Roman" w:hAnsi="Times New Roman" w:cs="Times New Roman"/>
          <w:color w:val="000000" w:themeColor="text1"/>
          <w:sz w:val="24"/>
          <w:szCs w:val="24"/>
          <w:lang w:val="es-HN"/>
        </w:rPr>
        <w:t>las ventajas competitivas</w:t>
      </w:r>
      <w:r w:rsidRPr="00696E8D">
        <w:rPr>
          <w:rFonts w:ascii="Times New Roman" w:hAnsi="Times New Roman" w:cs="Times New Roman"/>
          <w:color w:val="000000" w:themeColor="text1"/>
          <w:sz w:val="24"/>
          <w:szCs w:val="24"/>
          <w:lang w:val="es-HN"/>
        </w:rPr>
        <w:t>.</w:t>
      </w:r>
      <w:r w:rsidR="00DA3D8F" w:rsidRPr="00DA3D8F">
        <w:t xml:space="preserve"> </w:t>
      </w:r>
      <w:r w:rsidR="00DA3D8F">
        <w:rPr>
          <w:noProof/>
          <w:lang w:val="en-US"/>
        </w:rPr>
        <w:drawing>
          <wp:inline distT="0" distB="0" distL="0" distR="0" wp14:anchorId="25581C29" wp14:editId="7C3642FF">
            <wp:extent cx="3538331" cy="2526235"/>
            <wp:effectExtent l="57150" t="57150" r="119380" b="1219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6890" cy="25394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A3D8F">
        <w:br/>
      </w:r>
      <w:r>
        <w:rPr>
          <w:rFonts w:ascii="Times New Roman" w:hAnsi="Times New Roman" w:cs="Times New Roman"/>
          <w:color w:val="000000" w:themeColor="text1"/>
          <w:sz w:val="24"/>
          <w:szCs w:val="24"/>
          <w:lang w:val="es-HN"/>
        </w:rPr>
        <w:t>Fuente: obtenido</w:t>
      </w:r>
      <w:r w:rsidR="00DA3D8F">
        <w:rPr>
          <w:rFonts w:ascii="Times New Roman" w:hAnsi="Times New Roman" w:cs="Times New Roman"/>
          <w:color w:val="000000" w:themeColor="text1"/>
          <w:sz w:val="24"/>
          <w:szCs w:val="24"/>
          <w:lang w:val="es-HN"/>
        </w:rPr>
        <w:t xml:space="preserve"> de</w:t>
      </w:r>
      <w:r>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902301238"/>
          <w:citation/>
        </w:sdtPr>
        <w:sdtContent>
          <w:r w:rsidR="00DA3D8F">
            <w:rPr>
              <w:rFonts w:ascii="Times New Roman" w:hAnsi="Times New Roman" w:cs="Times New Roman"/>
              <w:color w:val="000000" w:themeColor="text1"/>
              <w:sz w:val="24"/>
              <w:szCs w:val="24"/>
              <w:lang w:val="es-HN"/>
            </w:rPr>
            <w:fldChar w:fldCharType="begin"/>
          </w:r>
          <w:r w:rsidR="00DA3D8F">
            <w:rPr>
              <w:rFonts w:ascii="Times New Roman" w:hAnsi="Times New Roman" w:cs="Times New Roman"/>
              <w:color w:val="000000" w:themeColor="text1"/>
              <w:sz w:val="24"/>
              <w:szCs w:val="24"/>
            </w:rPr>
            <w:instrText xml:space="preserve"> CITATION Alf17 \l 3082 </w:instrText>
          </w:r>
          <w:r w:rsidR="00DA3D8F">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(Peiro, 2017)</w:t>
          </w:r>
          <w:r w:rsidR="00DA3D8F">
            <w:rPr>
              <w:rFonts w:ascii="Times New Roman" w:hAnsi="Times New Roman" w:cs="Times New Roman"/>
              <w:color w:val="000000" w:themeColor="text1"/>
              <w:sz w:val="24"/>
              <w:szCs w:val="24"/>
              <w:lang w:val="es-HN"/>
            </w:rPr>
            <w:fldChar w:fldCharType="end"/>
          </w:r>
        </w:sdtContent>
      </w:sdt>
    </w:p>
    <w:p w14:paraId="30B3F8BD" w14:textId="77777777" w:rsidR="00DA3D8F" w:rsidRPr="00696E8D" w:rsidRDefault="00DA3D8F" w:rsidP="00DA3D8F">
      <w:pPr>
        <w:spacing w:line="240" w:lineRule="auto"/>
        <w:jc w:val="center"/>
        <w:rPr>
          <w:rFonts w:ascii="Times New Roman" w:hAnsi="Times New Roman" w:cs="Times New Roman"/>
          <w:color w:val="000000" w:themeColor="text1"/>
          <w:sz w:val="24"/>
          <w:szCs w:val="24"/>
          <w:lang w:val="es-HN"/>
        </w:rPr>
      </w:pPr>
    </w:p>
    <w:p w14:paraId="5756ACC3" w14:textId="110ABACD" w:rsidR="00696E8D" w:rsidRDefault="00696E8D" w:rsidP="0054742A">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Esta estrategia tiene sus orígenes en los años 70 con la creación de las grandes </w:t>
      </w:r>
      <w:r w:rsidR="0054742A" w:rsidRPr="00696E8D">
        <w:rPr>
          <w:rFonts w:ascii="Times New Roman" w:hAnsi="Times New Roman" w:cs="Times New Roman"/>
          <w:color w:val="000000" w:themeColor="text1"/>
          <w:sz w:val="24"/>
          <w:szCs w:val="24"/>
          <w:lang w:val="es-HN"/>
        </w:rPr>
        <w:t>fábricas</w:t>
      </w:r>
      <w:r w:rsidRPr="00696E8D">
        <w:rPr>
          <w:rFonts w:ascii="Times New Roman" w:hAnsi="Times New Roman" w:cs="Times New Roman"/>
          <w:color w:val="000000" w:themeColor="text1"/>
          <w:sz w:val="24"/>
          <w:szCs w:val="24"/>
          <w:lang w:val="es-HN"/>
        </w:rPr>
        <w:t xml:space="preserve"> industriales capaces de producir grandes cantidades de productos con alta calidad de fabricación, esta estrategia conlleva reducir al mínimo los costos de compras, inventarios, producción, generalmente </w:t>
      </w:r>
      <w:proofErr w:type="spellStart"/>
      <w:r w:rsidRPr="00696E8D">
        <w:rPr>
          <w:rFonts w:ascii="Times New Roman" w:hAnsi="Times New Roman" w:cs="Times New Roman"/>
          <w:color w:val="000000" w:themeColor="text1"/>
          <w:sz w:val="24"/>
          <w:szCs w:val="24"/>
          <w:lang w:val="es-HN"/>
        </w:rPr>
        <w:t>tercerizan</w:t>
      </w:r>
      <w:proofErr w:type="spellEnd"/>
      <w:r w:rsidRPr="00696E8D">
        <w:rPr>
          <w:rFonts w:ascii="Times New Roman" w:hAnsi="Times New Roman" w:cs="Times New Roman"/>
          <w:color w:val="000000" w:themeColor="text1"/>
          <w:sz w:val="24"/>
          <w:szCs w:val="24"/>
          <w:lang w:val="es-HN"/>
        </w:rPr>
        <w:t xml:space="preserve"> varios de los procesos, reducen costos en la publicidad y en el servicio al cliente directo. Todo esto con el objetivo final de poder brindar el precio más bajo del mercado.</w:t>
      </w:r>
      <w:r w:rsidR="004268C0">
        <w:rPr>
          <w:rFonts w:ascii="Times New Roman" w:hAnsi="Times New Roman" w:cs="Times New Roman"/>
          <w:color w:val="000000" w:themeColor="text1"/>
          <w:sz w:val="24"/>
          <w:szCs w:val="24"/>
          <w:lang w:val="es-HN"/>
        </w:rPr>
        <w:t xml:space="preserve"> (Ídem)</w:t>
      </w:r>
    </w:p>
    <w:p w14:paraId="74D3ECA6" w14:textId="24EAE02B" w:rsidR="00853D2A" w:rsidRDefault="0054742A" w:rsidP="004268C0">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El segundo planteamiento estratégico es </w:t>
      </w:r>
      <w:r w:rsidR="00853D2A">
        <w:rPr>
          <w:rFonts w:ascii="Times New Roman" w:hAnsi="Times New Roman" w:cs="Times New Roman"/>
          <w:color w:val="000000" w:themeColor="text1"/>
          <w:sz w:val="24"/>
          <w:szCs w:val="24"/>
          <w:lang w:val="es-HN"/>
        </w:rPr>
        <w:t>la</w:t>
      </w:r>
      <w:r w:rsidRPr="00696E8D">
        <w:rPr>
          <w:rFonts w:ascii="Times New Roman" w:hAnsi="Times New Roman" w:cs="Times New Roman"/>
          <w:color w:val="000000" w:themeColor="text1"/>
          <w:sz w:val="24"/>
          <w:szCs w:val="24"/>
          <w:lang w:val="es-HN"/>
        </w:rPr>
        <w:t xml:space="preserve"> diferenciación ,el cual consiste en poder ofrecer o brindar un producto o servicio que no esté en el mercado, algo que la competencia no les brinde a los clientes, esto puede ser tanto en el servicio al cliente, durante la venta o después de ella, puede ser en la distribución y entrega del producto, en la marca o en la tecnología que se utiliza, los mecanismo de comunicación con la compañía, los contratos de garantía, etc. </w:t>
      </w:r>
      <w:r w:rsidR="00DA3D8F">
        <w:rPr>
          <w:rFonts w:ascii="Times New Roman" w:hAnsi="Times New Roman" w:cs="Times New Roman"/>
          <w:color w:val="000000" w:themeColor="text1"/>
          <w:sz w:val="24"/>
          <w:szCs w:val="24"/>
          <w:lang w:val="es-HN"/>
        </w:rPr>
        <w:t>(Ídem)</w:t>
      </w:r>
    </w:p>
    <w:p w14:paraId="3C44CBB8" w14:textId="53C06742" w:rsidR="0054742A" w:rsidRPr="00696E8D" w:rsidRDefault="00D40E0F" w:rsidP="004268C0">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lastRenderedPageBreak/>
        <w:t>De este modo cumple su</w:t>
      </w:r>
      <w:r w:rsidR="0054742A" w:rsidRPr="00696E8D">
        <w:rPr>
          <w:rFonts w:ascii="Times New Roman" w:hAnsi="Times New Roman" w:cs="Times New Roman"/>
          <w:color w:val="000000" w:themeColor="text1"/>
          <w:sz w:val="24"/>
          <w:szCs w:val="24"/>
          <w:lang w:val="es-HN"/>
        </w:rPr>
        <w:t xml:space="preserve"> objetivo </w:t>
      </w:r>
      <w:r>
        <w:rPr>
          <w:rFonts w:ascii="Times New Roman" w:hAnsi="Times New Roman" w:cs="Times New Roman"/>
          <w:color w:val="000000" w:themeColor="text1"/>
          <w:sz w:val="24"/>
          <w:szCs w:val="24"/>
          <w:lang w:val="es-HN"/>
        </w:rPr>
        <w:t>de</w:t>
      </w:r>
      <w:r w:rsidR="0054742A" w:rsidRPr="00696E8D">
        <w:rPr>
          <w:rFonts w:ascii="Times New Roman" w:hAnsi="Times New Roman" w:cs="Times New Roman"/>
          <w:color w:val="000000" w:themeColor="text1"/>
          <w:sz w:val="24"/>
          <w:szCs w:val="24"/>
          <w:lang w:val="es-HN"/>
        </w:rPr>
        <w:t xml:space="preserve"> atraer al cliente mediante una característica de valor. Un </w:t>
      </w:r>
      <w:r>
        <w:rPr>
          <w:rFonts w:ascii="Times New Roman" w:hAnsi="Times New Roman" w:cs="Times New Roman"/>
          <w:color w:val="000000" w:themeColor="text1"/>
          <w:sz w:val="24"/>
          <w:szCs w:val="24"/>
          <w:lang w:val="es-HN"/>
        </w:rPr>
        <w:t>e</w:t>
      </w:r>
      <w:r w:rsidR="0054742A" w:rsidRPr="00696E8D">
        <w:rPr>
          <w:rFonts w:ascii="Times New Roman" w:hAnsi="Times New Roman" w:cs="Times New Roman"/>
          <w:color w:val="000000" w:themeColor="text1"/>
          <w:sz w:val="24"/>
          <w:szCs w:val="24"/>
          <w:lang w:val="es-HN"/>
        </w:rPr>
        <w:t xml:space="preserve">jemplo es la empresa </w:t>
      </w:r>
      <w:proofErr w:type="spellStart"/>
      <w:r w:rsidR="0054742A" w:rsidRPr="00696E8D">
        <w:rPr>
          <w:rFonts w:ascii="Times New Roman" w:hAnsi="Times New Roman" w:cs="Times New Roman"/>
          <w:color w:val="000000" w:themeColor="text1"/>
          <w:sz w:val="24"/>
          <w:szCs w:val="24"/>
          <w:lang w:val="es-HN"/>
        </w:rPr>
        <w:t>Ikea</w:t>
      </w:r>
      <w:proofErr w:type="spellEnd"/>
      <w:r w:rsidR="0054742A" w:rsidRPr="00696E8D">
        <w:rPr>
          <w:rFonts w:ascii="Times New Roman" w:hAnsi="Times New Roman" w:cs="Times New Roman"/>
          <w:color w:val="000000" w:themeColor="text1"/>
          <w:sz w:val="24"/>
          <w:szCs w:val="24"/>
          <w:lang w:val="es-HN"/>
        </w:rPr>
        <w:t xml:space="preserve">, la cual vende muebles, ofrece a sus clientes nuevos estilos de muebles, a un bajo costo, en horarios ampliados, brinda ayuda con las entregas, y hasta ofrece una guardería de niños mientras los padres compran en la tienda. </w:t>
      </w:r>
      <w:r w:rsidR="004C5CF3">
        <w:rPr>
          <w:rFonts w:ascii="Times New Roman" w:hAnsi="Times New Roman" w:cs="Times New Roman"/>
          <w:color w:val="000000" w:themeColor="text1"/>
          <w:sz w:val="24"/>
          <w:szCs w:val="24"/>
          <w:lang w:val="es-HN"/>
        </w:rPr>
        <w:t>(Ídem)</w:t>
      </w:r>
    </w:p>
    <w:p w14:paraId="606E0D41" w14:textId="4C17F294" w:rsidR="004C5CF3"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t>La Estrategia del enfoque o de la segmentación tiene como objetivo brindar sus productos y servicios a una cierta población con características específicas, ya sea por sus gustos, su ubicación geográfica, su nivel económico o por el tipo de producto que ellos demanden. De esta manera, la estrategia consiste en poder unir todos los recursos y esfuerzos de la compañía para poder brindar ese producto y servicio al nicho de mercado seleccionado, satisfaciendo las necesidades demandadas</w:t>
      </w:r>
      <w:r w:rsidR="004C5CF3">
        <w:rPr>
          <w:rFonts w:ascii="Times New Roman" w:hAnsi="Times New Roman" w:cs="Times New Roman"/>
          <w:color w:val="000000" w:themeColor="text1"/>
          <w:sz w:val="24"/>
          <w:szCs w:val="24"/>
          <w:lang w:val="es-HN"/>
        </w:rPr>
        <w:t>. (Ídem)</w:t>
      </w:r>
    </w:p>
    <w:p w14:paraId="34C5F3F8" w14:textId="4B31044F" w:rsidR="00696E8D" w:rsidRPr="00696E8D" w:rsidRDefault="004C5CF3" w:rsidP="004C5CF3">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w:t>
      </w:r>
      <w:r w:rsidR="00696E8D" w:rsidRPr="00696E8D">
        <w:rPr>
          <w:rFonts w:ascii="Times New Roman" w:hAnsi="Times New Roman" w:cs="Times New Roman"/>
          <w:color w:val="000000" w:themeColor="text1"/>
          <w:sz w:val="24"/>
          <w:szCs w:val="24"/>
          <w:lang w:val="es-HN"/>
        </w:rPr>
        <w:t xml:space="preserve"> diferencia de los demás competidores del mercado general, los cuales compiten por costos y diferenciación, esta estrategia no suele brindar precios bajos, </w:t>
      </w:r>
      <w:r w:rsidRPr="00696E8D">
        <w:rPr>
          <w:rFonts w:ascii="Times New Roman" w:hAnsi="Times New Roman" w:cs="Times New Roman"/>
          <w:color w:val="000000" w:themeColor="text1"/>
          <w:sz w:val="24"/>
          <w:szCs w:val="24"/>
          <w:lang w:val="es-HN"/>
        </w:rPr>
        <w:t>ni alguna</w:t>
      </w:r>
      <w:r w:rsidR="00696E8D" w:rsidRPr="00696E8D">
        <w:rPr>
          <w:rFonts w:ascii="Times New Roman" w:hAnsi="Times New Roman" w:cs="Times New Roman"/>
          <w:color w:val="000000" w:themeColor="text1"/>
          <w:sz w:val="24"/>
          <w:szCs w:val="24"/>
          <w:lang w:val="es-HN"/>
        </w:rPr>
        <w:t xml:space="preserve"> marcada diferenciación, pero si es capaz de alcanzar elevados rendimientos si logra satisfacer a su estrecho mercado. </w:t>
      </w:r>
      <w:r>
        <w:rPr>
          <w:rFonts w:ascii="Times New Roman" w:hAnsi="Times New Roman" w:cs="Times New Roman"/>
          <w:color w:val="000000" w:themeColor="text1"/>
          <w:sz w:val="24"/>
          <w:szCs w:val="24"/>
          <w:lang w:val="es-HN"/>
        </w:rPr>
        <w:t>(Ídem)</w:t>
      </w:r>
    </w:p>
    <w:p w14:paraId="292D3761" w14:textId="5024BE3B" w:rsidR="00696E8D"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r>
      <w:r w:rsidRPr="00696E8D">
        <w:rPr>
          <w:rFonts w:ascii="Times New Roman" w:hAnsi="Times New Roman" w:cs="Times New Roman"/>
          <w:b/>
          <w:color w:val="000000" w:themeColor="text1"/>
          <w:sz w:val="24"/>
          <w:szCs w:val="24"/>
        </w:rPr>
        <w:t>2.2.2 Gestión del conocimiento</w:t>
      </w:r>
      <w:r w:rsidRPr="00696E8D">
        <w:rPr>
          <w:rFonts w:ascii="Times New Roman" w:hAnsi="Times New Roman" w:cs="Times New Roman"/>
          <w:color w:val="000000" w:themeColor="text1"/>
          <w:sz w:val="24"/>
          <w:szCs w:val="24"/>
          <w:lang w:val="es-HN"/>
        </w:rPr>
        <w:t xml:space="preserve">. Para comprender la gestión del conocimiento </w:t>
      </w:r>
      <w:r w:rsidR="00EA124B">
        <w:rPr>
          <w:rFonts w:ascii="Times New Roman" w:hAnsi="Times New Roman" w:cs="Times New Roman"/>
          <w:color w:val="000000" w:themeColor="text1"/>
          <w:sz w:val="24"/>
          <w:szCs w:val="24"/>
          <w:lang w:val="es-HN"/>
        </w:rPr>
        <w:t xml:space="preserve">es necesario definir </w:t>
      </w:r>
      <w:r w:rsidRPr="00696E8D">
        <w:rPr>
          <w:rFonts w:ascii="Times New Roman" w:hAnsi="Times New Roman" w:cs="Times New Roman"/>
          <w:color w:val="000000" w:themeColor="text1"/>
          <w:sz w:val="24"/>
          <w:szCs w:val="24"/>
          <w:lang w:val="es-HN"/>
        </w:rPr>
        <w:t>primer</w:t>
      </w:r>
      <w:r w:rsidR="00EA124B">
        <w:rPr>
          <w:rFonts w:ascii="Times New Roman" w:hAnsi="Times New Roman" w:cs="Times New Roman"/>
          <w:color w:val="000000" w:themeColor="text1"/>
          <w:sz w:val="24"/>
          <w:szCs w:val="24"/>
          <w:lang w:val="es-HN"/>
        </w:rPr>
        <w:t>o</w:t>
      </w:r>
      <w:r w:rsidRPr="00696E8D">
        <w:rPr>
          <w:rFonts w:ascii="Times New Roman" w:hAnsi="Times New Roman" w:cs="Times New Roman"/>
          <w:color w:val="000000" w:themeColor="text1"/>
          <w:sz w:val="24"/>
          <w:szCs w:val="24"/>
          <w:lang w:val="es-HN"/>
        </w:rPr>
        <w:t xml:space="preserve"> el conocimiento. El conocimiento es la acumulación de información valiosa que ha sido adquirida mediante la experiencia </w:t>
      </w:r>
      <w:r w:rsidR="00BB1257">
        <w:rPr>
          <w:rFonts w:ascii="Times New Roman" w:hAnsi="Times New Roman" w:cs="Times New Roman"/>
          <w:color w:val="000000" w:themeColor="text1"/>
          <w:sz w:val="24"/>
          <w:szCs w:val="24"/>
          <w:lang w:val="es-HN"/>
        </w:rPr>
        <w:t>y</w:t>
      </w:r>
      <w:r w:rsidRPr="00696E8D">
        <w:rPr>
          <w:rFonts w:ascii="Times New Roman" w:hAnsi="Times New Roman" w:cs="Times New Roman"/>
          <w:color w:val="000000" w:themeColor="text1"/>
          <w:sz w:val="24"/>
          <w:szCs w:val="24"/>
          <w:lang w:val="es-HN"/>
        </w:rPr>
        <w:t xml:space="preserve"> aprendizaje</w:t>
      </w:r>
      <w:r w:rsidR="00BB1257">
        <w:rPr>
          <w:rFonts w:ascii="Times New Roman" w:hAnsi="Times New Roman" w:cs="Times New Roman"/>
          <w:color w:val="000000" w:themeColor="text1"/>
          <w:sz w:val="24"/>
          <w:szCs w:val="24"/>
          <w:lang w:val="es-HN"/>
        </w:rPr>
        <w:t xml:space="preserve"> o</w:t>
      </w:r>
      <w:r w:rsidRPr="00696E8D">
        <w:rPr>
          <w:rFonts w:ascii="Times New Roman" w:hAnsi="Times New Roman" w:cs="Times New Roman"/>
          <w:color w:val="000000" w:themeColor="text1"/>
          <w:sz w:val="24"/>
          <w:szCs w:val="24"/>
          <w:lang w:val="es-HN"/>
        </w:rPr>
        <w:t xml:space="preserve"> mediante la percepción sensorial, esta información son datos relacionados entre sí, los cuales por separado no tienen valor relevante </w:t>
      </w:r>
      <w:r w:rsidRPr="00696E8D">
        <w:rPr>
          <w:rFonts w:ascii="Times New Roman" w:hAnsi="Times New Roman" w:cs="Times New Roman"/>
          <w:color w:val="000000" w:themeColor="text1"/>
          <w:sz w:val="24"/>
          <w:szCs w:val="24"/>
        </w:rPr>
        <w:t>(Pére</w:t>
      </w:r>
      <w:r w:rsidR="0054742A">
        <w:rPr>
          <w:rFonts w:ascii="Times New Roman" w:hAnsi="Times New Roman" w:cs="Times New Roman"/>
          <w:color w:val="000000" w:themeColor="text1"/>
          <w:sz w:val="24"/>
          <w:szCs w:val="24"/>
        </w:rPr>
        <w:t>z</w:t>
      </w:r>
      <w:r w:rsidRPr="00696E8D">
        <w:rPr>
          <w:rFonts w:ascii="Times New Roman" w:hAnsi="Times New Roman" w:cs="Times New Roman"/>
          <w:color w:val="000000" w:themeColor="text1"/>
          <w:sz w:val="24"/>
          <w:szCs w:val="24"/>
        </w:rPr>
        <w:t>, 2008). “</w:t>
      </w:r>
      <w:r w:rsidRPr="00696E8D">
        <w:rPr>
          <w:rFonts w:ascii="Times New Roman" w:hAnsi="Times New Roman" w:cs="Times New Roman"/>
          <w:color w:val="000000" w:themeColor="text1"/>
          <w:sz w:val="24"/>
          <w:szCs w:val="24"/>
          <w:lang w:val="es-HN"/>
        </w:rPr>
        <w:t xml:space="preserve">El </w:t>
      </w:r>
      <w:r w:rsidRPr="00696E8D">
        <w:rPr>
          <w:rFonts w:ascii="Times New Roman" w:hAnsi="Times New Roman" w:cs="Times New Roman"/>
          <w:b/>
          <w:bCs/>
          <w:color w:val="000000" w:themeColor="text1"/>
          <w:sz w:val="24"/>
          <w:szCs w:val="24"/>
          <w:lang w:val="es-HN"/>
        </w:rPr>
        <w:t>conocimiento</w:t>
      </w:r>
      <w:r w:rsidRPr="00696E8D">
        <w:rPr>
          <w:rFonts w:ascii="Times New Roman" w:hAnsi="Times New Roman" w:cs="Times New Roman"/>
          <w:color w:val="000000" w:themeColor="text1"/>
          <w:sz w:val="24"/>
          <w:szCs w:val="24"/>
          <w:lang w:val="es-HN"/>
        </w:rPr>
        <w:t xml:space="preserve"> es un conjunto de representaciones abstractas que se almacenan mediante la experiencia o la adquisición de </w:t>
      </w:r>
      <w:r w:rsidR="00BB1257">
        <w:rPr>
          <w:rFonts w:ascii="Times New Roman" w:hAnsi="Times New Roman" w:cs="Times New Roman"/>
          <w:color w:val="000000" w:themeColor="text1"/>
          <w:sz w:val="24"/>
          <w:szCs w:val="24"/>
          <w:lang w:val="es-HN"/>
        </w:rPr>
        <w:t>información</w:t>
      </w:r>
      <w:r w:rsidRPr="00696E8D">
        <w:rPr>
          <w:rFonts w:ascii="Times New Roman" w:hAnsi="Times New Roman" w:cs="Times New Roman"/>
          <w:color w:val="000000" w:themeColor="text1"/>
          <w:sz w:val="24"/>
          <w:szCs w:val="24"/>
          <w:lang w:val="es-HN"/>
        </w:rPr>
        <w:t xml:space="preserve"> o a través de la observación”</w:t>
      </w:r>
      <w:r w:rsidR="00BB1257">
        <w:rPr>
          <w:rFonts w:ascii="Times New Roman" w:hAnsi="Times New Roman" w:cs="Times New Roman"/>
          <w:color w:val="000000" w:themeColor="text1"/>
          <w:sz w:val="24"/>
          <w:szCs w:val="24"/>
          <w:lang w:val="es-HN"/>
        </w:rPr>
        <w:t>.</w:t>
      </w:r>
    </w:p>
    <w:p w14:paraId="2CA2B494" w14:textId="77777777" w:rsidR="00494256" w:rsidRPr="00696E8D" w:rsidRDefault="00494256" w:rsidP="00696E8D">
      <w:pPr>
        <w:spacing w:line="480" w:lineRule="auto"/>
        <w:rPr>
          <w:rFonts w:ascii="Times New Roman" w:hAnsi="Times New Roman" w:cs="Times New Roman"/>
          <w:color w:val="000000" w:themeColor="text1"/>
          <w:sz w:val="24"/>
          <w:szCs w:val="24"/>
          <w:lang w:val="es-HN"/>
        </w:rPr>
      </w:pPr>
    </w:p>
    <w:p w14:paraId="46B24640" w14:textId="5D7A566A" w:rsidR="00696E8D" w:rsidRPr="00696E8D" w:rsidRDefault="00696E8D" w:rsidP="00BB1257">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lastRenderedPageBreak/>
        <w:t xml:space="preserve">Para </w:t>
      </w:r>
      <w:r w:rsidR="00BB1257">
        <w:rPr>
          <w:rFonts w:ascii="Times New Roman" w:hAnsi="Times New Roman" w:cs="Times New Roman"/>
          <w:color w:val="000000" w:themeColor="text1"/>
          <w:sz w:val="24"/>
          <w:szCs w:val="24"/>
          <w:lang w:val="es-HN"/>
        </w:rPr>
        <w:t xml:space="preserve">Davenport </w:t>
      </w:r>
      <w:r w:rsidR="00494256">
        <w:rPr>
          <w:rFonts w:ascii="Times New Roman" w:hAnsi="Times New Roman" w:cs="Times New Roman"/>
          <w:color w:val="000000" w:themeColor="text1"/>
          <w:sz w:val="24"/>
          <w:szCs w:val="24"/>
          <w:lang w:val="es-HN"/>
        </w:rPr>
        <w:t xml:space="preserve">la gestión del Conocimiento es de gran valor para </w:t>
      </w:r>
      <w:proofErr w:type="gramStart"/>
      <w:r w:rsidR="00494256">
        <w:rPr>
          <w:rFonts w:ascii="Times New Roman" w:hAnsi="Times New Roman" w:cs="Times New Roman"/>
          <w:color w:val="000000" w:themeColor="text1"/>
          <w:sz w:val="24"/>
          <w:szCs w:val="24"/>
          <w:lang w:val="es-HN"/>
        </w:rPr>
        <w:t>las empresa</w:t>
      </w:r>
      <w:proofErr w:type="gramEnd"/>
      <w:r w:rsidR="00494256">
        <w:rPr>
          <w:rFonts w:ascii="Times New Roman" w:hAnsi="Times New Roman" w:cs="Times New Roman"/>
          <w:color w:val="000000" w:themeColor="text1"/>
          <w:sz w:val="24"/>
          <w:szCs w:val="24"/>
          <w:lang w:val="es-HN"/>
        </w:rPr>
        <w:t xml:space="preserve"> y lo define</w:t>
      </w:r>
      <w:r w:rsidR="00BB1257">
        <w:rPr>
          <w:rFonts w:ascii="Times New Roman" w:hAnsi="Times New Roman" w:cs="Times New Roman"/>
          <w:color w:val="000000" w:themeColor="text1"/>
          <w:sz w:val="24"/>
          <w:szCs w:val="24"/>
          <w:lang w:val="es-HN"/>
        </w:rPr>
        <w:t xml:space="preserve"> como</w:t>
      </w:r>
      <w:r w:rsidRPr="00696E8D">
        <w:rPr>
          <w:rFonts w:ascii="Times New Roman" w:hAnsi="Times New Roman" w:cs="Times New Roman"/>
          <w:color w:val="000000" w:themeColor="text1"/>
          <w:sz w:val="24"/>
          <w:szCs w:val="24"/>
          <w:lang w:val="es-HN"/>
        </w:rPr>
        <w:t>:</w:t>
      </w:r>
    </w:p>
    <w:p w14:paraId="403DE010" w14:textId="2FDB9E15" w:rsidR="00696E8D" w:rsidRPr="00696E8D" w:rsidRDefault="00BB1257" w:rsidP="00BB1257">
      <w:pPr>
        <w:spacing w:line="480" w:lineRule="auto"/>
        <w:ind w:left="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U</w:t>
      </w:r>
      <w:r w:rsidR="00696E8D" w:rsidRPr="00696E8D">
        <w:rPr>
          <w:rFonts w:ascii="Times New Roman" w:hAnsi="Times New Roman" w:cs="Times New Roman"/>
          <w:color w:val="000000" w:themeColor="text1"/>
          <w:sz w:val="24"/>
          <w:szCs w:val="24"/>
          <w:lang w:val="es-HN"/>
        </w:rPr>
        <w:t>n proceso lógico, organizado y sistemático para producir, transferir y aplicar en situaciones concretas</w:t>
      </w:r>
      <w:r>
        <w:rPr>
          <w:rFonts w:ascii="Times New Roman" w:hAnsi="Times New Roman" w:cs="Times New Roman"/>
          <w:color w:val="000000" w:themeColor="text1"/>
          <w:sz w:val="24"/>
          <w:szCs w:val="24"/>
          <w:lang w:val="es-HN"/>
        </w:rPr>
        <w:t>,</w:t>
      </w:r>
      <w:r w:rsidR="00696E8D" w:rsidRPr="00696E8D">
        <w:rPr>
          <w:rFonts w:ascii="Times New Roman" w:hAnsi="Times New Roman" w:cs="Times New Roman"/>
          <w:color w:val="000000" w:themeColor="text1"/>
          <w:sz w:val="24"/>
          <w:szCs w:val="24"/>
          <w:lang w:val="es-HN"/>
        </w:rPr>
        <w:t xml:space="preserve"> una combinación armónica de saberes, experiencias, valores, información contextual y apreciaciones expertas que proporcionan un marco para su evaluación e incorporación de nuevas experiencias e </w:t>
      </w:r>
      <w:r w:rsidRPr="00696E8D">
        <w:rPr>
          <w:rFonts w:ascii="Times New Roman" w:hAnsi="Times New Roman" w:cs="Times New Roman"/>
          <w:color w:val="000000" w:themeColor="text1"/>
          <w:sz w:val="24"/>
          <w:szCs w:val="24"/>
          <w:lang w:val="es-HN"/>
        </w:rPr>
        <w:t xml:space="preserve">información:  </w:t>
      </w:r>
      <w:sdt>
        <w:sdtPr>
          <w:rPr>
            <w:rFonts w:ascii="Times New Roman" w:hAnsi="Times New Roman" w:cs="Times New Roman"/>
            <w:color w:val="000000" w:themeColor="text1"/>
            <w:sz w:val="24"/>
            <w:szCs w:val="24"/>
            <w:lang w:val="es-HN"/>
          </w:rPr>
          <w:id w:val="-1537653178"/>
          <w:citation/>
        </w:sdtPr>
        <w:sdtContent>
          <w:r w:rsidRPr="00696E8D">
            <w:rPr>
              <w:rFonts w:ascii="Times New Roman" w:hAnsi="Times New Roman" w:cs="Times New Roman"/>
              <w:color w:val="000000" w:themeColor="text1"/>
              <w:sz w:val="24"/>
              <w:szCs w:val="24"/>
              <w:lang w:val="es-HN"/>
            </w:rPr>
            <w:fldChar w:fldCharType="begin"/>
          </w:r>
          <w:r>
            <w:rPr>
              <w:rFonts w:ascii="Times New Roman" w:hAnsi="Times New Roman" w:cs="Times New Roman"/>
              <w:color w:val="000000" w:themeColor="text1"/>
              <w:sz w:val="24"/>
              <w:szCs w:val="24"/>
            </w:rPr>
            <w:instrText xml:space="preserve">CITATION Tho01 \p 4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(Davenport, 2001, p. 4)</w:t>
          </w:r>
          <w:r w:rsidRPr="00696E8D">
            <w:rPr>
              <w:rFonts w:ascii="Times New Roman" w:hAnsi="Times New Roman" w:cs="Times New Roman"/>
              <w:color w:val="000000" w:themeColor="text1"/>
              <w:sz w:val="24"/>
              <w:szCs w:val="24"/>
              <w:lang w:val="es-MX"/>
            </w:rPr>
            <w:fldChar w:fldCharType="end"/>
          </w:r>
        </w:sdtContent>
      </w:sdt>
      <w:r w:rsidR="00696E8D" w:rsidRPr="00696E8D">
        <w:rPr>
          <w:rFonts w:ascii="Times New Roman" w:hAnsi="Times New Roman" w:cs="Times New Roman"/>
          <w:color w:val="000000" w:themeColor="text1"/>
          <w:sz w:val="24"/>
          <w:szCs w:val="24"/>
          <w:lang w:val="es-HN"/>
        </w:rPr>
        <w:t xml:space="preserve">. </w:t>
      </w:r>
    </w:p>
    <w:p w14:paraId="53E6FF18" w14:textId="25052158" w:rsidR="00494256" w:rsidRPr="00696E8D" w:rsidRDefault="00696E8D" w:rsidP="00494256">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r>
      <w:r w:rsidR="00494256">
        <w:rPr>
          <w:rFonts w:ascii="Times New Roman" w:hAnsi="Times New Roman" w:cs="Times New Roman"/>
          <w:color w:val="000000" w:themeColor="text1"/>
          <w:sz w:val="24"/>
          <w:szCs w:val="24"/>
          <w:lang w:val="es-HN"/>
        </w:rPr>
        <w:t>Además, l</w:t>
      </w:r>
      <w:r w:rsidRPr="00696E8D">
        <w:rPr>
          <w:rFonts w:ascii="Times New Roman" w:hAnsi="Times New Roman" w:cs="Times New Roman"/>
          <w:color w:val="000000" w:themeColor="text1"/>
          <w:sz w:val="24"/>
          <w:szCs w:val="24"/>
          <w:lang w:val="es-HN"/>
        </w:rPr>
        <w:t xml:space="preserve">a gestión del conocimiento brinda a las organizaciones una serie de beneficios, de los cuales </w:t>
      </w:r>
      <w:r w:rsidR="00494256">
        <w:rPr>
          <w:rFonts w:ascii="Times New Roman" w:hAnsi="Times New Roman" w:cs="Times New Roman"/>
          <w:color w:val="000000" w:themeColor="text1"/>
          <w:sz w:val="24"/>
          <w:szCs w:val="24"/>
          <w:lang w:val="es-HN"/>
        </w:rPr>
        <w:t>se pueden</w:t>
      </w:r>
      <w:r w:rsidRPr="00696E8D">
        <w:rPr>
          <w:rFonts w:ascii="Times New Roman" w:hAnsi="Times New Roman" w:cs="Times New Roman"/>
          <w:color w:val="000000" w:themeColor="text1"/>
          <w:sz w:val="24"/>
          <w:szCs w:val="24"/>
          <w:lang w:val="es-HN"/>
        </w:rPr>
        <w:t xml:space="preserve"> mencionar los siguientes:</w:t>
      </w:r>
      <w:r w:rsidR="00494256">
        <w:rPr>
          <w:rFonts w:ascii="Times New Roman" w:hAnsi="Times New Roman" w:cs="Times New Roman"/>
          <w:color w:val="000000" w:themeColor="text1"/>
          <w:sz w:val="24"/>
          <w:szCs w:val="24"/>
          <w:lang w:val="es-HN"/>
        </w:rPr>
        <w:t xml:space="preserve"> </w:t>
      </w:r>
      <w:r w:rsidRPr="00696E8D">
        <w:rPr>
          <w:rFonts w:ascii="Times New Roman" w:hAnsi="Times New Roman" w:cs="Times New Roman"/>
          <w:color w:val="000000" w:themeColor="text1"/>
          <w:sz w:val="24"/>
          <w:szCs w:val="24"/>
          <w:lang w:val="es-HN"/>
        </w:rPr>
        <w:t>Preservar y aprovechar el conocimiento generado en la organización</w:t>
      </w:r>
      <w:r w:rsidR="00494256">
        <w:rPr>
          <w:rFonts w:ascii="Times New Roman" w:hAnsi="Times New Roman" w:cs="Times New Roman"/>
          <w:color w:val="000000" w:themeColor="text1"/>
          <w:sz w:val="24"/>
          <w:szCs w:val="24"/>
          <w:lang w:val="es-HN"/>
        </w:rPr>
        <w:t>, b</w:t>
      </w:r>
      <w:r w:rsidRPr="00696E8D">
        <w:rPr>
          <w:rFonts w:ascii="Times New Roman" w:hAnsi="Times New Roman" w:cs="Times New Roman"/>
          <w:color w:val="000000" w:themeColor="text1"/>
          <w:sz w:val="24"/>
          <w:szCs w:val="24"/>
          <w:lang w:val="es-HN"/>
        </w:rPr>
        <w:t>rindar y presentar el conocimiento para ayuda en la creación de nuevos productos o servicios para satisfacer o atraer él cliente</w:t>
      </w:r>
      <w:r w:rsidR="00494256">
        <w:rPr>
          <w:rFonts w:ascii="Times New Roman" w:hAnsi="Times New Roman" w:cs="Times New Roman"/>
          <w:color w:val="000000" w:themeColor="text1"/>
          <w:sz w:val="24"/>
          <w:szCs w:val="24"/>
          <w:lang w:val="es-HN"/>
        </w:rPr>
        <w:t>, a</w:t>
      </w:r>
      <w:r w:rsidRPr="00696E8D">
        <w:rPr>
          <w:rFonts w:ascii="Times New Roman" w:hAnsi="Times New Roman" w:cs="Times New Roman"/>
          <w:color w:val="000000" w:themeColor="text1"/>
          <w:sz w:val="24"/>
          <w:szCs w:val="24"/>
          <w:lang w:val="es-HN"/>
        </w:rPr>
        <w:t>lcanzar ciclos de producción más cortos</w:t>
      </w:r>
      <w:r w:rsidR="00494256">
        <w:rPr>
          <w:rFonts w:ascii="Times New Roman" w:hAnsi="Times New Roman" w:cs="Times New Roman"/>
          <w:color w:val="000000" w:themeColor="text1"/>
          <w:sz w:val="24"/>
          <w:szCs w:val="24"/>
          <w:lang w:val="es-HN"/>
        </w:rPr>
        <w:t>, f</w:t>
      </w:r>
      <w:r w:rsidRPr="00696E8D">
        <w:rPr>
          <w:rFonts w:ascii="Times New Roman" w:hAnsi="Times New Roman" w:cs="Times New Roman"/>
          <w:color w:val="000000" w:themeColor="text1"/>
          <w:sz w:val="24"/>
          <w:szCs w:val="24"/>
          <w:lang w:val="es-HN"/>
        </w:rPr>
        <w:t>acilita la innovación y el aprendizaje institucional</w:t>
      </w:r>
      <w:r w:rsidR="00494256">
        <w:rPr>
          <w:rFonts w:ascii="Times New Roman" w:hAnsi="Times New Roman" w:cs="Times New Roman"/>
          <w:color w:val="000000" w:themeColor="text1"/>
          <w:sz w:val="24"/>
          <w:szCs w:val="24"/>
          <w:lang w:val="es-HN"/>
        </w:rPr>
        <w:t>, r</w:t>
      </w:r>
      <w:r w:rsidRPr="00696E8D">
        <w:rPr>
          <w:rFonts w:ascii="Times New Roman" w:hAnsi="Times New Roman" w:cs="Times New Roman"/>
          <w:color w:val="000000" w:themeColor="text1"/>
          <w:sz w:val="24"/>
          <w:szCs w:val="24"/>
          <w:lang w:val="es-HN"/>
        </w:rPr>
        <w:t>esuelve problemas complejos</w:t>
      </w:r>
      <w:r w:rsidR="00494256">
        <w:rPr>
          <w:rFonts w:ascii="Times New Roman" w:hAnsi="Times New Roman" w:cs="Times New Roman"/>
          <w:color w:val="000000" w:themeColor="text1"/>
          <w:sz w:val="24"/>
          <w:szCs w:val="24"/>
          <w:lang w:val="es-HN"/>
        </w:rPr>
        <w:t xml:space="preserve"> y g</w:t>
      </w:r>
      <w:r w:rsidRPr="00696E8D">
        <w:rPr>
          <w:rFonts w:ascii="Times New Roman" w:hAnsi="Times New Roman" w:cs="Times New Roman"/>
          <w:color w:val="000000" w:themeColor="text1"/>
          <w:sz w:val="24"/>
          <w:szCs w:val="24"/>
          <w:lang w:val="es-HN"/>
        </w:rPr>
        <w:t>estiona los activos de capital Intelectual.</w:t>
      </w:r>
      <w:sdt>
        <w:sdtPr>
          <w:rPr>
            <w:rFonts w:ascii="Times New Roman" w:hAnsi="Times New Roman" w:cs="Times New Roman"/>
            <w:color w:val="000000" w:themeColor="text1"/>
            <w:sz w:val="24"/>
            <w:szCs w:val="24"/>
            <w:lang w:val="es-HN"/>
          </w:rPr>
          <w:id w:val="695728448"/>
          <w:citation/>
        </w:sdtPr>
        <w:sdtContent>
          <w:r w:rsidR="00494256">
            <w:rPr>
              <w:rFonts w:ascii="Times New Roman" w:hAnsi="Times New Roman" w:cs="Times New Roman"/>
              <w:color w:val="000000" w:themeColor="text1"/>
              <w:sz w:val="24"/>
              <w:szCs w:val="24"/>
              <w:lang w:val="es-HN"/>
            </w:rPr>
            <w:fldChar w:fldCharType="begin"/>
          </w:r>
          <w:r w:rsidR="00494256">
            <w:rPr>
              <w:rFonts w:ascii="Times New Roman" w:hAnsi="Times New Roman" w:cs="Times New Roman"/>
              <w:color w:val="000000" w:themeColor="text1"/>
              <w:sz w:val="24"/>
              <w:szCs w:val="24"/>
            </w:rPr>
            <w:instrText xml:space="preserve"> CITATION cou18 \l 3082 </w:instrText>
          </w:r>
          <w:r w:rsidR="00494256">
            <w:rPr>
              <w:rFonts w:ascii="Times New Roman" w:hAnsi="Times New Roman" w:cs="Times New Roman"/>
              <w:color w:val="000000" w:themeColor="text1"/>
              <w:sz w:val="24"/>
              <w:szCs w:val="24"/>
              <w:lang w:val="es-HN"/>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(Drucker, 2018)</w:t>
          </w:r>
          <w:r w:rsidR="00494256">
            <w:rPr>
              <w:rFonts w:ascii="Times New Roman" w:hAnsi="Times New Roman" w:cs="Times New Roman"/>
              <w:color w:val="000000" w:themeColor="text1"/>
              <w:sz w:val="24"/>
              <w:szCs w:val="24"/>
              <w:lang w:val="es-HN"/>
            </w:rPr>
            <w:fldChar w:fldCharType="end"/>
          </w:r>
        </w:sdtContent>
      </w:sdt>
    </w:p>
    <w:p w14:paraId="2489DC81" w14:textId="153039EB" w:rsidR="00696E8D" w:rsidRPr="00696E8D" w:rsidRDefault="00494256" w:rsidP="001A7884">
      <w:pPr>
        <w:spacing w:line="480" w:lineRule="auto"/>
        <w:ind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Por otro lado, l</w:t>
      </w:r>
      <w:r w:rsidR="00696E8D" w:rsidRPr="00696E8D">
        <w:rPr>
          <w:rFonts w:ascii="Times New Roman" w:hAnsi="Times New Roman" w:cs="Times New Roman"/>
          <w:color w:val="000000" w:themeColor="text1"/>
          <w:sz w:val="24"/>
          <w:szCs w:val="24"/>
        </w:rPr>
        <w:t>a integración del conocimiento en las diversas actividades suele presentar ciertas barreras, las cuales deben ser superadas por los administradores del conocimiento, estas barreras se han clasificado de la siguiente manera, diversidad del conocimiento, dispersión del conocimiento, complejidad del conocimiento y propiedad del conocimiento. Es necesario conocer estas barreras para poder superarlas, y poder de esta manera administrar todo el conocimiento y las experiencias de la empresa para el beneficio de la misma.</w:t>
      </w:r>
      <w:r w:rsidR="00B36EF6" w:rsidRPr="00B36EF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428384419"/>
          <w:citation/>
        </w:sdtPr>
        <w:sdtContent>
          <w:r w:rsidR="00B36EF6" w:rsidRPr="001A7884">
            <w:rPr>
              <w:rFonts w:ascii="Times New Roman" w:hAnsi="Times New Roman" w:cs="Times New Roman"/>
              <w:color w:val="000000" w:themeColor="text1"/>
              <w:sz w:val="24"/>
              <w:szCs w:val="24"/>
            </w:rPr>
            <w:fldChar w:fldCharType="begin"/>
          </w:r>
          <w:r w:rsidR="00B36EF6">
            <w:rPr>
              <w:rFonts w:ascii="Times New Roman" w:hAnsi="Times New Roman" w:cs="Times New Roman"/>
              <w:color w:val="000000" w:themeColor="text1"/>
              <w:sz w:val="24"/>
              <w:szCs w:val="24"/>
            </w:rPr>
            <w:instrText xml:space="preserve">CITATION MarcadorDePosición4 \l 3082 </w:instrText>
          </w:r>
          <w:r w:rsidR="00B36EF6" w:rsidRPr="001A7884">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(Nagles, 2007)</w:t>
          </w:r>
          <w:r w:rsidR="00B36EF6" w:rsidRPr="001A7884">
            <w:rPr>
              <w:rFonts w:ascii="Times New Roman" w:hAnsi="Times New Roman" w:cs="Times New Roman"/>
              <w:color w:val="000000" w:themeColor="text1"/>
              <w:sz w:val="24"/>
              <w:szCs w:val="24"/>
              <w:lang w:val="es-MX"/>
            </w:rPr>
            <w:fldChar w:fldCharType="end"/>
          </w:r>
        </w:sdtContent>
      </w:sdt>
    </w:p>
    <w:p w14:paraId="57DCF9E2" w14:textId="06572F3B" w:rsidR="00696E8D" w:rsidRPr="00696E8D" w:rsidRDefault="00696E8D" w:rsidP="001A7884">
      <w:pPr>
        <w:spacing w:line="480" w:lineRule="auto"/>
        <w:ind w:firstLine="3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La diversidad del conocimiento se refiere a la gran variedad y tipos de información y experiencias que se logra almacenar, información de los distintos programas utilizados por </w:t>
      </w:r>
      <w:r w:rsidRPr="00696E8D">
        <w:rPr>
          <w:rFonts w:ascii="Times New Roman" w:hAnsi="Times New Roman" w:cs="Times New Roman"/>
          <w:color w:val="000000" w:themeColor="text1"/>
          <w:sz w:val="24"/>
          <w:szCs w:val="24"/>
        </w:rPr>
        <w:lastRenderedPageBreak/>
        <w:t>la empresa, de los diferentes clientes, proveedores y empleados, toda esta información se debe agrupar, ordenar y clasificar de una manera correcta, para luego poder ser encontrada, procesada y presentada a los usuarios que la necesiten.</w:t>
      </w:r>
      <w:r w:rsidR="00B36EF6">
        <w:rPr>
          <w:rFonts w:ascii="Times New Roman" w:hAnsi="Times New Roman" w:cs="Times New Roman"/>
          <w:color w:val="000000" w:themeColor="text1"/>
          <w:sz w:val="24"/>
          <w:szCs w:val="24"/>
        </w:rPr>
        <w:t xml:space="preserve"> (Ídem)</w:t>
      </w:r>
    </w:p>
    <w:p w14:paraId="536B35B5" w14:textId="2A060113"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 </w:t>
      </w:r>
      <w:r w:rsidR="001A7884">
        <w:rPr>
          <w:rFonts w:ascii="Times New Roman" w:hAnsi="Times New Roman" w:cs="Times New Roman"/>
          <w:color w:val="000000" w:themeColor="text1"/>
          <w:sz w:val="24"/>
          <w:szCs w:val="24"/>
        </w:rPr>
        <w:tab/>
      </w:r>
      <w:r w:rsidRPr="00696E8D">
        <w:rPr>
          <w:rFonts w:ascii="Times New Roman" w:hAnsi="Times New Roman" w:cs="Times New Roman"/>
          <w:color w:val="000000" w:themeColor="text1"/>
          <w:sz w:val="24"/>
          <w:szCs w:val="24"/>
        </w:rPr>
        <w:t xml:space="preserve">La segunda barrera contra la implementación del conocimiento en las actividades de la empresa es s dispersión, la información puede generarse en lugares diferentes, en tiempos diferentes y por varios tipos de personas, toda esta información debe ser recolectada y almacenada en un mismo lugar en donde podrá ser procesado y transformado, la información por separado no genera un valor adecuado ni significativo, es en el momento de agruparse con otra información muy relacionada que su valor como dato crece, y se transforma de datos a información y de información a conocimiento. </w:t>
      </w:r>
      <w:r w:rsidR="00B36EF6">
        <w:rPr>
          <w:rFonts w:ascii="Times New Roman" w:hAnsi="Times New Roman" w:cs="Times New Roman"/>
          <w:color w:val="000000" w:themeColor="text1"/>
          <w:sz w:val="24"/>
          <w:szCs w:val="24"/>
        </w:rPr>
        <w:t>(Ídem)</w:t>
      </w:r>
    </w:p>
    <w:p w14:paraId="52F83C17" w14:textId="05C66066" w:rsidR="00696E8D" w:rsidRPr="00696E8D" w:rsidRDefault="00696E8D" w:rsidP="001A788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Una de las barreras más difíciles de superar es la complejidad en la información, esto se refiere al hecho que la información no solo debe estar almacenada y agrupada en un mismo lugar, sino que al momento de ser presentada, publicada a los usuarios finales, estos puedan realmente adquirir ese conocimiento que se desea transmitir, la información debe ser accesible para todas las personas, debe ser claro de interpretar y fácil de comprender, debe brindar con precisión el conocimiento que se desea compartir.</w:t>
      </w:r>
      <w:r w:rsidR="00B36EF6" w:rsidRPr="00B36EF6">
        <w:rPr>
          <w:rFonts w:ascii="Times New Roman" w:hAnsi="Times New Roman" w:cs="Times New Roman"/>
          <w:color w:val="000000" w:themeColor="text1"/>
          <w:sz w:val="24"/>
          <w:szCs w:val="24"/>
        </w:rPr>
        <w:t xml:space="preserve"> </w:t>
      </w:r>
      <w:r w:rsidR="00B36EF6" w:rsidRPr="00696E8D">
        <w:rPr>
          <w:rFonts w:ascii="Times New Roman" w:hAnsi="Times New Roman" w:cs="Times New Roman"/>
          <w:color w:val="000000" w:themeColor="text1"/>
          <w:sz w:val="24"/>
          <w:szCs w:val="24"/>
        </w:rPr>
        <w:t xml:space="preserve">. </w:t>
      </w:r>
      <w:r w:rsidR="00B36EF6">
        <w:rPr>
          <w:rFonts w:ascii="Times New Roman" w:hAnsi="Times New Roman" w:cs="Times New Roman"/>
          <w:color w:val="000000" w:themeColor="text1"/>
          <w:sz w:val="24"/>
          <w:szCs w:val="24"/>
        </w:rPr>
        <w:t>(Ídem)</w:t>
      </w:r>
    </w:p>
    <w:p w14:paraId="1826284F" w14:textId="266CDF28" w:rsidR="00696E8D" w:rsidRPr="00696E8D" w:rsidRDefault="00696E8D" w:rsidP="001A788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La </w:t>
      </w:r>
      <w:r w:rsidR="00337F03" w:rsidRPr="00696E8D">
        <w:rPr>
          <w:rFonts w:ascii="Times New Roman" w:hAnsi="Times New Roman" w:cs="Times New Roman"/>
          <w:color w:val="000000" w:themeColor="text1"/>
          <w:sz w:val="24"/>
          <w:szCs w:val="24"/>
        </w:rPr>
        <w:t>última</w:t>
      </w:r>
      <w:r w:rsidRPr="00696E8D">
        <w:rPr>
          <w:rFonts w:ascii="Times New Roman" w:hAnsi="Times New Roman" w:cs="Times New Roman"/>
          <w:color w:val="000000" w:themeColor="text1"/>
          <w:sz w:val="24"/>
          <w:szCs w:val="24"/>
        </w:rPr>
        <w:t xml:space="preserve"> de las barreras del conocimiento es la barrera de la propiedad del conocimiento, lo cual se encarga de gestionar quienes son los usuarios que pueden tener acceso al conocimiento publicado, se encarga de establecer mecanismos para proteger y preservar la información que ha sido generada por la organización, de igual manera se establecen los mecanismos legales de protección de la información, es necesario certificar los medio por los cuales la información será transmitida, y los mecanismos de redundancia y restauración para cualquier tipo de fallas. </w:t>
      </w:r>
      <w:r w:rsidR="00B36EF6" w:rsidRPr="00696E8D">
        <w:rPr>
          <w:rFonts w:ascii="Times New Roman" w:hAnsi="Times New Roman" w:cs="Times New Roman"/>
          <w:color w:val="000000" w:themeColor="text1"/>
          <w:sz w:val="24"/>
          <w:szCs w:val="24"/>
        </w:rPr>
        <w:t xml:space="preserve">. </w:t>
      </w:r>
      <w:r w:rsidR="00B36EF6">
        <w:rPr>
          <w:rFonts w:ascii="Times New Roman" w:hAnsi="Times New Roman" w:cs="Times New Roman"/>
          <w:color w:val="000000" w:themeColor="text1"/>
          <w:sz w:val="24"/>
          <w:szCs w:val="24"/>
        </w:rPr>
        <w:t>(Ídem)</w:t>
      </w:r>
    </w:p>
    <w:p w14:paraId="100B64A1" w14:textId="253695D5" w:rsidR="00696E8D" w:rsidRPr="00BB704E" w:rsidRDefault="00696E8D" w:rsidP="00BB704E">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 xml:space="preserve">De esta manera podemos comprender que para una exitosa implementación de la gestión del conocimiento es necesario superar las etapas que se han presentado, esto debe ser analizado y llevado a cabo por un administrador del conocimiento, una persona que conozca los procesos y actividades de la empresa, y que pueda realizar el análisis de datos adecuadamente. </w:t>
      </w:r>
      <w:r w:rsidR="00B36EF6" w:rsidRPr="00696E8D">
        <w:rPr>
          <w:rFonts w:ascii="Times New Roman" w:hAnsi="Times New Roman" w:cs="Times New Roman"/>
          <w:color w:val="000000" w:themeColor="text1"/>
          <w:sz w:val="24"/>
          <w:szCs w:val="24"/>
        </w:rPr>
        <w:t xml:space="preserve"> </w:t>
      </w:r>
      <w:r w:rsidR="00B36EF6">
        <w:rPr>
          <w:rFonts w:ascii="Times New Roman" w:hAnsi="Times New Roman" w:cs="Times New Roman"/>
          <w:color w:val="000000" w:themeColor="text1"/>
          <w:sz w:val="24"/>
          <w:szCs w:val="24"/>
        </w:rPr>
        <w:t>(Ídem)</w:t>
      </w:r>
    </w:p>
    <w:p w14:paraId="2020202C" w14:textId="7C98331C" w:rsidR="00696E8D" w:rsidRPr="00696E8D"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b/>
          <w:color w:val="000000" w:themeColor="text1"/>
          <w:sz w:val="24"/>
          <w:szCs w:val="24"/>
          <w:lang w:val="es-HN"/>
        </w:rPr>
        <w:tab/>
        <w:t xml:space="preserve">2.2.3 El valor del conocimiento </w:t>
      </w:r>
      <w:r w:rsidR="00A71EE5">
        <w:rPr>
          <w:rFonts w:ascii="Times New Roman" w:hAnsi="Times New Roman" w:cs="Times New Roman"/>
          <w:b/>
          <w:color w:val="000000" w:themeColor="text1"/>
          <w:sz w:val="24"/>
          <w:szCs w:val="24"/>
          <w:lang w:val="es-HN"/>
        </w:rPr>
        <w:t>e</w:t>
      </w:r>
      <w:r w:rsidRPr="00696E8D">
        <w:rPr>
          <w:rFonts w:ascii="Times New Roman" w:hAnsi="Times New Roman" w:cs="Times New Roman"/>
          <w:b/>
          <w:color w:val="000000" w:themeColor="text1"/>
          <w:sz w:val="24"/>
          <w:szCs w:val="24"/>
          <w:lang w:val="es-HN"/>
        </w:rPr>
        <w:t xml:space="preserve">n las organizaciones. </w:t>
      </w:r>
      <w:r w:rsidRPr="00696E8D">
        <w:rPr>
          <w:rFonts w:ascii="Times New Roman" w:hAnsi="Times New Roman" w:cs="Times New Roman"/>
          <w:color w:val="000000" w:themeColor="text1"/>
          <w:sz w:val="24"/>
          <w:szCs w:val="24"/>
          <w:lang w:val="es-HN"/>
        </w:rPr>
        <w:t xml:space="preserve"> Según </w:t>
      </w:r>
      <w:r w:rsidR="00390E46">
        <w:rPr>
          <w:rFonts w:ascii="Times New Roman" w:hAnsi="Times New Roman" w:cs="Times New Roman"/>
          <w:color w:val="000000" w:themeColor="text1"/>
          <w:sz w:val="24"/>
          <w:szCs w:val="24"/>
          <w:lang w:val="es-HN"/>
        </w:rPr>
        <w:t>un</w:t>
      </w:r>
      <w:r w:rsidRPr="00696E8D">
        <w:rPr>
          <w:rFonts w:ascii="Times New Roman" w:hAnsi="Times New Roman" w:cs="Times New Roman"/>
          <w:color w:val="000000" w:themeColor="text1"/>
          <w:sz w:val="24"/>
          <w:szCs w:val="24"/>
          <w:lang w:val="es-HN"/>
        </w:rPr>
        <w:t xml:space="preserve"> estudio realizado </w:t>
      </w:r>
      <w:r w:rsidR="00390E46">
        <w:rPr>
          <w:rFonts w:ascii="Times New Roman" w:hAnsi="Times New Roman" w:cs="Times New Roman"/>
          <w:color w:val="000000" w:themeColor="text1"/>
          <w:sz w:val="24"/>
          <w:szCs w:val="24"/>
          <w:lang w:val="es-HN"/>
        </w:rPr>
        <w:t xml:space="preserve">en Londres en 1993, </w:t>
      </w:r>
      <w:r w:rsidRPr="00696E8D">
        <w:rPr>
          <w:rFonts w:ascii="Times New Roman" w:hAnsi="Times New Roman" w:cs="Times New Roman"/>
          <w:color w:val="000000" w:themeColor="text1"/>
          <w:sz w:val="24"/>
          <w:szCs w:val="24"/>
          <w:lang w:val="es-HN"/>
        </w:rPr>
        <w:t xml:space="preserve">las compañías como Kodak, Hp, </w:t>
      </w:r>
      <w:proofErr w:type="spellStart"/>
      <w:r w:rsidRPr="00696E8D">
        <w:rPr>
          <w:rFonts w:ascii="Times New Roman" w:hAnsi="Times New Roman" w:cs="Times New Roman"/>
          <w:color w:val="000000" w:themeColor="text1"/>
          <w:sz w:val="24"/>
          <w:szCs w:val="24"/>
          <w:lang w:val="es-HN"/>
        </w:rPr>
        <w:t>Compaq</w:t>
      </w:r>
      <w:proofErr w:type="spellEnd"/>
      <w:r w:rsidRPr="00696E8D">
        <w:rPr>
          <w:rFonts w:ascii="Times New Roman" w:hAnsi="Times New Roman" w:cs="Times New Roman"/>
          <w:color w:val="000000" w:themeColor="text1"/>
          <w:sz w:val="24"/>
          <w:szCs w:val="24"/>
          <w:lang w:val="es-HN"/>
        </w:rPr>
        <w:t xml:space="preserve"> o Hitachi tienen mayor valor en activos intangibles que en los activos físicos, es más valioso las ideas e información en la mente de los empleados, las patentes registradas, los bancos de información, sistemas y bases de datos que las mismas maquinarias, sistemas de ensamblajes o sus mismas instalaciones físicas. </w:t>
      </w:r>
      <w:sdt>
        <w:sdtPr>
          <w:rPr>
            <w:rFonts w:ascii="Times New Roman" w:hAnsi="Times New Roman" w:cs="Times New Roman"/>
            <w:color w:val="000000" w:themeColor="text1"/>
            <w:sz w:val="24"/>
            <w:szCs w:val="24"/>
            <w:lang w:val="es-HN"/>
          </w:rPr>
          <w:id w:val="-866824731"/>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 CITATION Tof93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(Toffler &amp; Toffler, 1993)</w:t>
          </w:r>
          <w:r w:rsidRPr="00696E8D">
            <w:rPr>
              <w:rFonts w:ascii="Times New Roman" w:hAnsi="Times New Roman" w:cs="Times New Roman"/>
              <w:color w:val="000000" w:themeColor="text1"/>
              <w:sz w:val="24"/>
              <w:szCs w:val="24"/>
              <w:lang w:val="es-MX"/>
            </w:rPr>
            <w:fldChar w:fldCharType="end"/>
          </w:r>
        </w:sdtContent>
      </w:sdt>
    </w:p>
    <w:p w14:paraId="26EB5DC7" w14:textId="7256726F" w:rsidR="007B555E" w:rsidRDefault="00696E8D" w:rsidP="00BB704E">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En los últimos años se ha incrementado la importancia de la gestión del conocimiento dentro de las empresas, desde el siglo 20 es posible observar ciertos cambios dentro del área industrial en relación al conocimiento, </w:t>
      </w:r>
      <w:r w:rsidR="00A60600">
        <w:rPr>
          <w:rFonts w:ascii="Times New Roman" w:hAnsi="Times New Roman" w:cs="Times New Roman"/>
          <w:color w:val="000000" w:themeColor="text1"/>
          <w:sz w:val="24"/>
          <w:szCs w:val="24"/>
          <w:lang w:val="es-HN"/>
        </w:rPr>
        <w:t>en este</w:t>
      </w:r>
      <w:r w:rsidRPr="00696E8D">
        <w:rPr>
          <w:rFonts w:ascii="Times New Roman" w:hAnsi="Times New Roman" w:cs="Times New Roman"/>
          <w:color w:val="000000" w:themeColor="text1"/>
          <w:sz w:val="24"/>
          <w:szCs w:val="24"/>
          <w:lang w:val="es-HN"/>
        </w:rPr>
        <w:t xml:space="preserve"> siglo el conocimiento estaba centralizado en las herramientas, los procesos y los productos, en cómo deben ser utilizadas, y como pueden ser mejoradas, de esta manera aumentar la productividad en las organizaciones</w:t>
      </w:r>
      <w:r w:rsidR="007B555E">
        <w:rPr>
          <w:rFonts w:ascii="Times New Roman" w:hAnsi="Times New Roman" w:cs="Times New Roman"/>
          <w:color w:val="000000" w:themeColor="text1"/>
          <w:sz w:val="24"/>
          <w:szCs w:val="24"/>
          <w:lang w:val="es-HN"/>
        </w:rPr>
        <w:t>.</w:t>
      </w:r>
      <w:r w:rsidR="00A60600" w:rsidRPr="00A60600">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692657779"/>
          <w:citation/>
        </w:sdtPr>
        <w:sdtContent>
          <w:r w:rsidR="00A60600" w:rsidRPr="00696E8D">
            <w:rPr>
              <w:rFonts w:ascii="Times New Roman" w:hAnsi="Times New Roman" w:cs="Times New Roman"/>
              <w:color w:val="000000" w:themeColor="text1"/>
              <w:sz w:val="24"/>
              <w:szCs w:val="24"/>
              <w:lang w:val="es-HN"/>
            </w:rPr>
            <w:fldChar w:fldCharType="begin"/>
          </w:r>
          <w:r w:rsidR="00A60600" w:rsidRPr="00696E8D">
            <w:rPr>
              <w:rFonts w:ascii="Times New Roman" w:hAnsi="Times New Roman" w:cs="Times New Roman"/>
              <w:color w:val="000000" w:themeColor="text1"/>
              <w:sz w:val="24"/>
              <w:szCs w:val="24"/>
            </w:rPr>
            <w:instrText xml:space="preserve"> CITATION Ped08 \l 3082 </w:instrText>
          </w:r>
          <w:r w:rsidR="00A60600"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w:t>
          </w:r>
          <w:r w:rsidR="00A60600" w:rsidRPr="00696E8D">
            <w:rPr>
              <w:rFonts w:ascii="Times New Roman" w:hAnsi="Times New Roman" w:cs="Times New Roman"/>
              <w:color w:val="000000" w:themeColor="text1"/>
              <w:sz w:val="24"/>
              <w:szCs w:val="24"/>
              <w:lang w:val="es-MX"/>
            </w:rPr>
            <w:fldChar w:fldCharType="end"/>
          </w:r>
        </w:sdtContent>
      </w:sdt>
    </w:p>
    <w:p w14:paraId="0B7F0DDB" w14:textId="5578B92B" w:rsidR="00696E8D" w:rsidRPr="00696E8D" w:rsidRDefault="007B555E" w:rsidP="00BB704E">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L</w:t>
      </w:r>
      <w:r w:rsidR="00696E8D" w:rsidRPr="00696E8D">
        <w:rPr>
          <w:rFonts w:ascii="Times New Roman" w:hAnsi="Times New Roman" w:cs="Times New Roman"/>
          <w:color w:val="000000" w:themeColor="text1"/>
          <w:sz w:val="24"/>
          <w:szCs w:val="24"/>
          <w:lang w:val="es-HN"/>
        </w:rPr>
        <w:t>uego de esta era vino la revolución de productividad en la cual personas como Frederick Taylor y Henry Ford utilizaron el conocimiento para los empleados, para aumentar sus conocimiento y habilidades del “</w:t>
      </w:r>
      <w:proofErr w:type="spellStart"/>
      <w:r w:rsidR="00696E8D" w:rsidRPr="00696E8D">
        <w:rPr>
          <w:rFonts w:ascii="Times New Roman" w:hAnsi="Times New Roman" w:cs="Times New Roman"/>
          <w:color w:val="000000" w:themeColor="text1"/>
          <w:sz w:val="24"/>
          <w:szCs w:val="24"/>
          <w:lang w:val="es-HN"/>
        </w:rPr>
        <w:t>como</w:t>
      </w:r>
      <w:proofErr w:type="spellEnd"/>
      <w:r w:rsidR="00696E8D" w:rsidRPr="00696E8D">
        <w:rPr>
          <w:rFonts w:ascii="Times New Roman" w:hAnsi="Times New Roman" w:cs="Times New Roman"/>
          <w:color w:val="000000" w:themeColor="text1"/>
          <w:sz w:val="24"/>
          <w:szCs w:val="24"/>
          <w:lang w:val="es-HN"/>
        </w:rPr>
        <w:t xml:space="preserve"> debe hacerlo”, o del “que debe de saber”. </w:t>
      </w:r>
      <w:r w:rsidR="00A60600">
        <w:rPr>
          <w:rFonts w:ascii="Times New Roman" w:hAnsi="Times New Roman" w:cs="Times New Roman"/>
          <w:color w:val="000000" w:themeColor="text1"/>
          <w:sz w:val="24"/>
          <w:szCs w:val="24"/>
          <w:lang w:val="es-HN"/>
        </w:rPr>
        <w:t xml:space="preserve">Hoy en </w:t>
      </w:r>
      <w:proofErr w:type="spellStart"/>
      <w:r w:rsidR="00A60600">
        <w:rPr>
          <w:rFonts w:ascii="Times New Roman" w:hAnsi="Times New Roman" w:cs="Times New Roman"/>
          <w:color w:val="000000" w:themeColor="text1"/>
          <w:sz w:val="24"/>
          <w:szCs w:val="24"/>
          <w:lang w:val="es-HN"/>
        </w:rPr>
        <w:t>dia</w:t>
      </w:r>
      <w:proofErr w:type="spellEnd"/>
      <w:r w:rsidR="00A60600">
        <w:rPr>
          <w:rFonts w:ascii="Times New Roman" w:hAnsi="Times New Roman" w:cs="Times New Roman"/>
          <w:color w:val="000000" w:themeColor="text1"/>
          <w:sz w:val="24"/>
          <w:szCs w:val="24"/>
          <w:lang w:val="es-HN"/>
        </w:rPr>
        <w:t>,</w:t>
      </w:r>
      <w:r w:rsidR="00696E8D" w:rsidRPr="00696E8D">
        <w:rPr>
          <w:rFonts w:ascii="Times New Roman" w:hAnsi="Times New Roman" w:cs="Times New Roman"/>
          <w:color w:val="000000" w:themeColor="text1"/>
          <w:sz w:val="24"/>
          <w:szCs w:val="24"/>
          <w:lang w:val="es-HN"/>
        </w:rPr>
        <w:t xml:space="preserve"> </w:t>
      </w:r>
      <w:r w:rsidR="00A60600">
        <w:rPr>
          <w:rFonts w:ascii="Times New Roman" w:hAnsi="Times New Roman" w:cs="Times New Roman"/>
          <w:color w:val="000000" w:themeColor="text1"/>
          <w:sz w:val="24"/>
          <w:szCs w:val="24"/>
          <w:lang w:val="es-HN"/>
        </w:rPr>
        <w:t>en la era actualidad</w:t>
      </w:r>
      <w:r w:rsidR="00696E8D" w:rsidRPr="00696E8D">
        <w:rPr>
          <w:rFonts w:ascii="Times New Roman" w:hAnsi="Times New Roman" w:cs="Times New Roman"/>
          <w:color w:val="000000" w:themeColor="text1"/>
          <w:sz w:val="24"/>
          <w:szCs w:val="24"/>
          <w:lang w:val="es-HN"/>
        </w:rPr>
        <w:t>, denominada la era de la información, el conocimiento es utilizado sobre la información misma para poder generar</w:t>
      </w:r>
      <w:r w:rsidR="00A60600">
        <w:rPr>
          <w:rFonts w:ascii="Times New Roman" w:hAnsi="Times New Roman" w:cs="Times New Roman"/>
          <w:color w:val="000000" w:themeColor="text1"/>
          <w:sz w:val="24"/>
          <w:szCs w:val="24"/>
          <w:lang w:val="es-HN"/>
        </w:rPr>
        <w:t xml:space="preserve"> nueva</w:t>
      </w:r>
      <w:r w:rsidR="00696E8D" w:rsidRPr="00696E8D">
        <w:rPr>
          <w:rFonts w:ascii="Times New Roman" w:hAnsi="Times New Roman" w:cs="Times New Roman"/>
          <w:color w:val="000000" w:themeColor="text1"/>
          <w:sz w:val="24"/>
          <w:szCs w:val="24"/>
          <w:lang w:val="es-HN"/>
        </w:rPr>
        <w:t xml:space="preserve"> </w:t>
      </w:r>
      <w:r w:rsidR="00696E8D" w:rsidRPr="00696E8D">
        <w:rPr>
          <w:rFonts w:ascii="Times New Roman" w:hAnsi="Times New Roman" w:cs="Times New Roman"/>
          <w:color w:val="000000" w:themeColor="text1"/>
          <w:sz w:val="24"/>
          <w:szCs w:val="24"/>
          <w:lang w:val="es-HN"/>
        </w:rPr>
        <w:lastRenderedPageBreak/>
        <w:t xml:space="preserve">información de valor que ayude a desarrollar nuevos servicios o nuevos productos, también para ayudar a mejorar los procesos actuales. </w:t>
      </w:r>
      <w:r w:rsidR="00A60600">
        <w:rPr>
          <w:rFonts w:ascii="Times New Roman" w:hAnsi="Times New Roman" w:cs="Times New Roman"/>
          <w:color w:val="000000" w:themeColor="text1"/>
          <w:sz w:val="24"/>
          <w:szCs w:val="24"/>
          <w:lang w:val="es-HN"/>
        </w:rPr>
        <w:t>(Ídem)</w:t>
      </w:r>
    </w:p>
    <w:p w14:paraId="2443442E" w14:textId="0ACBC707" w:rsidR="00696E8D" w:rsidRPr="00696E8D" w:rsidRDefault="00696E8D" w:rsidP="00BB704E">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En el año 1996 la OCDE público un informe sobre la gestión del conocimiento, expresando que esta misma</w:t>
      </w:r>
      <w:r w:rsidR="009D4F3E">
        <w:rPr>
          <w:rFonts w:ascii="Times New Roman" w:hAnsi="Times New Roman" w:cs="Times New Roman"/>
          <w:color w:val="000000" w:themeColor="text1"/>
          <w:sz w:val="24"/>
          <w:szCs w:val="24"/>
          <w:lang w:val="es-HN"/>
        </w:rPr>
        <w:t xml:space="preserve">, </w:t>
      </w:r>
      <w:r w:rsidRPr="00696E8D">
        <w:rPr>
          <w:rFonts w:ascii="Times New Roman" w:hAnsi="Times New Roman" w:cs="Times New Roman"/>
          <w:color w:val="000000" w:themeColor="text1"/>
          <w:sz w:val="24"/>
          <w:szCs w:val="24"/>
          <w:lang w:val="es-HN"/>
        </w:rPr>
        <w:t xml:space="preserve">siendo aplicada al recurso humano y </w:t>
      </w:r>
      <w:r w:rsidR="0067400A">
        <w:rPr>
          <w:rFonts w:ascii="Times New Roman" w:hAnsi="Times New Roman" w:cs="Times New Roman"/>
          <w:color w:val="000000" w:themeColor="text1"/>
          <w:sz w:val="24"/>
          <w:szCs w:val="24"/>
          <w:lang w:val="es-HN"/>
        </w:rPr>
        <w:t>a</w:t>
      </w:r>
      <w:r w:rsidRPr="00696E8D">
        <w:rPr>
          <w:rFonts w:ascii="Times New Roman" w:hAnsi="Times New Roman" w:cs="Times New Roman"/>
          <w:color w:val="000000" w:themeColor="text1"/>
          <w:sz w:val="24"/>
          <w:szCs w:val="24"/>
          <w:lang w:val="es-HN"/>
        </w:rPr>
        <w:t xml:space="preserve"> la tecnología</w:t>
      </w:r>
      <w:r w:rsidR="009D4F3E">
        <w:rPr>
          <w:rFonts w:ascii="Times New Roman" w:hAnsi="Times New Roman" w:cs="Times New Roman"/>
          <w:color w:val="000000" w:themeColor="text1"/>
          <w:sz w:val="24"/>
          <w:szCs w:val="24"/>
          <w:lang w:val="es-HN"/>
        </w:rPr>
        <w:t>, se convierte en</w:t>
      </w:r>
      <w:r w:rsidRPr="00696E8D">
        <w:rPr>
          <w:rFonts w:ascii="Times New Roman" w:hAnsi="Times New Roman" w:cs="Times New Roman"/>
          <w:color w:val="000000" w:themeColor="text1"/>
          <w:sz w:val="24"/>
          <w:szCs w:val="24"/>
          <w:lang w:val="es-HN"/>
        </w:rPr>
        <w:t xml:space="preserve"> un eje central </w:t>
      </w:r>
      <w:r w:rsidR="009D4F3E">
        <w:rPr>
          <w:rFonts w:ascii="Times New Roman" w:hAnsi="Times New Roman" w:cs="Times New Roman"/>
          <w:color w:val="000000" w:themeColor="text1"/>
          <w:sz w:val="24"/>
          <w:szCs w:val="24"/>
          <w:lang w:val="es-HN"/>
        </w:rPr>
        <w:t>para</w:t>
      </w:r>
      <w:r w:rsidRPr="00696E8D">
        <w:rPr>
          <w:rFonts w:ascii="Times New Roman" w:hAnsi="Times New Roman" w:cs="Times New Roman"/>
          <w:color w:val="000000" w:themeColor="text1"/>
          <w:sz w:val="24"/>
          <w:szCs w:val="24"/>
          <w:lang w:val="es-HN"/>
        </w:rPr>
        <w:t xml:space="preserve"> el desarrollo económico, pero que es</w:t>
      </w:r>
      <w:r w:rsidR="0067400A">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hasta en estos últimos años en los cuales se le ha reconocido su importancia, al punto de establecer </w:t>
      </w:r>
      <w:r w:rsidR="0067400A">
        <w:rPr>
          <w:rFonts w:ascii="Times New Roman" w:hAnsi="Times New Roman" w:cs="Times New Roman"/>
          <w:color w:val="000000" w:themeColor="text1"/>
          <w:sz w:val="24"/>
          <w:szCs w:val="24"/>
          <w:lang w:val="es-HN"/>
        </w:rPr>
        <w:t xml:space="preserve">y contratar </w:t>
      </w:r>
      <w:r w:rsidRPr="00696E8D">
        <w:rPr>
          <w:rFonts w:ascii="Times New Roman" w:hAnsi="Times New Roman" w:cs="Times New Roman"/>
          <w:color w:val="000000" w:themeColor="text1"/>
          <w:sz w:val="24"/>
          <w:szCs w:val="24"/>
          <w:lang w:val="es-HN"/>
        </w:rPr>
        <w:t xml:space="preserve">en las organizaciones gestores de conocimiento que administren toda la información que se genera,  </w:t>
      </w:r>
      <w:r w:rsidR="009D4F3E">
        <w:rPr>
          <w:rFonts w:ascii="Times New Roman" w:hAnsi="Times New Roman" w:cs="Times New Roman"/>
          <w:color w:val="000000" w:themeColor="text1"/>
          <w:sz w:val="24"/>
          <w:szCs w:val="24"/>
          <w:lang w:val="es-HN"/>
        </w:rPr>
        <w:t xml:space="preserve">gracias a esto, </w:t>
      </w:r>
      <w:r w:rsidRPr="00696E8D">
        <w:rPr>
          <w:rFonts w:ascii="Times New Roman" w:hAnsi="Times New Roman" w:cs="Times New Roman"/>
          <w:color w:val="000000" w:themeColor="text1"/>
          <w:sz w:val="24"/>
          <w:szCs w:val="24"/>
          <w:lang w:val="es-HN"/>
        </w:rPr>
        <w:t xml:space="preserve">las economías de la OCDE se muestran más fuertes dependiendo de la capacidad para producir y administrar el conocimiento. </w:t>
      </w:r>
      <w:sdt>
        <w:sdtPr>
          <w:rPr>
            <w:rFonts w:ascii="Times New Roman" w:hAnsi="Times New Roman" w:cs="Times New Roman"/>
            <w:color w:val="000000" w:themeColor="text1"/>
            <w:sz w:val="24"/>
            <w:szCs w:val="24"/>
            <w:lang w:val="es-HN"/>
          </w:rPr>
          <w:id w:val="-67953967"/>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CITATION OCD96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(OCDE, 1996)</w:t>
          </w:r>
          <w:r w:rsidRPr="00696E8D">
            <w:rPr>
              <w:rFonts w:ascii="Times New Roman" w:hAnsi="Times New Roman" w:cs="Times New Roman"/>
              <w:color w:val="000000" w:themeColor="text1"/>
              <w:sz w:val="24"/>
              <w:szCs w:val="24"/>
              <w:lang w:val="es-MX"/>
            </w:rPr>
            <w:fldChar w:fldCharType="end"/>
          </w:r>
        </w:sdtContent>
      </w:sdt>
    </w:p>
    <w:p w14:paraId="492264F7" w14:textId="62605C7B" w:rsidR="008C3E3A" w:rsidRDefault="00696E8D" w:rsidP="008C3E3A">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imagen </w:t>
      </w:r>
      <w:r w:rsidR="00D76A90">
        <w:rPr>
          <w:rFonts w:ascii="Times New Roman" w:hAnsi="Times New Roman" w:cs="Times New Roman"/>
          <w:color w:val="000000" w:themeColor="text1"/>
          <w:sz w:val="24"/>
          <w:szCs w:val="24"/>
          <w:lang w:val="es-HN"/>
        </w:rPr>
        <w:t>8</w:t>
      </w:r>
      <w:r w:rsidRPr="00696E8D">
        <w:rPr>
          <w:rFonts w:ascii="Times New Roman" w:hAnsi="Times New Roman" w:cs="Times New Roman"/>
          <w:color w:val="000000" w:themeColor="text1"/>
          <w:sz w:val="24"/>
          <w:szCs w:val="24"/>
          <w:lang w:val="es-HN"/>
        </w:rPr>
        <w:t xml:space="preserve"> muestra los dos tipos de conocimiento que estableció Michael </w:t>
      </w:r>
      <w:proofErr w:type="spellStart"/>
      <w:r w:rsidRPr="00696E8D">
        <w:rPr>
          <w:rFonts w:ascii="Times New Roman" w:hAnsi="Times New Roman" w:cs="Times New Roman"/>
          <w:color w:val="000000" w:themeColor="text1"/>
          <w:sz w:val="24"/>
          <w:szCs w:val="24"/>
          <w:lang w:val="es-HN"/>
        </w:rPr>
        <w:t>Polanyi</w:t>
      </w:r>
      <w:proofErr w:type="spellEnd"/>
      <w:r w:rsidRPr="00696E8D">
        <w:rPr>
          <w:rFonts w:ascii="Times New Roman" w:hAnsi="Times New Roman" w:cs="Times New Roman"/>
          <w:color w:val="000000" w:themeColor="text1"/>
          <w:sz w:val="24"/>
          <w:szCs w:val="24"/>
          <w:lang w:val="es-HN"/>
        </w:rPr>
        <w:t xml:space="preserve"> en sus estudios sobre la inteligencia </w:t>
      </w:r>
      <w:r w:rsidR="008C3E3A" w:rsidRPr="00696E8D">
        <w:rPr>
          <w:rFonts w:ascii="Times New Roman" w:hAnsi="Times New Roman" w:cs="Times New Roman"/>
          <w:color w:val="000000" w:themeColor="text1"/>
          <w:sz w:val="24"/>
          <w:szCs w:val="24"/>
          <w:lang w:val="es-HN"/>
        </w:rPr>
        <w:t>colectiva, y</w:t>
      </w:r>
      <w:r w:rsidRPr="00696E8D">
        <w:rPr>
          <w:rFonts w:ascii="Times New Roman" w:hAnsi="Times New Roman" w:cs="Times New Roman"/>
          <w:color w:val="000000" w:themeColor="text1"/>
          <w:sz w:val="24"/>
          <w:szCs w:val="24"/>
          <w:lang w:val="es-HN"/>
        </w:rPr>
        <w:t xml:space="preserve"> de lo cual estableció un modelo de iceberg</w:t>
      </w:r>
      <w:r w:rsidR="008C3E3A">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w:t>
      </w:r>
      <w:r w:rsidR="008C3E3A">
        <w:rPr>
          <w:rFonts w:ascii="Times New Roman" w:hAnsi="Times New Roman" w:cs="Times New Roman"/>
          <w:color w:val="000000" w:themeColor="text1"/>
          <w:sz w:val="24"/>
          <w:szCs w:val="24"/>
          <w:lang w:val="es-HN"/>
        </w:rPr>
        <w:t xml:space="preserve">en el cual represento </w:t>
      </w:r>
      <w:r w:rsidRPr="00696E8D">
        <w:rPr>
          <w:rFonts w:ascii="Times New Roman" w:hAnsi="Times New Roman" w:cs="Times New Roman"/>
          <w:color w:val="000000" w:themeColor="text1"/>
          <w:sz w:val="24"/>
          <w:szCs w:val="24"/>
          <w:lang w:val="es-HN"/>
        </w:rPr>
        <w:t xml:space="preserve">el conocimiento </w:t>
      </w:r>
      <w:r w:rsidR="008C3E3A" w:rsidRPr="00696E8D">
        <w:rPr>
          <w:rFonts w:ascii="Times New Roman" w:hAnsi="Times New Roman" w:cs="Times New Roman"/>
          <w:color w:val="000000" w:themeColor="text1"/>
          <w:sz w:val="24"/>
          <w:szCs w:val="24"/>
          <w:lang w:val="es-HN"/>
        </w:rPr>
        <w:t>explícito</w:t>
      </w:r>
      <w:r w:rsidRPr="00696E8D">
        <w:rPr>
          <w:rFonts w:ascii="Times New Roman" w:hAnsi="Times New Roman" w:cs="Times New Roman"/>
          <w:color w:val="000000" w:themeColor="text1"/>
          <w:sz w:val="24"/>
          <w:szCs w:val="24"/>
          <w:lang w:val="es-HN"/>
        </w:rPr>
        <w:t xml:space="preserve"> en la parte superior del iceberg, por ser el tipo de conocimiento que si está al alcance de todos, ya que si es posible documentarlo claramente</w:t>
      </w:r>
      <w:r w:rsidR="008C3E3A">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572792946"/>
          <w:citation/>
        </w:sdtPr>
        <w:sdtContent>
          <w:r w:rsidR="00CE725E">
            <w:rPr>
              <w:rFonts w:ascii="Times New Roman" w:hAnsi="Times New Roman" w:cs="Times New Roman"/>
              <w:color w:val="000000" w:themeColor="text1"/>
              <w:sz w:val="24"/>
              <w:szCs w:val="24"/>
              <w:lang w:val="es-HN"/>
            </w:rPr>
            <w:fldChar w:fldCharType="begin"/>
          </w:r>
          <w:r w:rsidR="00CE725E">
            <w:rPr>
              <w:rFonts w:ascii="Times New Roman" w:hAnsi="Times New Roman" w:cs="Times New Roman"/>
              <w:color w:val="000000" w:themeColor="text1"/>
              <w:sz w:val="24"/>
              <w:szCs w:val="24"/>
            </w:rPr>
            <w:instrText xml:space="preserve"> CITATION ide14 \l 3082 </w:instrText>
          </w:r>
          <w:r w:rsidR="00CE725E">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(Pita, 2014)</w:t>
          </w:r>
          <w:r w:rsidR="00CE725E">
            <w:rPr>
              <w:rFonts w:ascii="Times New Roman" w:hAnsi="Times New Roman" w:cs="Times New Roman"/>
              <w:color w:val="000000" w:themeColor="text1"/>
              <w:sz w:val="24"/>
              <w:szCs w:val="24"/>
              <w:lang w:val="es-HN"/>
            </w:rPr>
            <w:fldChar w:fldCharType="end"/>
          </w:r>
        </w:sdtContent>
      </w:sdt>
    </w:p>
    <w:p w14:paraId="5A420FB1" w14:textId="3BBD08F8" w:rsidR="008C3E3A" w:rsidRDefault="008C3E3A" w:rsidP="008C3E3A">
      <w:pPr>
        <w:spacing w:line="24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Imagen </w:t>
      </w:r>
      <w:r w:rsidR="00D76A90">
        <w:rPr>
          <w:rFonts w:ascii="Times New Roman" w:hAnsi="Times New Roman" w:cs="Times New Roman"/>
          <w:color w:val="000000" w:themeColor="text1"/>
          <w:sz w:val="24"/>
          <w:szCs w:val="24"/>
          <w:lang w:val="es-HN"/>
        </w:rPr>
        <w:t>8</w:t>
      </w:r>
      <w:r w:rsidR="00CE725E">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Tipos de conocimiento por Michael </w:t>
      </w:r>
      <w:proofErr w:type="spellStart"/>
      <w:r w:rsidRPr="00696E8D">
        <w:rPr>
          <w:rFonts w:ascii="Times New Roman" w:hAnsi="Times New Roman" w:cs="Times New Roman"/>
          <w:color w:val="000000" w:themeColor="text1"/>
          <w:sz w:val="24"/>
          <w:szCs w:val="24"/>
          <w:lang w:val="es-HN"/>
        </w:rPr>
        <w:t>Polanyi</w:t>
      </w:r>
      <w:proofErr w:type="spellEnd"/>
      <w:r w:rsidRPr="00696E8D">
        <w:rPr>
          <w:rFonts w:ascii="Times New Roman" w:hAnsi="Times New Roman" w:cs="Times New Roman"/>
          <w:color w:val="000000" w:themeColor="text1"/>
          <w:sz w:val="24"/>
          <w:szCs w:val="24"/>
          <w:lang w:val="es-HN"/>
        </w:rPr>
        <w:t>.</w:t>
      </w:r>
    </w:p>
    <w:p w14:paraId="49701CCC" w14:textId="56BC3BAE" w:rsidR="008C3E3A" w:rsidRPr="00696E8D" w:rsidRDefault="008C3E3A" w:rsidP="008C3E3A">
      <w:pPr>
        <w:spacing w:line="24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noProof/>
          <w:color w:val="000000" w:themeColor="text1"/>
          <w:sz w:val="24"/>
          <w:szCs w:val="24"/>
          <w:lang w:val="en-US"/>
        </w:rPr>
        <w:drawing>
          <wp:inline distT="0" distB="0" distL="0" distR="0" wp14:anchorId="6D0D940D" wp14:editId="4DB39B0E">
            <wp:extent cx="3926453" cy="2322929"/>
            <wp:effectExtent l="57150" t="57150" r="112395" b="115570"/>
            <wp:docPr id="30" name="Imagen 30" descr="Resultado de imagen para conocimiento explicito ice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onocimiento explicito iceberg"/>
                    <pic:cNvPicPr>
                      <a:picLocks noChangeAspect="1" noChangeArrowheads="1"/>
                    </pic:cNvPicPr>
                  </pic:nvPicPr>
                  <pic:blipFill rotWithShape="1">
                    <a:blip r:embed="rId29">
                      <a:extLst>
                        <a:ext uri="{28A0092B-C50C-407E-A947-70E740481C1C}">
                          <a14:useLocalDpi xmlns:a14="http://schemas.microsoft.com/office/drawing/2010/main" val="0"/>
                        </a:ext>
                      </a:extLst>
                    </a:blip>
                    <a:srcRect b="9656"/>
                    <a:stretch/>
                  </pic:blipFill>
                  <pic:spPr bwMode="auto">
                    <a:xfrm>
                      <a:off x="0" y="0"/>
                      <a:ext cx="3955364" cy="234003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696E8D">
        <w:rPr>
          <w:rFonts w:ascii="Times New Roman" w:hAnsi="Times New Roman" w:cs="Times New Roman"/>
          <w:color w:val="000000" w:themeColor="text1"/>
          <w:sz w:val="24"/>
          <w:szCs w:val="24"/>
          <w:lang w:val="es-HN"/>
        </w:rPr>
        <w:br/>
      </w:r>
      <w:r>
        <w:rPr>
          <w:rFonts w:ascii="Times New Roman" w:hAnsi="Times New Roman" w:cs="Times New Roman"/>
          <w:color w:val="000000" w:themeColor="text1"/>
          <w:sz w:val="24"/>
          <w:szCs w:val="24"/>
          <w:lang w:val="es-HN"/>
        </w:rPr>
        <w:t>Fuente: o</w:t>
      </w:r>
      <w:r w:rsidRPr="00696E8D">
        <w:rPr>
          <w:rFonts w:ascii="Times New Roman" w:hAnsi="Times New Roman" w:cs="Times New Roman"/>
          <w:color w:val="000000" w:themeColor="text1"/>
          <w:sz w:val="24"/>
          <w:szCs w:val="24"/>
          <w:lang w:val="es-HN"/>
        </w:rPr>
        <w:t xml:space="preserve">btenido en: </w:t>
      </w:r>
      <w:r w:rsidR="00826673">
        <w:t xml:space="preserve">Ideas </w:t>
      </w:r>
      <w:proofErr w:type="spellStart"/>
      <w:r w:rsidR="00826673">
        <w:t>Meet</w:t>
      </w:r>
      <w:proofErr w:type="spellEnd"/>
      <w:r w:rsidR="00826673">
        <w:t xml:space="preserve"> Capital, 2014</w:t>
      </w:r>
    </w:p>
    <w:p w14:paraId="06548F4F" w14:textId="5F941E14" w:rsidR="00696E8D" w:rsidRPr="00696E8D" w:rsidRDefault="00CE725E" w:rsidP="00CE725E">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lastRenderedPageBreak/>
        <w:t>P</w:t>
      </w:r>
      <w:r w:rsidR="00696E8D" w:rsidRPr="00696E8D">
        <w:rPr>
          <w:rFonts w:ascii="Times New Roman" w:hAnsi="Times New Roman" w:cs="Times New Roman"/>
          <w:color w:val="000000" w:themeColor="text1"/>
          <w:sz w:val="24"/>
          <w:szCs w:val="24"/>
          <w:lang w:val="es-HN"/>
        </w:rPr>
        <w:t xml:space="preserve">or </w:t>
      </w:r>
      <w:r>
        <w:rPr>
          <w:rFonts w:ascii="Times New Roman" w:hAnsi="Times New Roman" w:cs="Times New Roman"/>
          <w:color w:val="000000" w:themeColor="text1"/>
          <w:sz w:val="24"/>
          <w:szCs w:val="24"/>
          <w:lang w:val="es-HN"/>
        </w:rPr>
        <w:t>otra parte,</w:t>
      </w:r>
      <w:r w:rsidR="00696E8D" w:rsidRPr="00696E8D">
        <w:rPr>
          <w:rFonts w:ascii="Times New Roman" w:hAnsi="Times New Roman" w:cs="Times New Roman"/>
          <w:color w:val="000000" w:themeColor="text1"/>
          <w:sz w:val="24"/>
          <w:szCs w:val="24"/>
          <w:lang w:val="es-HN"/>
        </w:rPr>
        <w:t xml:space="preserve"> el conocimiento tácito fue representado por la parte baja y profunda del modelo </w:t>
      </w:r>
      <w:r>
        <w:rPr>
          <w:rFonts w:ascii="Times New Roman" w:hAnsi="Times New Roman" w:cs="Times New Roman"/>
          <w:color w:val="000000" w:themeColor="text1"/>
          <w:sz w:val="24"/>
          <w:szCs w:val="24"/>
          <w:lang w:val="es-HN"/>
        </w:rPr>
        <w:t xml:space="preserve">del iceberg, </w:t>
      </w:r>
      <w:r w:rsidR="00696E8D" w:rsidRPr="00696E8D">
        <w:rPr>
          <w:rFonts w:ascii="Times New Roman" w:hAnsi="Times New Roman" w:cs="Times New Roman"/>
          <w:color w:val="000000" w:themeColor="text1"/>
          <w:sz w:val="24"/>
          <w:szCs w:val="24"/>
          <w:lang w:val="es-HN"/>
        </w:rPr>
        <w:t xml:space="preserve">debido a la complejidad para ser detectado, documentado o transmitido a </w:t>
      </w:r>
      <w:r w:rsidRPr="00696E8D">
        <w:rPr>
          <w:rFonts w:ascii="Times New Roman" w:hAnsi="Times New Roman" w:cs="Times New Roman"/>
          <w:color w:val="000000" w:themeColor="text1"/>
          <w:sz w:val="24"/>
          <w:szCs w:val="24"/>
          <w:lang w:val="es-HN"/>
        </w:rPr>
        <w:t>otros. Este</w:t>
      </w:r>
      <w:r w:rsidR="00696E8D" w:rsidRPr="00696E8D">
        <w:rPr>
          <w:rFonts w:ascii="Times New Roman" w:hAnsi="Times New Roman" w:cs="Times New Roman"/>
          <w:color w:val="000000" w:themeColor="text1"/>
          <w:sz w:val="24"/>
          <w:szCs w:val="24"/>
          <w:lang w:val="es-HN"/>
        </w:rPr>
        <w:t xml:space="preserve"> conocimiento es más abstracto que el </w:t>
      </w:r>
      <w:proofErr w:type="spellStart"/>
      <w:r w:rsidR="00696E8D" w:rsidRPr="00696E8D">
        <w:rPr>
          <w:rFonts w:ascii="Times New Roman" w:hAnsi="Times New Roman" w:cs="Times New Roman"/>
          <w:color w:val="000000" w:themeColor="text1"/>
          <w:sz w:val="24"/>
          <w:szCs w:val="24"/>
          <w:lang w:val="es-HN"/>
        </w:rPr>
        <w:t>explicito</w:t>
      </w:r>
      <w:proofErr w:type="spellEnd"/>
      <w:r w:rsidR="00696E8D" w:rsidRPr="00696E8D">
        <w:rPr>
          <w:rFonts w:ascii="Times New Roman" w:hAnsi="Times New Roman" w:cs="Times New Roman"/>
          <w:color w:val="000000" w:themeColor="text1"/>
          <w:sz w:val="24"/>
          <w:szCs w:val="24"/>
          <w:lang w:val="es-HN"/>
        </w:rPr>
        <w:t xml:space="preserve">, y la manera de obtenerlo es mediante la continua realización de actividades y experiencias vividas, </w:t>
      </w:r>
      <w:r w:rsidR="009C5319" w:rsidRPr="00696E8D">
        <w:rPr>
          <w:rFonts w:ascii="Times New Roman" w:hAnsi="Times New Roman" w:cs="Times New Roman"/>
          <w:color w:val="000000" w:themeColor="text1"/>
          <w:sz w:val="24"/>
          <w:szCs w:val="24"/>
          <w:lang w:val="es-HN"/>
        </w:rPr>
        <w:t>est</w:t>
      </w:r>
      <w:r w:rsidR="009C5319">
        <w:rPr>
          <w:rFonts w:ascii="Times New Roman" w:hAnsi="Times New Roman" w:cs="Times New Roman"/>
          <w:color w:val="000000" w:themeColor="text1"/>
          <w:sz w:val="24"/>
          <w:szCs w:val="24"/>
          <w:lang w:val="es-HN"/>
        </w:rPr>
        <w:t>á</w:t>
      </w:r>
      <w:r w:rsidR="00696E8D" w:rsidRPr="00696E8D">
        <w:rPr>
          <w:rFonts w:ascii="Times New Roman" w:hAnsi="Times New Roman" w:cs="Times New Roman"/>
          <w:color w:val="000000" w:themeColor="text1"/>
          <w:sz w:val="24"/>
          <w:szCs w:val="24"/>
          <w:lang w:val="es-HN"/>
        </w:rPr>
        <w:t xml:space="preserve"> arraigado al individuo, y suele reconocerse solo en la práctica bajo ciertas circunstancias y contextos específicos, en los cuales sale a relucir este tipo de conocimiento. </w:t>
      </w:r>
      <w:r>
        <w:rPr>
          <w:rFonts w:ascii="Times New Roman" w:hAnsi="Times New Roman" w:cs="Times New Roman"/>
          <w:color w:val="000000" w:themeColor="text1"/>
          <w:sz w:val="24"/>
          <w:szCs w:val="24"/>
          <w:lang w:val="es-HN"/>
        </w:rPr>
        <w:t>(Ídem)</w:t>
      </w:r>
    </w:p>
    <w:p w14:paraId="59FB15D6" w14:textId="76722FB3" w:rsidR="009C5319" w:rsidRDefault="00696E8D" w:rsidP="00BB704E">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r>
      <w:proofErr w:type="spellStart"/>
      <w:r w:rsidRPr="00696E8D">
        <w:rPr>
          <w:rFonts w:ascii="Times New Roman" w:hAnsi="Times New Roman" w:cs="Times New Roman"/>
          <w:color w:val="000000" w:themeColor="text1"/>
          <w:sz w:val="24"/>
          <w:szCs w:val="24"/>
          <w:lang w:val="es-HN"/>
        </w:rPr>
        <w:t>Polanyi</w:t>
      </w:r>
      <w:proofErr w:type="spellEnd"/>
      <w:r w:rsidRPr="00696E8D">
        <w:rPr>
          <w:rFonts w:ascii="Times New Roman" w:hAnsi="Times New Roman" w:cs="Times New Roman"/>
          <w:color w:val="000000" w:themeColor="text1"/>
          <w:sz w:val="24"/>
          <w:szCs w:val="24"/>
          <w:lang w:val="es-HN"/>
        </w:rPr>
        <w:t xml:space="preserve"> fue el primero en diferenciar estos dos tipos de conocimiento</w:t>
      </w:r>
      <w:r w:rsidR="009C5319">
        <w:rPr>
          <w:rFonts w:ascii="Times New Roman" w:hAnsi="Times New Roman" w:cs="Times New Roman"/>
          <w:color w:val="000000" w:themeColor="text1"/>
          <w:sz w:val="24"/>
          <w:szCs w:val="24"/>
          <w:lang w:val="es-HN"/>
        </w:rPr>
        <w:t>s</w:t>
      </w:r>
      <w:r w:rsidRPr="00696E8D">
        <w:rPr>
          <w:rFonts w:ascii="Times New Roman" w:hAnsi="Times New Roman" w:cs="Times New Roman"/>
          <w:color w:val="000000" w:themeColor="text1"/>
          <w:sz w:val="24"/>
          <w:szCs w:val="24"/>
          <w:lang w:val="es-HN"/>
        </w:rPr>
        <w:t xml:space="preserve">, estableciendo que el conocimiento tácito juega un papel de gran importancia en las organizaciones, ya que las personas van adquiriendo cierta experiencia y conocimiento mediante la repetición de sus labores, lo cual les </w:t>
      </w:r>
      <w:r w:rsidR="009C5319">
        <w:rPr>
          <w:rFonts w:ascii="Times New Roman" w:hAnsi="Times New Roman" w:cs="Times New Roman"/>
          <w:color w:val="000000" w:themeColor="text1"/>
          <w:sz w:val="24"/>
          <w:szCs w:val="24"/>
          <w:lang w:val="es-HN"/>
        </w:rPr>
        <w:t>permite</w:t>
      </w:r>
      <w:r w:rsidRPr="00696E8D">
        <w:rPr>
          <w:rFonts w:ascii="Times New Roman" w:hAnsi="Times New Roman" w:cs="Times New Roman"/>
          <w:color w:val="000000" w:themeColor="text1"/>
          <w:sz w:val="24"/>
          <w:szCs w:val="24"/>
          <w:lang w:val="es-HN"/>
        </w:rPr>
        <w:t xml:space="preserve"> realizar estas labores </w:t>
      </w:r>
      <w:r w:rsidR="009C5319">
        <w:rPr>
          <w:rFonts w:ascii="Times New Roman" w:hAnsi="Times New Roman" w:cs="Times New Roman"/>
          <w:color w:val="000000" w:themeColor="text1"/>
          <w:sz w:val="24"/>
          <w:szCs w:val="24"/>
          <w:lang w:val="es-HN"/>
        </w:rPr>
        <w:t xml:space="preserve">de una manera </w:t>
      </w:r>
      <w:r w:rsidRPr="00696E8D">
        <w:rPr>
          <w:rFonts w:ascii="Times New Roman" w:hAnsi="Times New Roman" w:cs="Times New Roman"/>
          <w:color w:val="000000" w:themeColor="text1"/>
          <w:sz w:val="24"/>
          <w:szCs w:val="24"/>
          <w:lang w:val="es-HN"/>
        </w:rPr>
        <w:t>más rápida, segura y con mayor calidad, debido a que adquiere cierta especialización en sus actividades</w:t>
      </w:r>
      <w:r w:rsidR="009C5319">
        <w:rPr>
          <w:rFonts w:ascii="Times New Roman" w:hAnsi="Times New Roman" w:cs="Times New Roman"/>
          <w:color w:val="000000" w:themeColor="text1"/>
          <w:sz w:val="24"/>
          <w:szCs w:val="24"/>
          <w:lang w:val="es-HN"/>
        </w:rPr>
        <w:t>.</w:t>
      </w:r>
      <w:r w:rsidR="009C5319" w:rsidRPr="009C5319">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1831600286"/>
          <w:citation/>
        </w:sdtPr>
        <w:sdtContent>
          <w:r w:rsidR="009C5319" w:rsidRPr="00696E8D">
            <w:rPr>
              <w:rFonts w:ascii="Times New Roman" w:hAnsi="Times New Roman" w:cs="Times New Roman"/>
              <w:color w:val="000000" w:themeColor="text1"/>
              <w:sz w:val="24"/>
              <w:szCs w:val="24"/>
              <w:lang w:val="es-HN"/>
            </w:rPr>
            <w:fldChar w:fldCharType="begin"/>
          </w:r>
          <w:r w:rsidR="009C5319" w:rsidRPr="00696E8D">
            <w:rPr>
              <w:rFonts w:ascii="Times New Roman" w:hAnsi="Times New Roman" w:cs="Times New Roman"/>
              <w:color w:val="000000" w:themeColor="text1"/>
              <w:sz w:val="24"/>
              <w:szCs w:val="24"/>
            </w:rPr>
            <w:instrText xml:space="preserve"> CITATION Ped08 \l 3082 </w:instrText>
          </w:r>
          <w:r w:rsidR="009C5319"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w:t>
          </w:r>
          <w:r w:rsidR="009C5319" w:rsidRPr="00696E8D">
            <w:rPr>
              <w:rFonts w:ascii="Times New Roman" w:hAnsi="Times New Roman" w:cs="Times New Roman"/>
              <w:color w:val="000000" w:themeColor="text1"/>
              <w:sz w:val="24"/>
              <w:szCs w:val="24"/>
              <w:lang w:val="es-MX"/>
            </w:rPr>
            <w:fldChar w:fldCharType="end"/>
          </w:r>
        </w:sdtContent>
      </w:sdt>
      <w:r w:rsidR="009C5319" w:rsidRPr="00696E8D">
        <w:rPr>
          <w:rFonts w:ascii="Times New Roman" w:hAnsi="Times New Roman" w:cs="Times New Roman"/>
          <w:color w:val="000000" w:themeColor="text1"/>
          <w:sz w:val="24"/>
          <w:szCs w:val="24"/>
          <w:lang w:val="es-HN"/>
        </w:rPr>
        <w:tab/>
      </w:r>
    </w:p>
    <w:p w14:paraId="54A15FD3" w14:textId="1DA24CDB" w:rsidR="00BB704E" w:rsidRDefault="009C5319" w:rsidP="009C5319">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Además, c</w:t>
      </w:r>
      <w:r w:rsidR="00696E8D" w:rsidRPr="00696E8D">
        <w:rPr>
          <w:rFonts w:ascii="Times New Roman" w:hAnsi="Times New Roman" w:cs="Times New Roman"/>
          <w:color w:val="000000" w:themeColor="text1"/>
          <w:sz w:val="24"/>
          <w:szCs w:val="24"/>
          <w:lang w:val="es-HN"/>
        </w:rPr>
        <w:t>onoce</w:t>
      </w:r>
      <w:r>
        <w:rPr>
          <w:rFonts w:ascii="Times New Roman" w:hAnsi="Times New Roman" w:cs="Times New Roman"/>
          <w:color w:val="000000" w:themeColor="text1"/>
          <w:sz w:val="24"/>
          <w:szCs w:val="24"/>
          <w:lang w:val="es-HN"/>
        </w:rPr>
        <w:t>n</w:t>
      </w:r>
      <w:r w:rsidR="00696E8D" w:rsidRPr="00696E8D">
        <w:rPr>
          <w:rFonts w:ascii="Times New Roman" w:hAnsi="Times New Roman" w:cs="Times New Roman"/>
          <w:color w:val="000000" w:themeColor="text1"/>
          <w:sz w:val="24"/>
          <w:szCs w:val="24"/>
          <w:lang w:val="es-HN"/>
        </w:rPr>
        <w:t xml:space="preserve"> los posibles percances, a los cuales ya está preparado</w:t>
      </w:r>
      <w:r>
        <w:rPr>
          <w:rFonts w:ascii="Times New Roman" w:hAnsi="Times New Roman" w:cs="Times New Roman"/>
          <w:color w:val="000000" w:themeColor="text1"/>
          <w:sz w:val="24"/>
          <w:szCs w:val="24"/>
          <w:lang w:val="es-HN"/>
        </w:rPr>
        <w:t>s</w:t>
      </w:r>
      <w:r w:rsidR="00696E8D" w:rsidRPr="00696E8D">
        <w:rPr>
          <w:rFonts w:ascii="Times New Roman" w:hAnsi="Times New Roman" w:cs="Times New Roman"/>
          <w:color w:val="000000" w:themeColor="text1"/>
          <w:sz w:val="24"/>
          <w:szCs w:val="24"/>
          <w:lang w:val="es-HN"/>
        </w:rPr>
        <w:t xml:space="preserve"> y sabe cómo resolverlos, conoce las mejores </w:t>
      </w:r>
      <w:r w:rsidRPr="00696E8D">
        <w:rPr>
          <w:rFonts w:ascii="Times New Roman" w:hAnsi="Times New Roman" w:cs="Times New Roman"/>
          <w:color w:val="000000" w:themeColor="text1"/>
          <w:sz w:val="24"/>
          <w:szCs w:val="24"/>
          <w:lang w:val="es-HN"/>
        </w:rPr>
        <w:t>manera</w:t>
      </w:r>
      <w:r>
        <w:rPr>
          <w:rFonts w:ascii="Times New Roman" w:hAnsi="Times New Roman" w:cs="Times New Roman"/>
          <w:color w:val="000000" w:themeColor="text1"/>
          <w:sz w:val="24"/>
          <w:szCs w:val="24"/>
          <w:lang w:val="es-HN"/>
        </w:rPr>
        <w:t>s</w:t>
      </w:r>
      <w:r w:rsidRPr="00696E8D">
        <w:rPr>
          <w:rFonts w:ascii="Times New Roman" w:hAnsi="Times New Roman" w:cs="Times New Roman"/>
          <w:color w:val="000000" w:themeColor="text1"/>
          <w:sz w:val="24"/>
          <w:szCs w:val="24"/>
          <w:lang w:val="es-HN"/>
        </w:rPr>
        <w:t xml:space="preserve"> para</w:t>
      </w:r>
      <w:r w:rsidR="00696E8D" w:rsidRPr="00696E8D">
        <w:rPr>
          <w:rFonts w:ascii="Times New Roman" w:hAnsi="Times New Roman" w:cs="Times New Roman"/>
          <w:color w:val="000000" w:themeColor="text1"/>
          <w:sz w:val="24"/>
          <w:szCs w:val="24"/>
          <w:lang w:val="es-HN"/>
        </w:rPr>
        <w:t xml:space="preserve"> realizarlo, y conoce la capacidad de productividad que tiene, aprenden a gestionar mejor los recursos que les brinda la organización, por todo esto y mucho más, se establece que el conocimiento tácito es un activo muy valioso para las instituciones. </w:t>
      </w:r>
      <w:r>
        <w:rPr>
          <w:rFonts w:ascii="Times New Roman" w:hAnsi="Times New Roman" w:cs="Times New Roman"/>
          <w:color w:val="000000" w:themeColor="text1"/>
          <w:sz w:val="24"/>
          <w:szCs w:val="24"/>
          <w:lang w:val="es-HN"/>
        </w:rPr>
        <w:t>(Ídem)</w:t>
      </w:r>
    </w:p>
    <w:p w14:paraId="750A6DA9" w14:textId="1FB5BBC7" w:rsidR="00696E8D" w:rsidRPr="00696E8D" w:rsidRDefault="00BB704E" w:rsidP="009C5319">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Tabla </w:t>
      </w:r>
      <w:r>
        <w:rPr>
          <w:rFonts w:ascii="Times New Roman" w:hAnsi="Times New Roman" w:cs="Times New Roman"/>
          <w:color w:val="000000" w:themeColor="text1"/>
          <w:sz w:val="24"/>
          <w:szCs w:val="24"/>
          <w:lang w:val="es-HN"/>
        </w:rPr>
        <w:t>3</w:t>
      </w:r>
      <w:r w:rsidRPr="00696E8D">
        <w:rPr>
          <w:rFonts w:ascii="Times New Roman" w:hAnsi="Times New Roman" w:cs="Times New Roman"/>
          <w:color w:val="000000" w:themeColor="text1"/>
          <w:sz w:val="24"/>
          <w:szCs w:val="24"/>
          <w:lang w:val="es-HN"/>
        </w:rPr>
        <w:t xml:space="preserve"> - </w:t>
      </w:r>
      <w:r w:rsidR="009C5319">
        <w:rPr>
          <w:rFonts w:ascii="Times New Roman" w:hAnsi="Times New Roman" w:cs="Times New Roman"/>
          <w:color w:val="000000" w:themeColor="text1"/>
          <w:sz w:val="24"/>
          <w:szCs w:val="24"/>
          <w:lang w:val="es-HN"/>
        </w:rPr>
        <w:t>D</w:t>
      </w:r>
      <w:r w:rsidRPr="00696E8D">
        <w:rPr>
          <w:rFonts w:ascii="Times New Roman" w:hAnsi="Times New Roman" w:cs="Times New Roman"/>
          <w:color w:val="000000" w:themeColor="text1"/>
          <w:sz w:val="24"/>
          <w:szCs w:val="24"/>
          <w:lang w:val="es-HN"/>
        </w:rPr>
        <w:t>iferencias entre conocimiento tácito y explícito</w:t>
      </w:r>
    </w:p>
    <w:tbl>
      <w:tblPr>
        <w:tblStyle w:val="Tablaconcuadrcula"/>
        <w:tblW w:w="0" w:type="auto"/>
        <w:tblLook w:val="04A0" w:firstRow="1" w:lastRow="0" w:firstColumn="1" w:lastColumn="0" w:noHBand="0" w:noVBand="1"/>
      </w:tblPr>
      <w:tblGrid>
        <w:gridCol w:w="4414"/>
        <w:gridCol w:w="4414"/>
      </w:tblGrid>
      <w:tr w:rsidR="00696E8D" w:rsidRPr="00696E8D" w14:paraId="6E91DB60" w14:textId="77777777" w:rsidTr="00696E8D">
        <w:tc>
          <w:tcPr>
            <w:tcW w:w="4675" w:type="dxa"/>
          </w:tcPr>
          <w:p w14:paraId="2C1DF3CB" w14:textId="77777777" w:rsidR="00696E8D" w:rsidRPr="00696E8D" w:rsidRDefault="00696E8D" w:rsidP="009C5319">
            <w:pPr>
              <w:spacing w:after="160"/>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Conocimiento tácito (Subjetivo)</w:t>
            </w:r>
          </w:p>
        </w:tc>
        <w:tc>
          <w:tcPr>
            <w:tcW w:w="4675" w:type="dxa"/>
          </w:tcPr>
          <w:p w14:paraId="141E6EEB" w14:textId="77777777" w:rsidR="00696E8D" w:rsidRPr="00696E8D" w:rsidRDefault="00696E8D" w:rsidP="009C5319">
            <w:pPr>
              <w:spacing w:after="160"/>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Conocimiento explícito (Objetivo)</w:t>
            </w:r>
          </w:p>
        </w:tc>
      </w:tr>
      <w:tr w:rsidR="00696E8D" w:rsidRPr="00696E8D" w14:paraId="04CB28FC" w14:textId="77777777" w:rsidTr="00696E8D">
        <w:tc>
          <w:tcPr>
            <w:tcW w:w="4675" w:type="dxa"/>
          </w:tcPr>
          <w:p w14:paraId="6C99DFF1"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de la experiencia (Cuerpo)</w:t>
            </w:r>
          </w:p>
        </w:tc>
        <w:tc>
          <w:tcPr>
            <w:tcW w:w="4675" w:type="dxa"/>
          </w:tcPr>
          <w:p w14:paraId="66311A4F"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racional (Mente)</w:t>
            </w:r>
          </w:p>
        </w:tc>
      </w:tr>
      <w:tr w:rsidR="00696E8D" w:rsidRPr="00696E8D" w14:paraId="2C81A9BC" w14:textId="77777777" w:rsidTr="00696E8D">
        <w:tc>
          <w:tcPr>
            <w:tcW w:w="4675" w:type="dxa"/>
          </w:tcPr>
          <w:p w14:paraId="00F00EB0"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simultáneo (Aquí y ahora)</w:t>
            </w:r>
          </w:p>
        </w:tc>
        <w:tc>
          <w:tcPr>
            <w:tcW w:w="4675" w:type="dxa"/>
          </w:tcPr>
          <w:p w14:paraId="14701FD3"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secuencial (Allá y entonces)</w:t>
            </w:r>
          </w:p>
        </w:tc>
      </w:tr>
      <w:tr w:rsidR="00696E8D" w:rsidRPr="00696E8D" w14:paraId="119C933A" w14:textId="77777777" w:rsidTr="00696E8D">
        <w:tc>
          <w:tcPr>
            <w:tcW w:w="4675" w:type="dxa"/>
          </w:tcPr>
          <w:p w14:paraId="05596C9A"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análogo (Práctica)</w:t>
            </w:r>
          </w:p>
        </w:tc>
        <w:tc>
          <w:tcPr>
            <w:tcW w:w="4675" w:type="dxa"/>
          </w:tcPr>
          <w:p w14:paraId="52A7FCDD"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digital (Teoría)</w:t>
            </w:r>
          </w:p>
        </w:tc>
      </w:tr>
    </w:tbl>
    <w:p w14:paraId="3791B2E7" w14:textId="1B50575B" w:rsidR="00696E8D" w:rsidRPr="00696E8D" w:rsidRDefault="00BB704E" w:rsidP="009C5319">
      <w:pPr>
        <w:spacing w:line="240" w:lineRule="auto"/>
        <w:jc w:val="center"/>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Fuente: o</w:t>
      </w:r>
      <w:r w:rsidR="00696E8D" w:rsidRPr="00696E8D">
        <w:rPr>
          <w:rFonts w:ascii="Times New Roman" w:hAnsi="Times New Roman" w:cs="Times New Roman"/>
          <w:color w:val="000000" w:themeColor="text1"/>
          <w:sz w:val="24"/>
          <w:szCs w:val="24"/>
          <w:lang w:val="es-HN"/>
        </w:rPr>
        <w:t xml:space="preserve">btenido en </w:t>
      </w:r>
      <w:sdt>
        <w:sdtPr>
          <w:rPr>
            <w:rFonts w:ascii="Times New Roman" w:hAnsi="Times New Roman" w:cs="Times New Roman"/>
            <w:color w:val="000000" w:themeColor="text1"/>
            <w:sz w:val="24"/>
            <w:szCs w:val="24"/>
            <w:lang w:val="es-HN"/>
          </w:rPr>
          <w:id w:val="-1937669710"/>
          <w:citation/>
        </w:sdtPr>
        <w:sdtContent>
          <w:r w:rsidR="00696E8D" w:rsidRPr="00696E8D">
            <w:rPr>
              <w:rFonts w:ascii="Times New Roman" w:hAnsi="Times New Roman" w:cs="Times New Roman"/>
              <w:color w:val="000000" w:themeColor="text1"/>
              <w:sz w:val="24"/>
              <w:szCs w:val="24"/>
              <w:lang w:val="es-HN"/>
            </w:rPr>
            <w:fldChar w:fldCharType="begin"/>
          </w:r>
          <w:r w:rsidR="00696E8D" w:rsidRPr="00696E8D">
            <w:rPr>
              <w:rFonts w:ascii="Times New Roman" w:hAnsi="Times New Roman" w:cs="Times New Roman"/>
              <w:color w:val="000000" w:themeColor="text1"/>
              <w:sz w:val="24"/>
              <w:szCs w:val="24"/>
            </w:rPr>
            <w:instrText xml:space="preserve">CITATION Ped08 \p 4 \l 3082 </w:instrText>
          </w:r>
          <w:r w:rsidR="00696E8D"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 p. 4)</w:t>
          </w:r>
          <w:r w:rsidR="00696E8D" w:rsidRPr="00696E8D">
            <w:rPr>
              <w:rFonts w:ascii="Times New Roman" w:hAnsi="Times New Roman" w:cs="Times New Roman"/>
              <w:color w:val="000000" w:themeColor="text1"/>
              <w:sz w:val="24"/>
              <w:szCs w:val="24"/>
              <w:lang w:val="es-MX"/>
            </w:rPr>
            <w:fldChar w:fldCharType="end"/>
          </w:r>
        </w:sdtContent>
      </w:sdt>
    </w:p>
    <w:p w14:paraId="6B892607" w14:textId="77777777" w:rsidR="00696E8D" w:rsidRPr="00696E8D" w:rsidRDefault="00696E8D" w:rsidP="00696E8D">
      <w:pPr>
        <w:spacing w:line="480" w:lineRule="auto"/>
        <w:rPr>
          <w:rFonts w:ascii="Times New Roman" w:hAnsi="Times New Roman" w:cs="Times New Roman"/>
          <w:color w:val="000000" w:themeColor="text1"/>
          <w:sz w:val="24"/>
          <w:szCs w:val="24"/>
          <w:lang w:val="es-HN"/>
        </w:rPr>
      </w:pPr>
    </w:p>
    <w:p w14:paraId="4BD1D225" w14:textId="5337CDC0" w:rsidR="00CD3382"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lastRenderedPageBreak/>
        <w:tab/>
        <w:t xml:space="preserve">En la Tabla </w:t>
      </w:r>
      <w:r w:rsidR="00D76A90">
        <w:rPr>
          <w:rFonts w:ascii="Times New Roman" w:hAnsi="Times New Roman" w:cs="Times New Roman"/>
          <w:color w:val="000000" w:themeColor="text1"/>
          <w:sz w:val="24"/>
          <w:szCs w:val="24"/>
          <w:lang w:val="es-HN"/>
        </w:rPr>
        <w:t>3</w:t>
      </w:r>
      <w:r w:rsidRPr="00696E8D">
        <w:rPr>
          <w:rFonts w:ascii="Times New Roman" w:hAnsi="Times New Roman" w:cs="Times New Roman"/>
          <w:color w:val="000000" w:themeColor="text1"/>
          <w:sz w:val="24"/>
          <w:szCs w:val="24"/>
          <w:lang w:val="es-HN"/>
        </w:rPr>
        <w:t xml:space="preserve"> </w:t>
      </w:r>
      <w:r w:rsidR="00D76A90">
        <w:rPr>
          <w:rFonts w:ascii="Times New Roman" w:hAnsi="Times New Roman" w:cs="Times New Roman"/>
          <w:color w:val="000000" w:themeColor="text1"/>
          <w:sz w:val="24"/>
          <w:szCs w:val="24"/>
          <w:lang w:val="es-HN"/>
        </w:rPr>
        <w:t>se</w:t>
      </w:r>
      <w:r w:rsidRPr="00696E8D">
        <w:rPr>
          <w:rFonts w:ascii="Times New Roman" w:hAnsi="Times New Roman" w:cs="Times New Roman"/>
          <w:color w:val="000000" w:themeColor="text1"/>
          <w:sz w:val="24"/>
          <w:szCs w:val="24"/>
          <w:lang w:val="es-HN"/>
        </w:rPr>
        <w:t xml:space="preserve"> observa que el conocimiento explicito es establecido con carácter objetivo, mientras que el tácito es visto como subjetivo, es</w:t>
      </w:r>
      <w:r w:rsidR="00D76A90">
        <w:rPr>
          <w:rFonts w:ascii="Times New Roman" w:hAnsi="Times New Roman" w:cs="Times New Roman"/>
          <w:color w:val="000000" w:themeColor="text1"/>
          <w:sz w:val="24"/>
          <w:szCs w:val="24"/>
          <w:lang w:val="es-HN"/>
        </w:rPr>
        <w:t>to</w:t>
      </w:r>
      <w:r w:rsidRPr="00696E8D">
        <w:rPr>
          <w:rFonts w:ascii="Times New Roman" w:hAnsi="Times New Roman" w:cs="Times New Roman"/>
          <w:color w:val="000000" w:themeColor="text1"/>
          <w:sz w:val="24"/>
          <w:szCs w:val="24"/>
          <w:lang w:val="es-HN"/>
        </w:rPr>
        <w:t xml:space="preserve"> debido a sus particulares características, como</w:t>
      </w:r>
      <w:r w:rsidR="00CD3382">
        <w:rPr>
          <w:rFonts w:ascii="Times New Roman" w:hAnsi="Times New Roman" w:cs="Times New Roman"/>
          <w:color w:val="000000" w:themeColor="text1"/>
          <w:sz w:val="24"/>
          <w:szCs w:val="24"/>
          <w:lang w:val="es-HN"/>
        </w:rPr>
        <w:t xml:space="preserve"> el hecho,</w:t>
      </w:r>
      <w:r w:rsidRPr="00696E8D">
        <w:rPr>
          <w:rFonts w:ascii="Times New Roman" w:hAnsi="Times New Roman" w:cs="Times New Roman"/>
          <w:color w:val="000000" w:themeColor="text1"/>
          <w:sz w:val="24"/>
          <w:szCs w:val="24"/>
          <w:lang w:val="es-HN"/>
        </w:rPr>
        <w:t xml:space="preserve"> que la experiencia puede estar ligada a las acciones del cuerpo, y no solo al ámbito mental, también porque es un conocimiento análogo y simultaneo el cual se realiza de manera práctica y en un momento dado</w:t>
      </w:r>
      <w:r w:rsidR="00CD3382">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1916973656"/>
          <w:citation/>
        </w:sdtPr>
        <w:sdtContent>
          <w:r w:rsidR="00CD3382" w:rsidRPr="00696E8D">
            <w:rPr>
              <w:rFonts w:ascii="Times New Roman" w:hAnsi="Times New Roman" w:cs="Times New Roman"/>
              <w:color w:val="000000" w:themeColor="text1"/>
              <w:sz w:val="24"/>
              <w:szCs w:val="24"/>
              <w:lang w:val="es-HN"/>
            </w:rPr>
            <w:fldChar w:fldCharType="begin"/>
          </w:r>
          <w:r w:rsidR="00CD3382" w:rsidRPr="00696E8D">
            <w:rPr>
              <w:rFonts w:ascii="Times New Roman" w:hAnsi="Times New Roman" w:cs="Times New Roman"/>
              <w:color w:val="000000" w:themeColor="text1"/>
              <w:sz w:val="24"/>
              <w:szCs w:val="24"/>
            </w:rPr>
            <w:instrText xml:space="preserve">CITATION Ped08 \p 5 \l 3082 </w:instrText>
          </w:r>
          <w:r w:rsidR="00CD3382"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 p. 5)</w:t>
          </w:r>
          <w:r w:rsidR="00CD3382" w:rsidRPr="00696E8D">
            <w:rPr>
              <w:rFonts w:ascii="Times New Roman" w:hAnsi="Times New Roman" w:cs="Times New Roman"/>
              <w:color w:val="000000" w:themeColor="text1"/>
              <w:sz w:val="24"/>
              <w:szCs w:val="24"/>
              <w:lang w:val="es-MX"/>
            </w:rPr>
            <w:fldChar w:fldCharType="end"/>
          </w:r>
        </w:sdtContent>
      </w:sdt>
      <w:r w:rsidRPr="00696E8D">
        <w:rPr>
          <w:rFonts w:ascii="Times New Roman" w:hAnsi="Times New Roman" w:cs="Times New Roman"/>
          <w:color w:val="000000" w:themeColor="text1"/>
          <w:sz w:val="24"/>
          <w:szCs w:val="24"/>
          <w:lang w:val="es-HN"/>
        </w:rPr>
        <w:t xml:space="preserve"> </w:t>
      </w:r>
    </w:p>
    <w:p w14:paraId="09D7DC0A" w14:textId="737A05B8" w:rsidR="00696E8D" w:rsidRPr="00696E8D" w:rsidRDefault="00CD3382" w:rsidP="00CD3382">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P</w:t>
      </w:r>
      <w:r w:rsidR="00696E8D" w:rsidRPr="00696E8D">
        <w:rPr>
          <w:rFonts w:ascii="Times New Roman" w:hAnsi="Times New Roman" w:cs="Times New Roman"/>
          <w:color w:val="000000" w:themeColor="text1"/>
          <w:sz w:val="24"/>
          <w:szCs w:val="24"/>
          <w:lang w:val="es-HN"/>
        </w:rPr>
        <w:t>or su parte el conocimiento expl</w:t>
      </w:r>
      <w:r>
        <w:rPr>
          <w:rFonts w:ascii="Times New Roman" w:hAnsi="Times New Roman" w:cs="Times New Roman"/>
          <w:color w:val="000000" w:themeColor="text1"/>
          <w:sz w:val="24"/>
          <w:szCs w:val="24"/>
          <w:lang w:val="es-HN"/>
        </w:rPr>
        <w:t>í</w:t>
      </w:r>
      <w:r w:rsidR="00696E8D" w:rsidRPr="00696E8D">
        <w:rPr>
          <w:rFonts w:ascii="Times New Roman" w:hAnsi="Times New Roman" w:cs="Times New Roman"/>
          <w:color w:val="000000" w:themeColor="text1"/>
          <w:sz w:val="24"/>
          <w:szCs w:val="24"/>
          <w:lang w:val="es-HN"/>
        </w:rPr>
        <w:t>cito es establecido como teórico</w:t>
      </w:r>
      <w:r w:rsidR="008B3E0B">
        <w:rPr>
          <w:rFonts w:ascii="Times New Roman" w:hAnsi="Times New Roman" w:cs="Times New Roman"/>
          <w:color w:val="000000" w:themeColor="text1"/>
          <w:sz w:val="24"/>
          <w:szCs w:val="24"/>
          <w:lang w:val="es-HN"/>
        </w:rPr>
        <w:t>,</w:t>
      </w:r>
      <w:r w:rsidR="00696E8D" w:rsidRPr="00696E8D">
        <w:rPr>
          <w:rFonts w:ascii="Times New Roman" w:hAnsi="Times New Roman" w:cs="Times New Roman"/>
          <w:color w:val="000000" w:themeColor="text1"/>
          <w:sz w:val="24"/>
          <w:szCs w:val="24"/>
          <w:lang w:val="es-HN"/>
        </w:rPr>
        <w:t xml:space="preserve"> el cual está ligado directamente con la ment</w:t>
      </w:r>
      <w:r w:rsidR="00D76A90">
        <w:rPr>
          <w:rFonts w:ascii="Times New Roman" w:hAnsi="Times New Roman" w:cs="Times New Roman"/>
          <w:color w:val="000000" w:themeColor="text1"/>
          <w:sz w:val="24"/>
          <w:szCs w:val="24"/>
          <w:lang w:val="es-HN"/>
        </w:rPr>
        <w:t>e</w:t>
      </w:r>
      <w:r w:rsidR="00696E8D" w:rsidRPr="00696E8D">
        <w:rPr>
          <w:rFonts w:ascii="Times New Roman" w:hAnsi="Times New Roman" w:cs="Times New Roman"/>
          <w:color w:val="000000" w:themeColor="text1"/>
          <w:sz w:val="24"/>
          <w:szCs w:val="24"/>
          <w:lang w:val="es-HN"/>
        </w:rPr>
        <w:t xml:space="preserve">, y no depende de un espacio o tiempo específico para su aprendizaje, ya que es considerado conocimiento digital.  </w:t>
      </w:r>
      <w:r>
        <w:rPr>
          <w:rFonts w:ascii="Times New Roman" w:hAnsi="Times New Roman" w:cs="Times New Roman"/>
          <w:color w:val="000000" w:themeColor="text1"/>
          <w:sz w:val="24"/>
          <w:szCs w:val="24"/>
          <w:lang w:val="es-HN"/>
        </w:rPr>
        <w:t>(Ídem)</w:t>
      </w:r>
    </w:p>
    <w:p w14:paraId="49344A01" w14:textId="14AA9BB0" w:rsidR="00696E8D" w:rsidRDefault="00CD3382" w:rsidP="00BB704E">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De</w:t>
      </w:r>
      <w:r w:rsidR="00696E8D" w:rsidRPr="00696E8D">
        <w:rPr>
          <w:rFonts w:ascii="Times New Roman" w:hAnsi="Times New Roman" w:cs="Times New Roman"/>
          <w:color w:val="000000" w:themeColor="text1"/>
          <w:sz w:val="24"/>
          <w:szCs w:val="24"/>
          <w:lang w:val="es-HN"/>
        </w:rPr>
        <w:t xml:space="preserve"> esta forma se definen cuatro formas de conversión del conocimiento, que a su vez generan cuatro nuevas formas de conocimiento presentadas en la Tabla </w:t>
      </w:r>
      <w:r w:rsidR="00BB704E">
        <w:rPr>
          <w:rFonts w:ascii="Times New Roman" w:hAnsi="Times New Roman" w:cs="Times New Roman"/>
          <w:color w:val="000000" w:themeColor="text1"/>
          <w:sz w:val="24"/>
          <w:szCs w:val="24"/>
          <w:lang w:val="es-HN"/>
        </w:rPr>
        <w:t>4</w:t>
      </w:r>
      <w:r w:rsidR="00696E8D" w:rsidRPr="00696E8D">
        <w:rPr>
          <w:rFonts w:ascii="Times New Roman" w:hAnsi="Times New Roman" w:cs="Times New Roman"/>
          <w:color w:val="000000" w:themeColor="text1"/>
          <w:sz w:val="24"/>
          <w:szCs w:val="24"/>
          <w:lang w:val="es-HN"/>
        </w:rPr>
        <w:t xml:space="preserve">, y que surgen de un proceso dinámico, que es una de las bondades del modelo de creación de conocimiento propuesto por </w:t>
      </w:r>
      <w:proofErr w:type="spellStart"/>
      <w:r w:rsidR="00696E8D" w:rsidRPr="00696E8D">
        <w:rPr>
          <w:rFonts w:ascii="Times New Roman" w:hAnsi="Times New Roman" w:cs="Times New Roman"/>
          <w:color w:val="000000" w:themeColor="text1"/>
          <w:sz w:val="24"/>
          <w:szCs w:val="24"/>
          <w:lang w:val="es-HN"/>
        </w:rPr>
        <w:t>Nonaka</w:t>
      </w:r>
      <w:proofErr w:type="spellEnd"/>
      <w:r w:rsidR="00696E8D" w:rsidRPr="00696E8D">
        <w:rPr>
          <w:rFonts w:ascii="Times New Roman" w:hAnsi="Times New Roman" w:cs="Times New Roman"/>
          <w:color w:val="000000" w:themeColor="text1"/>
          <w:sz w:val="24"/>
          <w:szCs w:val="24"/>
          <w:lang w:val="es-HN"/>
        </w:rPr>
        <w:t xml:space="preserve"> y </w:t>
      </w:r>
      <w:proofErr w:type="spellStart"/>
      <w:r w:rsidR="00696E8D" w:rsidRPr="00696E8D">
        <w:rPr>
          <w:rFonts w:ascii="Times New Roman" w:hAnsi="Times New Roman" w:cs="Times New Roman"/>
          <w:color w:val="000000" w:themeColor="text1"/>
          <w:sz w:val="24"/>
          <w:szCs w:val="24"/>
          <w:lang w:val="es-HN"/>
        </w:rPr>
        <w:t>Takeuchi</w:t>
      </w:r>
      <w:proofErr w:type="spellEnd"/>
      <w:r w:rsidR="00696E8D" w:rsidRPr="00696E8D">
        <w:rPr>
          <w:rFonts w:ascii="Times New Roman" w:hAnsi="Times New Roman" w:cs="Times New Roman"/>
          <w:color w:val="000000" w:themeColor="text1"/>
          <w:sz w:val="24"/>
          <w:szCs w:val="24"/>
          <w:lang w:val="es-HN"/>
        </w:rPr>
        <w:t xml:space="preserve">. </w:t>
      </w:r>
      <w:r>
        <w:rPr>
          <w:rFonts w:ascii="Times New Roman" w:hAnsi="Times New Roman" w:cs="Times New Roman"/>
          <w:color w:val="000000" w:themeColor="text1"/>
          <w:sz w:val="24"/>
          <w:szCs w:val="24"/>
          <w:lang w:val="es-HN"/>
        </w:rPr>
        <w:t>(Ídem)</w:t>
      </w:r>
    </w:p>
    <w:p w14:paraId="1982B01E" w14:textId="3D75C65A" w:rsidR="00BB704E" w:rsidRPr="00696E8D" w:rsidRDefault="00BB704E" w:rsidP="00BB704E">
      <w:pPr>
        <w:spacing w:line="48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Tabla </w:t>
      </w:r>
      <w:r>
        <w:rPr>
          <w:rFonts w:ascii="Times New Roman" w:hAnsi="Times New Roman" w:cs="Times New Roman"/>
          <w:color w:val="000000" w:themeColor="text1"/>
          <w:sz w:val="24"/>
          <w:szCs w:val="24"/>
          <w:lang w:val="es-HN"/>
        </w:rPr>
        <w:t>4</w:t>
      </w:r>
      <w:r w:rsidRPr="00696E8D">
        <w:rPr>
          <w:rFonts w:ascii="Times New Roman" w:hAnsi="Times New Roman" w:cs="Times New Roman"/>
          <w:color w:val="000000" w:themeColor="text1"/>
          <w:sz w:val="24"/>
          <w:szCs w:val="24"/>
          <w:lang w:val="es-HN"/>
        </w:rPr>
        <w:t xml:space="preserve"> - clases y contenido del conocimiento creado</w:t>
      </w:r>
    </w:p>
    <w:tbl>
      <w:tblPr>
        <w:tblStyle w:val="Tablaconcuadrcula"/>
        <w:tblW w:w="0" w:type="auto"/>
        <w:tblLook w:val="04A0" w:firstRow="1" w:lastRow="0" w:firstColumn="1" w:lastColumn="0" w:noHBand="0" w:noVBand="1"/>
      </w:tblPr>
      <w:tblGrid>
        <w:gridCol w:w="2936"/>
        <w:gridCol w:w="2942"/>
        <w:gridCol w:w="2950"/>
      </w:tblGrid>
      <w:tr w:rsidR="00696E8D" w:rsidRPr="00696E8D" w14:paraId="65FD79EE" w14:textId="77777777" w:rsidTr="00696E8D">
        <w:tc>
          <w:tcPr>
            <w:tcW w:w="3116" w:type="dxa"/>
          </w:tcPr>
          <w:p w14:paraId="7607E379"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p>
        </w:tc>
        <w:tc>
          <w:tcPr>
            <w:tcW w:w="3117" w:type="dxa"/>
          </w:tcPr>
          <w:p w14:paraId="27AE945E"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A conocimiento tácito</w:t>
            </w:r>
          </w:p>
        </w:tc>
        <w:tc>
          <w:tcPr>
            <w:tcW w:w="3117" w:type="dxa"/>
          </w:tcPr>
          <w:p w14:paraId="6F7E93EA"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A conocimiento explícito </w:t>
            </w:r>
          </w:p>
        </w:tc>
      </w:tr>
      <w:tr w:rsidR="00696E8D" w:rsidRPr="00696E8D" w14:paraId="306D26AD" w14:textId="77777777" w:rsidTr="00696E8D">
        <w:tc>
          <w:tcPr>
            <w:tcW w:w="3116" w:type="dxa"/>
          </w:tcPr>
          <w:p w14:paraId="483B9E77"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De conocimiento tácito  </w:t>
            </w:r>
          </w:p>
        </w:tc>
        <w:tc>
          <w:tcPr>
            <w:tcW w:w="3117" w:type="dxa"/>
          </w:tcPr>
          <w:p w14:paraId="323B1080"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1. Socialización Conocimiento armonizado </w:t>
            </w:r>
          </w:p>
        </w:tc>
        <w:tc>
          <w:tcPr>
            <w:tcW w:w="3117" w:type="dxa"/>
          </w:tcPr>
          <w:p w14:paraId="1EF4CD1A"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2. Exteriorización Conocimiento conceptual </w:t>
            </w:r>
          </w:p>
        </w:tc>
      </w:tr>
      <w:tr w:rsidR="00696E8D" w:rsidRPr="00696E8D" w14:paraId="0B1EED96" w14:textId="77777777" w:rsidTr="00696E8D">
        <w:tc>
          <w:tcPr>
            <w:tcW w:w="3116" w:type="dxa"/>
          </w:tcPr>
          <w:p w14:paraId="66719895"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De conocimiento explícito </w:t>
            </w:r>
          </w:p>
        </w:tc>
        <w:tc>
          <w:tcPr>
            <w:tcW w:w="3117" w:type="dxa"/>
          </w:tcPr>
          <w:p w14:paraId="2EF76EE3"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4.   Interiorización Conocimiento operacional </w:t>
            </w:r>
          </w:p>
        </w:tc>
        <w:tc>
          <w:tcPr>
            <w:tcW w:w="3117" w:type="dxa"/>
          </w:tcPr>
          <w:p w14:paraId="6565BD60"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3.   Combinación Conocimiento sistémico</w:t>
            </w:r>
          </w:p>
        </w:tc>
      </w:tr>
    </w:tbl>
    <w:p w14:paraId="3C8D4193" w14:textId="68651996" w:rsidR="00696E8D" w:rsidRPr="00696E8D" w:rsidRDefault="008B3E0B" w:rsidP="00337F03">
      <w:pPr>
        <w:spacing w:line="480" w:lineRule="auto"/>
        <w:jc w:val="center"/>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br/>
      </w:r>
      <w:r w:rsidR="00BB704E">
        <w:rPr>
          <w:rFonts w:ascii="Times New Roman" w:hAnsi="Times New Roman" w:cs="Times New Roman"/>
          <w:color w:val="000000" w:themeColor="text1"/>
          <w:sz w:val="24"/>
          <w:szCs w:val="24"/>
          <w:lang w:val="es-HN"/>
        </w:rPr>
        <w:t>Fuente: o</w:t>
      </w:r>
      <w:r w:rsidR="00696E8D" w:rsidRPr="00696E8D">
        <w:rPr>
          <w:rFonts w:ascii="Times New Roman" w:hAnsi="Times New Roman" w:cs="Times New Roman"/>
          <w:color w:val="000000" w:themeColor="text1"/>
          <w:sz w:val="24"/>
          <w:szCs w:val="24"/>
          <w:lang w:val="es-HN"/>
        </w:rPr>
        <w:t xml:space="preserve">btenido en </w:t>
      </w:r>
      <w:sdt>
        <w:sdtPr>
          <w:rPr>
            <w:rFonts w:ascii="Times New Roman" w:hAnsi="Times New Roman" w:cs="Times New Roman"/>
            <w:color w:val="000000" w:themeColor="text1"/>
            <w:sz w:val="24"/>
            <w:szCs w:val="24"/>
            <w:lang w:val="es-HN"/>
          </w:rPr>
          <w:id w:val="799739753"/>
          <w:citation/>
        </w:sdtPr>
        <w:sdtContent>
          <w:r w:rsidR="00696E8D" w:rsidRPr="00696E8D">
            <w:rPr>
              <w:rFonts w:ascii="Times New Roman" w:hAnsi="Times New Roman" w:cs="Times New Roman"/>
              <w:color w:val="000000" w:themeColor="text1"/>
              <w:sz w:val="24"/>
              <w:szCs w:val="24"/>
              <w:lang w:val="es-HN"/>
            </w:rPr>
            <w:fldChar w:fldCharType="begin"/>
          </w:r>
          <w:r w:rsidR="00696E8D" w:rsidRPr="00696E8D">
            <w:rPr>
              <w:rFonts w:ascii="Times New Roman" w:hAnsi="Times New Roman" w:cs="Times New Roman"/>
              <w:color w:val="000000" w:themeColor="text1"/>
              <w:sz w:val="24"/>
              <w:szCs w:val="24"/>
            </w:rPr>
            <w:instrText xml:space="preserve">CITATION Ped08 \p 5 \l 3082 </w:instrText>
          </w:r>
          <w:r w:rsidR="00696E8D"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 p. 5)</w:t>
          </w:r>
          <w:r w:rsidR="00696E8D" w:rsidRPr="00696E8D">
            <w:rPr>
              <w:rFonts w:ascii="Times New Roman" w:hAnsi="Times New Roman" w:cs="Times New Roman"/>
              <w:color w:val="000000" w:themeColor="text1"/>
              <w:sz w:val="24"/>
              <w:szCs w:val="24"/>
              <w:lang w:val="es-MX"/>
            </w:rPr>
            <w:fldChar w:fldCharType="end"/>
          </w:r>
        </w:sdtContent>
      </w:sdt>
    </w:p>
    <w:p w14:paraId="78AD2E05" w14:textId="5EE12CB2" w:rsidR="00C85D53" w:rsidRDefault="00696E8D" w:rsidP="00BB704E">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 xml:space="preserve">La socialización produce el conocimiento armonizado que puede ser expresado en modelos mentales y habilidades técnicas compartidas; el conocimiento generado por la exteriorización es de tipo conceptual que permite la generación de nuevas ideas (conocimientos) a partir </w:t>
      </w:r>
      <w:r w:rsidR="00AC6558" w:rsidRPr="00696E8D">
        <w:rPr>
          <w:rFonts w:ascii="Times New Roman" w:hAnsi="Times New Roman" w:cs="Times New Roman"/>
          <w:color w:val="000000" w:themeColor="text1"/>
          <w:sz w:val="24"/>
          <w:szCs w:val="24"/>
        </w:rPr>
        <w:t>por</w:t>
      </w:r>
      <w:r w:rsidR="00AC6558">
        <w:rPr>
          <w:rFonts w:ascii="Times New Roman" w:hAnsi="Times New Roman" w:cs="Times New Roman"/>
          <w:color w:val="000000" w:themeColor="text1"/>
          <w:sz w:val="24"/>
          <w:szCs w:val="24"/>
        </w:rPr>
        <w:t xml:space="preserve"> </w:t>
      </w:r>
      <w:r w:rsidR="00AC6558" w:rsidRPr="00696E8D">
        <w:rPr>
          <w:rFonts w:ascii="Times New Roman" w:hAnsi="Times New Roman" w:cs="Times New Roman"/>
          <w:color w:val="000000" w:themeColor="text1"/>
          <w:sz w:val="24"/>
          <w:szCs w:val="24"/>
        </w:rPr>
        <w:t>ejemplo</w:t>
      </w:r>
      <w:r w:rsidRPr="00696E8D">
        <w:rPr>
          <w:rFonts w:ascii="Times New Roman" w:hAnsi="Times New Roman" w:cs="Times New Roman"/>
          <w:color w:val="000000" w:themeColor="text1"/>
          <w:sz w:val="24"/>
          <w:szCs w:val="24"/>
        </w:rPr>
        <w:t xml:space="preserve"> de metáforas o analogías</w:t>
      </w:r>
      <w:r w:rsidR="00C85D53">
        <w:rPr>
          <w:rFonts w:ascii="Times New Roman" w:hAnsi="Times New Roman" w:cs="Times New Roman"/>
          <w:color w:val="000000" w:themeColor="text1"/>
          <w:sz w:val="24"/>
          <w:szCs w:val="24"/>
        </w:rPr>
        <w:t xml:space="preserve">. </w:t>
      </w:r>
      <w:r w:rsidR="00AC6558">
        <w:rPr>
          <w:rFonts w:ascii="Times New Roman" w:hAnsi="Times New Roman" w:cs="Times New Roman"/>
          <w:color w:val="000000" w:themeColor="text1"/>
          <w:sz w:val="24"/>
          <w:szCs w:val="24"/>
        </w:rPr>
        <w:t>(Ídem)</w:t>
      </w:r>
    </w:p>
    <w:p w14:paraId="0E52721C" w14:textId="345C041A" w:rsidR="0015753A" w:rsidRPr="0084241B" w:rsidRDefault="00C85D53" w:rsidP="00BB704E">
      <w:pPr>
        <w:spacing w:line="480" w:lineRule="auto"/>
        <w:ind w:firstLine="708"/>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rPr>
        <w:t>L</w:t>
      </w:r>
      <w:r w:rsidR="00696E8D" w:rsidRPr="00696E8D">
        <w:rPr>
          <w:rFonts w:ascii="Times New Roman" w:hAnsi="Times New Roman" w:cs="Times New Roman"/>
          <w:color w:val="000000" w:themeColor="text1"/>
          <w:sz w:val="24"/>
          <w:szCs w:val="24"/>
        </w:rPr>
        <w:t>a combinación genera conocimiento de tipo sistémico que permite la creación de prototipos o nuevas tecnologías de componentes; finalmente, la interiorización genera conocimiento del tipo operacional sobre la administración de proyectos o procesos y/o la implementación de políticas.</w:t>
      </w:r>
      <w:r w:rsidR="00696E8D" w:rsidRPr="00696E8D">
        <w:rPr>
          <w:rFonts w:ascii="Times New Roman" w:hAnsi="Times New Roman" w:cs="Times New Roman"/>
          <w:color w:val="000000" w:themeColor="text1"/>
          <w:sz w:val="24"/>
          <w:szCs w:val="24"/>
          <w:lang w:val="es-HN"/>
        </w:rPr>
        <w:t xml:space="preserve"> </w:t>
      </w:r>
      <w:r>
        <w:rPr>
          <w:rFonts w:ascii="Times New Roman" w:hAnsi="Times New Roman" w:cs="Times New Roman"/>
          <w:color w:val="000000" w:themeColor="text1"/>
          <w:sz w:val="24"/>
          <w:szCs w:val="24"/>
        </w:rPr>
        <w:t>(Ídem)</w:t>
      </w:r>
    </w:p>
    <w:p w14:paraId="6CF5E2F0" w14:textId="4AE67DA1" w:rsidR="00E37317" w:rsidRDefault="00460198" w:rsidP="006F5822">
      <w:pPr>
        <w:pStyle w:val="Ttulo1"/>
        <w:spacing w:before="480" w:line="480" w:lineRule="auto"/>
        <w:jc w:val="center"/>
        <w:rPr>
          <w:rFonts w:cs="Times New Roman"/>
          <w:szCs w:val="24"/>
        </w:rPr>
      </w:pPr>
      <w:bookmarkStart w:id="246" w:name="_Toc517026117"/>
      <w:r>
        <w:rPr>
          <w:rFonts w:cs="Times New Roman"/>
          <w:szCs w:val="24"/>
        </w:rPr>
        <w:t xml:space="preserve">CAPÍTULO III. </w:t>
      </w:r>
      <w:bookmarkEnd w:id="246"/>
      <w:r w:rsidR="00651E27" w:rsidRPr="00651E27">
        <w:rPr>
          <w:rFonts w:cs="Times New Roman"/>
          <w:szCs w:val="24"/>
        </w:rPr>
        <w:t>ENFOQUE Y TIPO DE INVESTIGACIÓN</w:t>
      </w:r>
    </w:p>
    <w:p w14:paraId="076E5A6A" w14:textId="77777777" w:rsidR="00D262CF" w:rsidRPr="00D262CF" w:rsidRDefault="00D262CF" w:rsidP="00D262CF">
      <w:pPr>
        <w:rPr>
          <w:lang w:val="es-HN"/>
        </w:rPr>
      </w:pPr>
    </w:p>
    <w:p w14:paraId="702E9D71" w14:textId="221DA268" w:rsidR="00D9330D" w:rsidRPr="00BB704E" w:rsidRDefault="00D9330D" w:rsidP="00D9330D">
      <w:pPr>
        <w:pStyle w:val="Ttulo2"/>
        <w:spacing w:line="480" w:lineRule="auto"/>
        <w:rPr>
          <w:rFonts w:cs="Times New Roman"/>
          <w:szCs w:val="24"/>
        </w:rPr>
      </w:pPr>
      <w:bookmarkStart w:id="247" w:name="_Toc517026119"/>
      <w:bookmarkStart w:id="248" w:name="_Toc517026118"/>
      <w:r w:rsidRPr="0084241B">
        <w:rPr>
          <w:rFonts w:cs="Times New Roman"/>
          <w:szCs w:val="24"/>
        </w:rPr>
        <w:t>3.</w:t>
      </w:r>
      <w:r>
        <w:rPr>
          <w:rFonts w:cs="Times New Roman"/>
          <w:szCs w:val="24"/>
        </w:rPr>
        <w:t>1</w:t>
      </w:r>
      <w:r w:rsidRPr="0084241B">
        <w:rPr>
          <w:rFonts w:cs="Times New Roman"/>
          <w:szCs w:val="24"/>
        </w:rPr>
        <w:t xml:space="preserve"> </w:t>
      </w:r>
      <w:r>
        <w:rPr>
          <w:rFonts w:cs="Times New Roman"/>
          <w:szCs w:val="24"/>
        </w:rPr>
        <w:t>Enfoque</w:t>
      </w:r>
      <w:r w:rsidRPr="0084241B">
        <w:rPr>
          <w:rFonts w:cs="Times New Roman"/>
          <w:szCs w:val="24"/>
        </w:rPr>
        <w:t xml:space="preserve"> de la investigación</w:t>
      </w:r>
      <w:bookmarkEnd w:id="247"/>
    </w:p>
    <w:p w14:paraId="06B5313D" w14:textId="548E1A25" w:rsidR="00D9330D" w:rsidRPr="00D9330D" w:rsidRDefault="00D9330D" w:rsidP="00D9330D">
      <w:pPr>
        <w:spacing w:line="480" w:lineRule="auto"/>
        <w:rPr>
          <w:rFonts w:ascii="Times New Roman" w:hAnsi="Times New Roman" w:cs="Times New Roman"/>
        </w:rPr>
      </w:pPr>
      <w:r>
        <w:tab/>
      </w:r>
      <w:r w:rsidRPr="004F1E52">
        <w:rPr>
          <w:rFonts w:ascii="Times New Roman" w:hAnsi="Times New Roman" w:cs="Times New Roman"/>
          <w:sz w:val="24"/>
        </w:rPr>
        <w:t xml:space="preserve">El </w:t>
      </w:r>
      <w:r>
        <w:rPr>
          <w:rFonts w:ascii="Times New Roman" w:hAnsi="Times New Roman" w:cs="Times New Roman"/>
          <w:sz w:val="24"/>
        </w:rPr>
        <w:t>enfoque</w:t>
      </w:r>
      <w:r w:rsidRPr="004F1E52">
        <w:rPr>
          <w:rFonts w:ascii="Times New Roman" w:hAnsi="Times New Roman" w:cs="Times New Roman"/>
          <w:sz w:val="24"/>
        </w:rPr>
        <w:t xml:space="preserve"> de la presente investigación es de tipo correlacional</w:t>
      </w:r>
      <w:r>
        <w:rPr>
          <w:rFonts w:ascii="Times New Roman" w:hAnsi="Times New Roman" w:cs="Times New Roman"/>
          <w:sz w:val="24"/>
        </w:rPr>
        <w:t>,</w:t>
      </w:r>
      <w:r w:rsidRPr="004F1E52">
        <w:rPr>
          <w:rFonts w:ascii="Times New Roman" w:hAnsi="Times New Roman" w:cs="Times New Roman"/>
          <w:sz w:val="24"/>
        </w:rPr>
        <w:t xml:space="preserve"> ya que se pretende </w:t>
      </w:r>
      <w:r>
        <w:rPr>
          <w:rFonts w:ascii="Times New Roman" w:hAnsi="Times New Roman" w:cs="Times New Roman"/>
          <w:sz w:val="24"/>
        </w:rPr>
        <w:t xml:space="preserve">conocer la relación o grado de asociación que existe entre las variables de estudio, se busca determinar la tasa de mejora en la </w:t>
      </w:r>
      <w:r w:rsidRPr="004F1E52">
        <w:rPr>
          <w:rFonts w:ascii="Times New Roman" w:hAnsi="Times New Roman" w:cs="Times New Roman"/>
          <w:sz w:val="24"/>
        </w:rPr>
        <w:t xml:space="preserve">eficiencia de la toma de decisiones de los procesos operativos, financieros y académicos </w:t>
      </w:r>
      <w:r>
        <w:rPr>
          <w:rFonts w:ascii="Times New Roman" w:hAnsi="Times New Roman" w:cs="Times New Roman"/>
          <w:sz w:val="24"/>
        </w:rPr>
        <w:t>del ISJC</w:t>
      </w:r>
      <w:r w:rsidRPr="004F1E52">
        <w:rPr>
          <w:rFonts w:ascii="Times New Roman" w:hAnsi="Times New Roman" w:cs="Times New Roman"/>
          <w:sz w:val="24"/>
        </w:rPr>
        <w:t xml:space="preserve"> media</w:t>
      </w:r>
      <w:r>
        <w:rPr>
          <w:rFonts w:ascii="Times New Roman" w:hAnsi="Times New Roman" w:cs="Times New Roman"/>
          <w:sz w:val="24"/>
        </w:rPr>
        <w:t>nte</w:t>
      </w:r>
      <w:r w:rsidRPr="004F1E52">
        <w:rPr>
          <w:rFonts w:ascii="Times New Roman" w:hAnsi="Times New Roman" w:cs="Times New Roman"/>
          <w:sz w:val="24"/>
        </w:rPr>
        <w:t xml:space="preserve"> el uso de una herramienta de </w:t>
      </w:r>
      <w:r>
        <w:rPr>
          <w:rFonts w:ascii="Times New Roman" w:hAnsi="Times New Roman" w:cs="Times New Roman"/>
          <w:sz w:val="24"/>
        </w:rPr>
        <w:t>Inteligencia de Negocios</w:t>
      </w:r>
      <w:r w:rsidRPr="004F1E52">
        <w:rPr>
          <w:rFonts w:ascii="Times New Roman" w:hAnsi="Times New Roman" w:cs="Times New Roman"/>
          <w:sz w:val="24"/>
        </w:rPr>
        <w:t>.</w:t>
      </w:r>
      <w:r w:rsidR="00827B55">
        <w:rPr>
          <w:rFonts w:ascii="Times New Roman" w:hAnsi="Times New Roman" w:cs="Times New Roman"/>
          <w:sz w:val="24"/>
        </w:rPr>
        <w:t xml:space="preserve"> </w:t>
      </w:r>
      <w:sdt>
        <w:sdtPr>
          <w:rPr>
            <w:rFonts w:ascii="Times New Roman" w:hAnsi="Times New Roman" w:cs="Times New Roman"/>
            <w:sz w:val="24"/>
          </w:rPr>
          <w:id w:val="550583182"/>
          <w:citation/>
        </w:sdtPr>
        <w:sdtContent>
          <w:r w:rsidR="00827B55" w:rsidRPr="00AC6558">
            <w:rPr>
              <w:rFonts w:ascii="Times New Roman" w:hAnsi="Times New Roman" w:cs="Times New Roman"/>
              <w:sz w:val="24"/>
            </w:rPr>
            <w:fldChar w:fldCharType="begin"/>
          </w:r>
          <w:r w:rsidR="00827B55" w:rsidRPr="00AC6558">
            <w:rPr>
              <w:rFonts w:ascii="Times New Roman" w:hAnsi="Times New Roman" w:cs="Times New Roman"/>
              <w:sz w:val="24"/>
            </w:rPr>
            <w:instrText xml:space="preserve">CITATION Rob14 \l 3082 </w:instrText>
          </w:r>
          <w:r w:rsidR="00827B55" w:rsidRPr="00AC6558">
            <w:rPr>
              <w:rFonts w:ascii="Times New Roman" w:hAnsi="Times New Roman" w:cs="Times New Roman"/>
              <w:sz w:val="24"/>
            </w:rPr>
            <w:fldChar w:fldCharType="separate"/>
          </w:r>
          <w:r w:rsidR="00827B55" w:rsidRPr="001E273B">
            <w:rPr>
              <w:rFonts w:ascii="Times New Roman" w:hAnsi="Times New Roman" w:cs="Times New Roman"/>
              <w:noProof/>
              <w:sz w:val="24"/>
            </w:rPr>
            <w:t>(Sampieri, et al., 2014)</w:t>
          </w:r>
          <w:r w:rsidR="00827B55" w:rsidRPr="00AC6558">
            <w:rPr>
              <w:rFonts w:ascii="Times New Roman" w:hAnsi="Times New Roman" w:cs="Times New Roman"/>
              <w:sz w:val="24"/>
            </w:rPr>
            <w:fldChar w:fldCharType="end"/>
          </w:r>
        </w:sdtContent>
      </w:sdt>
      <w:r w:rsidRPr="004F1E52">
        <w:rPr>
          <w:rFonts w:ascii="Times New Roman" w:hAnsi="Times New Roman" w:cs="Times New Roman"/>
          <w:sz w:val="24"/>
        </w:rPr>
        <w:t xml:space="preserve"> </w:t>
      </w:r>
    </w:p>
    <w:p w14:paraId="49678C9C" w14:textId="6D202EED" w:rsidR="004D652F" w:rsidRPr="00BB704E" w:rsidRDefault="00E37317" w:rsidP="00BB704E">
      <w:pPr>
        <w:pStyle w:val="Ttulo2"/>
        <w:spacing w:line="480" w:lineRule="auto"/>
        <w:rPr>
          <w:rFonts w:cs="Times New Roman"/>
          <w:szCs w:val="24"/>
        </w:rPr>
      </w:pPr>
      <w:r w:rsidRPr="0084241B">
        <w:rPr>
          <w:rFonts w:cs="Times New Roman"/>
          <w:szCs w:val="24"/>
        </w:rPr>
        <w:t>3.</w:t>
      </w:r>
      <w:r w:rsidR="00D9330D">
        <w:rPr>
          <w:rFonts w:cs="Times New Roman"/>
          <w:szCs w:val="24"/>
        </w:rPr>
        <w:t>2</w:t>
      </w:r>
      <w:r w:rsidRPr="0084241B">
        <w:rPr>
          <w:rFonts w:cs="Times New Roman"/>
          <w:szCs w:val="24"/>
        </w:rPr>
        <w:t xml:space="preserve"> </w:t>
      </w:r>
      <w:r w:rsidR="006F5822">
        <w:rPr>
          <w:rFonts w:cs="Times New Roman"/>
          <w:szCs w:val="24"/>
        </w:rPr>
        <w:t>T</w:t>
      </w:r>
      <w:r w:rsidR="006F5822" w:rsidRPr="0084241B">
        <w:rPr>
          <w:rFonts w:cs="Times New Roman"/>
          <w:szCs w:val="24"/>
        </w:rPr>
        <w:t>ipo de investigación</w:t>
      </w:r>
      <w:bookmarkEnd w:id="248"/>
    </w:p>
    <w:p w14:paraId="1454DC3A" w14:textId="3497310E" w:rsidR="00644E31" w:rsidRDefault="00644E31" w:rsidP="00644E31">
      <w:pPr>
        <w:spacing w:line="480" w:lineRule="auto"/>
        <w:rPr>
          <w:rFonts w:ascii="Times New Roman" w:hAnsi="Times New Roman" w:cs="Times New Roman"/>
          <w:sz w:val="24"/>
        </w:rPr>
      </w:pPr>
      <w:r>
        <w:tab/>
      </w:r>
      <w:r w:rsidRPr="004D652F">
        <w:rPr>
          <w:rFonts w:ascii="Times New Roman" w:hAnsi="Times New Roman" w:cs="Times New Roman"/>
          <w:sz w:val="24"/>
        </w:rPr>
        <w:t xml:space="preserve">La presente investigación es del tipo </w:t>
      </w:r>
      <w:r w:rsidR="00BB704E">
        <w:rPr>
          <w:rFonts w:ascii="Times New Roman" w:hAnsi="Times New Roman" w:cs="Times New Roman"/>
          <w:sz w:val="24"/>
        </w:rPr>
        <w:t>cuantitativa</w:t>
      </w:r>
      <w:r w:rsidRPr="004D652F">
        <w:rPr>
          <w:rFonts w:ascii="Times New Roman" w:hAnsi="Times New Roman" w:cs="Times New Roman"/>
          <w:sz w:val="24"/>
        </w:rPr>
        <w:t xml:space="preserve"> debido a que tiene como propósito evaluar y determinar la relación que existe en el uso de una herramienta de Inteligencia de Negocios y la mejora en la toma de decisiones gerenciales para una eficiente planeación de los recursos y administración del Instituto San José del Carmen</w:t>
      </w:r>
      <w:r>
        <w:t xml:space="preserve">. </w:t>
      </w:r>
      <w:r w:rsidR="00827B55">
        <w:rPr>
          <w:rFonts w:ascii="Times New Roman" w:hAnsi="Times New Roman" w:cs="Times New Roman"/>
          <w:sz w:val="24"/>
        </w:rPr>
        <w:t>(</w:t>
      </w:r>
      <w:proofErr w:type="spellStart"/>
      <w:r w:rsidR="00827B55">
        <w:rPr>
          <w:rFonts w:ascii="Times New Roman" w:hAnsi="Times New Roman" w:cs="Times New Roman"/>
          <w:sz w:val="24"/>
        </w:rPr>
        <w:t>Ibidem</w:t>
      </w:r>
      <w:proofErr w:type="spellEnd"/>
      <w:r w:rsidR="00827B55">
        <w:rPr>
          <w:rFonts w:ascii="Times New Roman" w:hAnsi="Times New Roman" w:cs="Times New Roman"/>
          <w:sz w:val="24"/>
        </w:rPr>
        <w:t>, 126)</w:t>
      </w:r>
    </w:p>
    <w:p w14:paraId="2741ABD9" w14:textId="0B444A42" w:rsidR="00D262CF" w:rsidRDefault="00D262CF" w:rsidP="00BE03C7">
      <w:pPr>
        <w:pStyle w:val="Ttulo1"/>
        <w:spacing w:before="480" w:line="480" w:lineRule="auto"/>
        <w:jc w:val="center"/>
        <w:rPr>
          <w:rFonts w:cs="Times New Roman"/>
          <w:szCs w:val="24"/>
        </w:rPr>
      </w:pPr>
      <w:r>
        <w:rPr>
          <w:rFonts w:cs="Times New Roman"/>
          <w:szCs w:val="24"/>
        </w:rPr>
        <w:lastRenderedPageBreak/>
        <w:t xml:space="preserve">CAPÍTULO IV. </w:t>
      </w:r>
      <w:r w:rsidRPr="00D262CF">
        <w:rPr>
          <w:rFonts w:cs="Times New Roman"/>
          <w:szCs w:val="24"/>
        </w:rPr>
        <w:t>HIPOTESIS Y VARIABLES</w:t>
      </w:r>
    </w:p>
    <w:p w14:paraId="55E16CF0" w14:textId="77777777" w:rsidR="00BE03C7" w:rsidRPr="00BE03C7" w:rsidRDefault="00BE03C7" w:rsidP="00BE03C7">
      <w:pPr>
        <w:rPr>
          <w:lang w:val="es-HN"/>
        </w:rPr>
      </w:pPr>
    </w:p>
    <w:p w14:paraId="5729E9DC" w14:textId="47F0C625" w:rsidR="00D936EF" w:rsidRPr="00D936EF" w:rsidRDefault="00BE03C7" w:rsidP="00D936EF">
      <w:pPr>
        <w:pStyle w:val="Ttulo2"/>
        <w:spacing w:line="480" w:lineRule="auto"/>
        <w:rPr>
          <w:rFonts w:cs="Times New Roman"/>
          <w:szCs w:val="24"/>
        </w:rPr>
      </w:pPr>
      <w:bookmarkStart w:id="249" w:name="_Toc517026121"/>
      <w:r>
        <w:rPr>
          <w:rFonts w:cs="Times New Roman"/>
          <w:szCs w:val="24"/>
        </w:rPr>
        <w:t>4</w:t>
      </w:r>
      <w:r w:rsidR="00E37317" w:rsidRPr="0084241B">
        <w:rPr>
          <w:rFonts w:cs="Times New Roman"/>
          <w:szCs w:val="24"/>
        </w:rPr>
        <w:t>.</w:t>
      </w:r>
      <w:r>
        <w:rPr>
          <w:rFonts w:cs="Times New Roman"/>
          <w:szCs w:val="24"/>
        </w:rPr>
        <w:t>1</w:t>
      </w:r>
      <w:r w:rsidR="00E37317" w:rsidRPr="0084241B">
        <w:rPr>
          <w:rFonts w:cs="Times New Roman"/>
          <w:szCs w:val="24"/>
        </w:rPr>
        <w:t xml:space="preserve"> </w:t>
      </w:r>
      <w:r w:rsidR="006F5822">
        <w:rPr>
          <w:rFonts w:cs="Times New Roman"/>
          <w:szCs w:val="24"/>
        </w:rPr>
        <w:t>H</w:t>
      </w:r>
      <w:r w:rsidR="006F5822" w:rsidRPr="0084241B">
        <w:rPr>
          <w:rFonts w:cs="Times New Roman"/>
          <w:szCs w:val="24"/>
        </w:rPr>
        <w:t>ipótesis de la investigación</w:t>
      </w:r>
      <w:bookmarkEnd w:id="249"/>
      <w:r w:rsidR="006F5822" w:rsidRPr="0084241B">
        <w:rPr>
          <w:rFonts w:cs="Times New Roman"/>
          <w:szCs w:val="24"/>
        </w:rPr>
        <w:t xml:space="preserve"> </w:t>
      </w:r>
    </w:p>
    <w:p w14:paraId="30045396" w14:textId="1F9EA43F" w:rsidR="00337F03" w:rsidRPr="001B2715" w:rsidRDefault="00AF39F5" w:rsidP="006F5822">
      <w:pPr>
        <w:spacing w:line="480" w:lineRule="auto"/>
        <w:rPr>
          <w:rFonts w:ascii="Times New Roman" w:hAnsi="Times New Roman" w:cs="Times New Roman"/>
          <w:sz w:val="24"/>
        </w:rPr>
      </w:pPr>
      <w:r>
        <w:tab/>
      </w:r>
      <w:r w:rsidR="001B2715" w:rsidRPr="00C5565A">
        <w:rPr>
          <w:rFonts w:ascii="Times New Roman" w:hAnsi="Times New Roman" w:cs="Times New Roman"/>
          <w:sz w:val="24"/>
        </w:rPr>
        <w:t>L</w:t>
      </w:r>
      <w:r w:rsidR="001073B6" w:rsidRPr="001073B6">
        <w:rPr>
          <w:rFonts w:ascii="Times New Roman" w:hAnsi="Times New Roman" w:cs="Times New Roman"/>
          <w:sz w:val="24"/>
        </w:rPr>
        <w:t xml:space="preserve">a implementación de una </w:t>
      </w:r>
      <w:r w:rsidR="001B2715">
        <w:rPr>
          <w:rFonts w:ascii="Times New Roman" w:hAnsi="Times New Roman" w:cs="Times New Roman"/>
          <w:sz w:val="24"/>
        </w:rPr>
        <w:t>solución</w:t>
      </w:r>
      <w:r w:rsidR="001073B6" w:rsidRPr="001073B6">
        <w:rPr>
          <w:rFonts w:ascii="Times New Roman" w:hAnsi="Times New Roman" w:cs="Times New Roman"/>
          <w:sz w:val="24"/>
        </w:rPr>
        <w:t xml:space="preserve"> de </w:t>
      </w:r>
      <w:r w:rsidR="001B2715">
        <w:rPr>
          <w:rFonts w:ascii="Times New Roman" w:hAnsi="Times New Roman" w:cs="Times New Roman"/>
          <w:sz w:val="24"/>
        </w:rPr>
        <w:t xml:space="preserve">Inteligencia de Negocios enfocado en las áreas estudiantiles, docencia, académicas y financieras incrementara </w:t>
      </w:r>
      <w:r w:rsidR="00C00293">
        <w:rPr>
          <w:rFonts w:ascii="Times New Roman" w:hAnsi="Times New Roman" w:cs="Times New Roman"/>
          <w:sz w:val="24"/>
        </w:rPr>
        <w:t xml:space="preserve">significativamente </w:t>
      </w:r>
      <w:r w:rsidR="001B2715">
        <w:rPr>
          <w:rFonts w:ascii="Times New Roman" w:hAnsi="Times New Roman" w:cs="Times New Roman"/>
          <w:sz w:val="24"/>
        </w:rPr>
        <w:t>la mejora en la toma de decisiones</w:t>
      </w:r>
      <w:r w:rsidR="00C00293">
        <w:rPr>
          <w:rFonts w:ascii="Times New Roman" w:hAnsi="Times New Roman" w:cs="Times New Roman"/>
          <w:sz w:val="24"/>
        </w:rPr>
        <w:t xml:space="preserve"> gerenciales</w:t>
      </w:r>
      <w:r w:rsidR="001B2715">
        <w:rPr>
          <w:rFonts w:ascii="Times New Roman" w:hAnsi="Times New Roman" w:cs="Times New Roman"/>
          <w:sz w:val="24"/>
        </w:rPr>
        <w:t xml:space="preserve"> del ISJC</w:t>
      </w:r>
      <w:r w:rsidR="00BB704E">
        <w:rPr>
          <w:rFonts w:ascii="Times New Roman" w:hAnsi="Times New Roman" w:cs="Times New Roman"/>
          <w:sz w:val="24"/>
        </w:rPr>
        <w:t xml:space="preserve"> de Tegucigalpa</w:t>
      </w:r>
      <w:r w:rsidR="001073B6" w:rsidRPr="001073B6">
        <w:rPr>
          <w:rFonts w:ascii="Times New Roman" w:hAnsi="Times New Roman" w:cs="Times New Roman"/>
          <w:sz w:val="24"/>
        </w:rPr>
        <w:t xml:space="preserve">.  </w:t>
      </w:r>
    </w:p>
    <w:p w14:paraId="0391D2C0" w14:textId="76FB3615" w:rsidR="00337F03" w:rsidRPr="0083607E" w:rsidRDefault="00BE03C7" w:rsidP="0083607E">
      <w:pPr>
        <w:pStyle w:val="Ttulo2"/>
        <w:spacing w:line="480" w:lineRule="auto"/>
        <w:rPr>
          <w:rFonts w:cs="Times New Roman"/>
          <w:szCs w:val="24"/>
        </w:rPr>
      </w:pPr>
      <w:bookmarkStart w:id="250" w:name="_Toc517026122"/>
      <w:r>
        <w:rPr>
          <w:rFonts w:cs="Times New Roman"/>
          <w:szCs w:val="24"/>
        </w:rPr>
        <w:t>4.2</w:t>
      </w:r>
      <w:r w:rsidRPr="0084241B">
        <w:rPr>
          <w:rFonts w:cs="Times New Roman"/>
          <w:szCs w:val="24"/>
        </w:rPr>
        <w:t xml:space="preserve"> </w:t>
      </w:r>
      <w:r>
        <w:rPr>
          <w:rFonts w:cs="Times New Roman"/>
          <w:szCs w:val="24"/>
        </w:rPr>
        <w:t>Variables</w:t>
      </w:r>
      <w:r w:rsidR="006F5822" w:rsidRPr="0084241B">
        <w:rPr>
          <w:rFonts w:cs="Times New Roman"/>
          <w:szCs w:val="24"/>
        </w:rPr>
        <w:t xml:space="preserve"> e indicadores</w:t>
      </w:r>
      <w:bookmarkEnd w:id="250"/>
      <w:r>
        <w:rPr>
          <w:rFonts w:cs="Times New Roman"/>
          <w:szCs w:val="24"/>
        </w:rPr>
        <w:t xml:space="preserve"> de la investigación </w:t>
      </w:r>
    </w:p>
    <w:p w14:paraId="497792B7" w14:textId="441D1E69" w:rsidR="00BE03C7" w:rsidRPr="00BE03C7" w:rsidRDefault="00AF4E59" w:rsidP="00BE03C7">
      <w:pPr>
        <w:spacing w:line="480" w:lineRule="auto"/>
        <w:ind w:firstLine="708"/>
        <w:rPr>
          <w:rFonts w:ascii="Times New Roman" w:hAnsi="Times New Roman" w:cs="Times New Roman"/>
          <w:sz w:val="24"/>
          <w:szCs w:val="24"/>
        </w:rPr>
      </w:pPr>
      <w:r w:rsidRPr="00AF4E59">
        <w:rPr>
          <w:rFonts w:ascii="Times New Roman" w:hAnsi="Times New Roman" w:cs="Times New Roman"/>
          <w:sz w:val="24"/>
          <w:szCs w:val="24"/>
        </w:rPr>
        <w:t>Para la comprobación de la hipótesis establecida se han determinado las siguientes variables.</w:t>
      </w:r>
    </w:p>
    <w:p w14:paraId="6F473627" w14:textId="1B8F16CF" w:rsidR="00AF4E59" w:rsidRPr="00AF4E59" w:rsidRDefault="00AF4E59" w:rsidP="00AF4E59">
      <w:pPr>
        <w:rPr>
          <w:rFonts w:ascii="Times New Roman" w:hAnsi="Times New Roman" w:cs="Times New Roman"/>
          <w:b/>
          <w:sz w:val="24"/>
          <w:szCs w:val="24"/>
        </w:rPr>
      </w:pPr>
      <w:r w:rsidRPr="00AF4E59">
        <w:rPr>
          <w:rFonts w:ascii="Times New Roman" w:hAnsi="Times New Roman" w:cs="Times New Roman"/>
          <w:sz w:val="24"/>
          <w:szCs w:val="24"/>
        </w:rPr>
        <w:tab/>
      </w:r>
      <w:r w:rsidR="009E26C2">
        <w:rPr>
          <w:rFonts w:ascii="Times New Roman" w:hAnsi="Times New Roman" w:cs="Times New Roman"/>
          <w:b/>
          <w:sz w:val="24"/>
          <w:szCs w:val="24"/>
        </w:rPr>
        <w:t>4</w:t>
      </w:r>
      <w:r w:rsidRPr="00AF4E59">
        <w:rPr>
          <w:rFonts w:ascii="Times New Roman" w:hAnsi="Times New Roman" w:cs="Times New Roman"/>
          <w:b/>
          <w:sz w:val="24"/>
          <w:szCs w:val="24"/>
        </w:rPr>
        <w:t>.</w:t>
      </w:r>
      <w:r w:rsidR="009E26C2">
        <w:rPr>
          <w:rFonts w:ascii="Times New Roman" w:hAnsi="Times New Roman" w:cs="Times New Roman"/>
          <w:b/>
          <w:sz w:val="24"/>
          <w:szCs w:val="24"/>
        </w:rPr>
        <w:t>2</w:t>
      </w:r>
      <w:r w:rsidRPr="00AF4E59">
        <w:rPr>
          <w:rFonts w:ascii="Times New Roman" w:hAnsi="Times New Roman" w:cs="Times New Roman"/>
          <w:b/>
          <w:sz w:val="24"/>
          <w:szCs w:val="24"/>
        </w:rPr>
        <w:t>.1 Variables Independientes:</w:t>
      </w:r>
    </w:p>
    <w:p w14:paraId="48EC47ED" w14:textId="754F2C93" w:rsidR="00AF4E59" w:rsidRPr="00A065EA" w:rsidRDefault="00C00293" w:rsidP="00A065EA">
      <w:pPr>
        <w:pStyle w:val="Prrafodelista"/>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El uso</w:t>
      </w:r>
      <w:r w:rsidR="0083607E">
        <w:rPr>
          <w:rFonts w:ascii="Times New Roman" w:hAnsi="Times New Roman" w:cs="Times New Roman"/>
          <w:sz w:val="24"/>
          <w:szCs w:val="24"/>
        </w:rPr>
        <w:t xml:space="preserve"> de una herramienta de B</w:t>
      </w:r>
      <w:r w:rsidR="008A1B43">
        <w:rPr>
          <w:rFonts w:ascii="Times New Roman" w:hAnsi="Times New Roman" w:cs="Times New Roman"/>
          <w:sz w:val="24"/>
          <w:szCs w:val="24"/>
        </w:rPr>
        <w:t>I en los procesos de la planeación y administración del ISJC</w:t>
      </w:r>
      <w:r>
        <w:rPr>
          <w:rFonts w:ascii="Times New Roman" w:hAnsi="Times New Roman" w:cs="Times New Roman"/>
          <w:sz w:val="24"/>
          <w:szCs w:val="24"/>
        </w:rPr>
        <w:t xml:space="preserve"> de Tegucigalpa.</w:t>
      </w:r>
      <w:r w:rsidR="00AF4E59" w:rsidRPr="00AF4E59">
        <w:rPr>
          <w:rFonts w:ascii="Times New Roman" w:hAnsi="Times New Roman" w:cs="Times New Roman"/>
          <w:sz w:val="24"/>
          <w:szCs w:val="24"/>
        </w:rPr>
        <w:tab/>
      </w:r>
    </w:p>
    <w:p w14:paraId="67DBFB06" w14:textId="52C4EF52" w:rsidR="00AF4E59" w:rsidRPr="00AF4E59" w:rsidRDefault="009E26C2" w:rsidP="00AF4E59">
      <w:pPr>
        <w:ind w:left="708"/>
        <w:rPr>
          <w:b/>
        </w:rPr>
      </w:pPr>
      <w:r>
        <w:rPr>
          <w:rFonts w:ascii="Times New Roman" w:hAnsi="Times New Roman" w:cs="Times New Roman"/>
          <w:b/>
          <w:sz w:val="24"/>
          <w:szCs w:val="24"/>
        </w:rPr>
        <w:t>4</w:t>
      </w:r>
      <w:r w:rsidR="00AF4E59" w:rsidRPr="00AF4E59">
        <w:rPr>
          <w:rFonts w:ascii="Times New Roman" w:hAnsi="Times New Roman" w:cs="Times New Roman"/>
          <w:b/>
          <w:sz w:val="24"/>
          <w:szCs w:val="24"/>
        </w:rPr>
        <w:t>.</w:t>
      </w:r>
      <w:r>
        <w:rPr>
          <w:rFonts w:ascii="Times New Roman" w:hAnsi="Times New Roman" w:cs="Times New Roman"/>
          <w:b/>
          <w:sz w:val="24"/>
          <w:szCs w:val="24"/>
        </w:rPr>
        <w:t>2</w:t>
      </w:r>
      <w:r w:rsidR="00AF4E59" w:rsidRPr="00AF4E59">
        <w:rPr>
          <w:rFonts w:ascii="Times New Roman" w:hAnsi="Times New Roman" w:cs="Times New Roman"/>
          <w:b/>
          <w:sz w:val="24"/>
          <w:szCs w:val="24"/>
        </w:rPr>
        <w:t>.2 Variable Dependiente</w:t>
      </w:r>
    </w:p>
    <w:p w14:paraId="1758E7F9" w14:textId="000F5BFC" w:rsidR="00AF4E59" w:rsidRPr="00A065EA" w:rsidRDefault="008A1B43" w:rsidP="00AF4E59">
      <w:pPr>
        <w:pStyle w:val="Prrafodelista"/>
        <w:numPr>
          <w:ilvl w:val="0"/>
          <w:numId w:val="26"/>
        </w:numPr>
        <w:spacing w:line="480" w:lineRule="auto"/>
        <w:rPr>
          <w:rFonts w:ascii="Times New Roman" w:hAnsi="Times New Roman" w:cs="Times New Roman"/>
          <w:sz w:val="24"/>
          <w:szCs w:val="24"/>
        </w:rPr>
      </w:pPr>
      <w:r>
        <w:rPr>
          <w:rFonts w:ascii="Times New Roman" w:hAnsi="Times New Roman" w:cs="Times New Roman"/>
          <w:sz w:val="24"/>
        </w:rPr>
        <w:t xml:space="preserve">Toma de decisiones </w:t>
      </w:r>
      <w:r w:rsidR="004907BE">
        <w:rPr>
          <w:rFonts w:ascii="Times New Roman" w:hAnsi="Times New Roman" w:cs="Times New Roman"/>
          <w:sz w:val="24"/>
        </w:rPr>
        <w:t xml:space="preserve">gerenciales </w:t>
      </w:r>
      <w:r w:rsidR="00C00293">
        <w:rPr>
          <w:rFonts w:ascii="Times New Roman" w:hAnsi="Times New Roman" w:cs="Times New Roman"/>
          <w:sz w:val="24"/>
        </w:rPr>
        <w:t xml:space="preserve">para </w:t>
      </w:r>
      <w:r>
        <w:rPr>
          <w:rFonts w:ascii="Times New Roman" w:hAnsi="Times New Roman" w:cs="Times New Roman"/>
          <w:sz w:val="24"/>
        </w:rPr>
        <w:t>la planeación y administración</w:t>
      </w:r>
      <w:r w:rsidR="00C00293">
        <w:rPr>
          <w:rFonts w:ascii="Times New Roman" w:hAnsi="Times New Roman" w:cs="Times New Roman"/>
          <w:sz w:val="24"/>
        </w:rPr>
        <w:t xml:space="preserve"> de</w:t>
      </w:r>
      <w:r w:rsidR="004907BE">
        <w:rPr>
          <w:rFonts w:ascii="Times New Roman" w:hAnsi="Times New Roman" w:cs="Times New Roman"/>
          <w:sz w:val="24"/>
        </w:rPr>
        <w:t xml:space="preserve"> los recursos</w:t>
      </w:r>
      <w:r w:rsidR="00C00293">
        <w:rPr>
          <w:rFonts w:ascii="Times New Roman" w:hAnsi="Times New Roman" w:cs="Times New Roman"/>
          <w:sz w:val="24"/>
        </w:rPr>
        <w:t xml:space="preserve"> </w:t>
      </w:r>
      <w:r w:rsidR="004907BE">
        <w:rPr>
          <w:rFonts w:ascii="Times New Roman" w:hAnsi="Times New Roman" w:cs="Times New Roman"/>
          <w:sz w:val="24"/>
        </w:rPr>
        <w:t xml:space="preserve">del </w:t>
      </w:r>
      <w:r w:rsidR="00C00293">
        <w:rPr>
          <w:rFonts w:ascii="Times New Roman" w:hAnsi="Times New Roman" w:cs="Times New Roman"/>
          <w:sz w:val="24"/>
        </w:rPr>
        <w:t>ISJC de Tegucigalpa</w:t>
      </w:r>
      <w:r>
        <w:rPr>
          <w:rFonts w:ascii="Times New Roman" w:hAnsi="Times New Roman" w:cs="Times New Roman"/>
          <w:sz w:val="24"/>
        </w:rPr>
        <w:t>.</w:t>
      </w:r>
    </w:p>
    <w:p w14:paraId="6EA00178" w14:textId="640235FB" w:rsidR="00EF21CF" w:rsidRDefault="00A065EA" w:rsidP="00A065EA">
      <w:pPr>
        <w:rPr>
          <w:rFonts w:ascii="Times New Roman" w:hAnsi="Times New Roman" w:cs="Times New Roman"/>
          <w:b/>
          <w:sz w:val="24"/>
          <w:szCs w:val="24"/>
        </w:rPr>
      </w:pPr>
      <w:r>
        <w:rPr>
          <w:rFonts w:ascii="Times New Roman" w:hAnsi="Times New Roman" w:cs="Times New Roman"/>
          <w:b/>
          <w:sz w:val="24"/>
          <w:szCs w:val="24"/>
        </w:rPr>
        <w:t>4</w:t>
      </w:r>
      <w:r w:rsidR="00AF4E59" w:rsidRPr="00AF4E59">
        <w:rPr>
          <w:rFonts w:ascii="Times New Roman" w:hAnsi="Times New Roman" w:cs="Times New Roman"/>
          <w:b/>
          <w:sz w:val="24"/>
          <w:szCs w:val="24"/>
        </w:rPr>
        <w:t>.3 Indicadores de las Variables</w:t>
      </w:r>
    </w:p>
    <w:p w14:paraId="2E490007" w14:textId="1E56C495" w:rsidR="00F21327" w:rsidRPr="00BE03C7" w:rsidRDefault="009B27B3" w:rsidP="00BE03C7">
      <w:pPr>
        <w:spacing w:line="480" w:lineRule="auto"/>
        <w:ind w:firstLine="708"/>
        <w:rPr>
          <w:rFonts w:ascii="Times New Roman" w:hAnsi="Times New Roman" w:cs="Times New Roman"/>
          <w:sz w:val="24"/>
        </w:rPr>
      </w:pPr>
      <w:r w:rsidRPr="009B27B3">
        <w:rPr>
          <w:rFonts w:ascii="Times New Roman" w:hAnsi="Times New Roman" w:cs="Times New Roman"/>
          <w:sz w:val="24"/>
        </w:rPr>
        <w:t>Para lograr la medición de las variables de la investigación se han seleccionado los</w:t>
      </w:r>
      <w:r>
        <w:rPr>
          <w:rFonts w:ascii="Times New Roman" w:hAnsi="Times New Roman" w:cs="Times New Roman"/>
          <w:sz w:val="24"/>
        </w:rPr>
        <w:t xml:space="preserve"> </w:t>
      </w:r>
      <w:r w:rsidRPr="009B27B3">
        <w:rPr>
          <w:rFonts w:ascii="Times New Roman" w:hAnsi="Times New Roman" w:cs="Times New Roman"/>
          <w:sz w:val="24"/>
        </w:rPr>
        <w:t>siguientes indicadores</w:t>
      </w:r>
      <w:r w:rsidR="00F21327">
        <w:rPr>
          <w:rFonts w:ascii="Times New Roman" w:hAnsi="Times New Roman" w:cs="Times New Roman"/>
          <w:sz w:val="24"/>
        </w:rPr>
        <w:t xml:space="preserve"> a ser evaluados</w:t>
      </w:r>
      <w:r>
        <w:rPr>
          <w:rFonts w:ascii="Times New Roman" w:hAnsi="Times New Roman" w:cs="Times New Roman"/>
          <w:sz w:val="24"/>
        </w:rPr>
        <w:t>:</w:t>
      </w:r>
    </w:p>
    <w:p w14:paraId="2A1AAFF2" w14:textId="059A0ECD" w:rsidR="009B27B3" w:rsidRPr="00BE03C7" w:rsidRDefault="009B27B3" w:rsidP="00F21327">
      <w:pPr>
        <w:spacing w:line="480" w:lineRule="auto"/>
        <w:ind w:firstLine="708"/>
        <w:jc w:val="center"/>
        <w:rPr>
          <w:rFonts w:ascii="Times New Roman" w:hAnsi="Times New Roman" w:cs="Times New Roman"/>
          <w:sz w:val="24"/>
        </w:rPr>
      </w:pPr>
      <w:r w:rsidRPr="00BE03C7">
        <w:rPr>
          <w:rFonts w:ascii="Times New Roman" w:hAnsi="Times New Roman" w:cs="Times New Roman"/>
          <w:sz w:val="24"/>
        </w:rPr>
        <w:t>Tabla</w:t>
      </w:r>
      <w:r w:rsidR="00F21327" w:rsidRPr="00BE03C7">
        <w:rPr>
          <w:rFonts w:ascii="Times New Roman" w:hAnsi="Times New Roman" w:cs="Times New Roman"/>
          <w:sz w:val="24"/>
        </w:rPr>
        <w:t xml:space="preserve"> 5. </w:t>
      </w:r>
      <w:r w:rsidRPr="00BE03C7">
        <w:rPr>
          <w:rFonts w:ascii="Times New Roman" w:hAnsi="Times New Roman" w:cs="Times New Roman"/>
          <w:sz w:val="24"/>
        </w:rPr>
        <w:t xml:space="preserve"> </w:t>
      </w:r>
      <w:r w:rsidR="00BE03C7">
        <w:rPr>
          <w:rFonts w:ascii="Times New Roman" w:hAnsi="Times New Roman" w:cs="Times New Roman"/>
          <w:sz w:val="24"/>
        </w:rPr>
        <w:t>I</w:t>
      </w:r>
      <w:r w:rsidRPr="00BE03C7">
        <w:rPr>
          <w:rFonts w:ascii="Times New Roman" w:hAnsi="Times New Roman" w:cs="Times New Roman"/>
          <w:sz w:val="24"/>
        </w:rPr>
        <w:t>ndicadores</w:t>
      </w:r>
      <w:r w:rsidR="009E26C2">
        <w:rPr>
          <w:rFonts w:ascii="Times New Roman" w:hAnsi="Times New Roman" w:cs="Times New Roman"/>
          <w:sz w:val="24"/>
        </w:rPr>
        <w:t xml:space="preserve"> a investigar</w:t>
      </w:r>
    </w:p>
    <w:tbl>
      <w:tblPr>
        <w:tblStyle w:val="Tablaconcuadrcula"/>
        <w:tblW w:w="0" w:type="auto"/>
        <w:tblLook w:val="04A0" w:firstRow="1" w:lastRow="0" w:firstColumn="1" w:lastColumn="0" w:noHBand="0" w:noVBand="1"/>
      </w:tblPr>
      <w:tblGrid>
        <w:gridCol w:w="1796"/>
        <w:gridCol w:w="6566"/>
      </w:tblGrid>
      <w:tr w:rsidR="00EF21CF" w14:paraId="634DEB0E" w14:textId="77777777" w:rsidTr="00EF21CF">
        <w:trPr>
          <w:trHeight w:val="520"/>
        </w:trPr>
        <w:tc>
          <w:tcPr>
            <w:tcW w:w="1796" w:type="dxa"/>
          </w:tcPr>
          <w:p w14:paraId="08E9AD42" w14:textId="4CEF9F63" w:rsidR="00EF21CF" w:rsidRPr="00EF21CF" w:rsidRDefault="00B32EC4" w:rsidP="00696E8D">
            <w:pPr>
              <w:rPr>
                <w:rFonts w:ascii="Times New Roman" w:hAnsi="Times New Roman" w:cs="Times New Roman"/>
                <w:b/>
                <w:sz w:val="24"/>
                <w:szCs w:val="24"/>
              </w:rPr>
            </w:pPr>
            <w:r w:rsidRPr="00EF21CF">
              <w:rPr>
                <w:rFonts w:ascii="Times New Roman" w:hAnsi="Times New Roman" w:cs="Times New Roman"/>
                <w:b/>
                <w:color w:val="000000"/>
                <w:sz w:val="24"/>
                <w:szCs w:val="24"/>
                <w:lang w:eastAsia="es-VE"/>
              </w:rPr>
              <w:t>Indicadores</w:t>
            </w:r>
          </w:p>
        </w:tc>
        <w:tc>
          <w:tcPr>
            <w:tcW w:w="6566" w:type="dxa"/>
          </w:tcPr>
          <w:p w14:paraId="07A86C43" w14:textId="464A9E54" w:rsidR="00EF21CF" w:rsidRPr="00EF21CF" w:rsidRDefault="009E26C2" w:rsidP="00EF21CF">
            <w:pPr>
              <w:spacing w:line="480" w:lineRule="auto"/>
              <w:rPr>
                <w:rFonts w:ascii="Times New Roman" w:hAnsi="Times New Roman" w:cs="Times New Roman"/>
                <w:b/>
                <w:color w:val="000000"/>
                <w:sz w:val="24"/>
                <w:szCs w:val="24"/>
                <w:lang w:eastAsia="es-VE"/>
              </w:rPr>
            </w:pPr>
            <w:r>
              <w:rPr>
                <w:rFonts w:ascii="Times New Roman" w:hAnsi="Times New Roman" w:cs="Times New Roman"/>
                <w:b/>
                <w:color w:val="000000"/>
                <w:sz w:val="24"/>
                <w:szCs w:val="24"/>
                <w:lang w:eastAsia="es-VE"/>
              </w:rPr>
              <w:t xml:space="preserve">Procesos a </w:t>
            </w:r>
            <w:r w:rsidR="00A065EA">
              <w:rPr>
                <w:rFonts w:ascii="Times New Roman" w:hAnsi="Times New Roman" w:cs="Times New Roman"/>
                <w:b/>
                <w:color w:val="000000"/>
                <w:sz w:val="24"/>
                <w:szCs w:val="24"/>
                <w:lang w:eastAsia="es-VE"/>
              </w:rPr>
              <w:t>investigar</w:t>
            </w:r>
          </w:p>
        </w:tc>
      </w:tr>
      <w:tr w:rsidR="00AF4E59" w14:paraId="6F4AD386" w14:textId="77777777" w:rsidTr="00EF21CF">
        <w:trPr>
          <w:trHeight w:val="2656"/>
        </w:trPr>
        <w:tc>
          <w:tcPr>
            <w:tcW w:w="1796" w:type="dxa"/>
          </w:tcPr>
          <w:p w14:paraId="47327A78" w14:textId="77777777" w:rsidR="00AF4E59" w:rsidRPr="00EF21CF" w:rsidRDefault="00AF4E59" w:rsidP="00696E8D">
            <w:pPr>
              <w:rPr>
                <w:rFonts w:ascii="Times New Roman" w:hAnsi="Times New Roman" w:cs="Times New Roman"/>
                <w:sz w:val="24"/>
                <w:szCs w:val="24"/>
              </w:rPr>
            </w:pPr>
            <w:bookmarkStart w:id="251" w:name="_Hlk16949059"/>
            <w:r w:rsidRPr="00EF21CF">
              <w:rPr>
                <w:rFonts w:ascii="Times New Roman" w:hAnsi="Times New Roman" w:cs="Times New Roman"/>
                <w:sz w:val="24"/>
                <w:szCs w:val="24"/>
              </w:rPr>
              <w:lastRenderedPageBreak/>
              <w:t>Procesos Estudiantiles</w:t>
            </w:r>
          </w:p>
        </w:tc>
        <w:tc>
          <w:tcPr>
            <w:tcW w:w="6566" w:type="dxa"/>
          </w:tcPr>
          <w:p w14:paraId="7691154C"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Disciplinario Estudiantil</w:t>
            </w:r>
          </w:p>
          <w:p w14:paraId="36EAFE4B"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Asistencia Estudiantil</w:t>
            </w:r>
          </w:p>
          <w:p w14:paraId="702A5C7C"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 xml:space="preserve">Proceso de Calificaciones Estudiantil </w:t>
            </w:r>
          </w:p>
          <w:p w14:paraId="242AE7B3"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 xml:space="preserve">Proceso de Satisfacción Estudiantil </w:t>
            </w:r>
          </w:p>
          <w:p w14:paraId="1D07922D"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Llegadas Tardías</w:t>
            </w:r>
          </w:p>
        </w:tc>
      </w:tr>
      <w:tr w:rsidR="00AF4E59" w14:paraId="6B268F38" w14:textId="77777777" w:rsidTr="00EF21CF">
        <w:trPr>
          <w:trHeight w:val="2135"/>
        </w:trPr>
        <w:tc>
          <w:tcPr>
            <w:tcW w:w="1796" w:type="dxa"/>
          </w:tcPr>
          <w:p w14:paraId="24A1ACE6" w14:textId="54D447E9" w:rsidR="00AF4E59" w:rsidRPr="00EF21CF" w:rsidRDefault="00AF4E59" w:rsidP="00696E8D">
            <w:pPr>
              <w:rPr>
                <w:rFonts w:ascii="Times New Roman" w:hAnsi="Times New Roman" w:cs="Times New Roman"/>
                <w:sz w:val="24"/>
                <w:szCs w:val="24"/>
              </w:rPr>
            </w:pPr>
            <w:bookmarkStart w:id="252" w:name="_Hlk16949080"/>
            <w:bookmarkEnd w:id="251"/>
            <w:r w:rsidRPr="00EF21CF">
              <w:rPr>
                <w:rFonts w:ascii="Times New Roman" w:hAnsi="Times New Roman" w:cs="Times New Roman"/>
                <w:sz w:val="24"/>
                <w:szCs w:val="24"/>
              </w:rPr>
              <w:t>Procesos del Docente</w:t>
            </w:r>
            <w:bookmarkEnd w:id="252"/>
          </w:p>
        </w:tc>
        <w:tc>
          <w:tcPr>
            <w:tcW w:w="6566" w:type="dxa"/>
          </w:tcPr>
          <w:p w14:paraId="6972B8B6"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Cumplimiento académicos de Docentes</w:t>
            </w:r>
          </w:p>
          <w:p w14:paraId="7125110E"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Asistencia de Docentes</w:t>
            </w:r>
          </w:p>
          <w:p w14:paraId="360C385A"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Calificaciones del Docente</w:t>
            </w:r>
          </w:p>
          <w:p w14:paraId="0DDAAEB0" w14:textId="77777777" w:rsidR="00AF4E59" w:rsidRPr="00EF21CF" w:rsidRDefault="00AF4E59" w:rsidP="00AF4E59">
            <w:pPr>
              <w:pStyle w:val="Prrafodelista"/>
              <w:numPr>
                <w:ilvl w:val="0"/>
                <w:numId w:val="27"/>
              </w:numPr>
              <w:spacing w:line="480" w:lineRule="auto"/>
              <w:rPr>
                <w:rFonts w:ascii="Times New Roman" w:hAnsi="Times New Roman" w:cs="Times New Roman"/>
                <w:sz w:val="24"/>
                <w:szCs w:val="24"/>
              </w:rPr>
            </w:pPr>
            <w:r w:rsidRPr="00EF21CF">
              <w:rPr>
                <w:rFonts w:ascii="Times New Roman" w:hAnsi="Times New Roman" w:cs="Times New Roman"/>
                <w:color w:val="000000"/>
                <w:sz w:val="24"/>
                <w:szCs w:val="24"/>
                <w:lang w:val="es-ES" w:eastAsia="es-VE"/>
              </w:rPr>
              <w:t>Proceso de Satisfacción del Docente</w:t>
            </w:r>
          </w:p>
        </w:tc>
      </w:tr>
      <w:tr w:rsidR="00AF4E59" w14:paraId="73E91E59" w14:textId="77777777" w:rsidTr="00EF21CF">
        <w:trPr>
          <w:trHeight w:val="2682"/>
        </w:trPr>
        <w:tc>
          <w:tcPr>
            <w:tcW w:w="1796" w:type="dxa"/>
          </w:tcPr>
          <w:p w14:paraId="41514CAF" w14:textId="31E6547D" w:rsidR="00AF4E59" w:rsidRPr="00EF21CF" w:rsidRDefault="00AF4E59" w:rsidP="00696E8D">
            <w:pPr>
              <w:rPr>
                <w:rFonts w:ascii="Times New Roman" w:hAnsi="Times New Roman" w:cs="Times New Roman"/>
                <w:sz w:val="24"/>
                <w:szCs w:val="24"/>
              </w:rPr>
            </w:pPr>
            <w:bookmarkStart w:id="253" w:name="_Hlk16949089"/>
            <w:r w:rsidRPr="00EF21CF">
              <w:rPr>
                <w:rFonts w:ascii="Times New Roman" w:hAnsi="Times New Roman" w:cs="Times New Roman"/>
                <w:sz w:val="24"/>
                <w:szCs w:val="24"/>
              </w:rPr>
              <w:t>Procesos Académicos</w:t>
            </w:r>
            <w:bookmarkEnd w:id="253"/>
          </w:p>
        </w:tc>
        <w:tc>
          <w:tcPr>
            <w:tcW w:w="6566" w:type="dxa"/>
          </w:tcPr>
          <w:p w14:paraId="66F79A6E"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Clases Perdidas</w:t>
            </w:r>
          </w:p>
          <w:p w14:paraId="43EC6B64"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Actividades Escolares</w:t>
            </w:r>
          </w:p>
          <w:p w14:paraId="5FE0B7B7"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Procesos de Admisiones y Matriculas</w:t>
            </w:r>
          </w:p>
          <w:p w14:paraId="4AF4BFE5"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redes sociales</w:t>
            </w:r>
          </w:p>
          <w:p w14:paraId="2A729AEB" w14:textId="77777777" w:rsidR="00AF4E59" w:rsidRPr="00EF21CF" w:rsidRDefault="00AF4E59" w:rsidP="00AF4E59">
            <w:pPr>
              <w:pStyle w:val="Prrafodelista"/>
              <w:numPr>
                <w:ilvl w:val="0"/>
                <w:numId w:val="27"/>
              </w:numPr>
              <w:spacing w:line="480" w:lineRule="auto"/>
              <w:rPr>
                <w:rFonts w:ascii="Times New Roman" w:hAnsi="Times New Roman" w:cs="Times New Roman"/>
                <w:sz w:val="24"/>
                <w:szCs w:val="24"/>
              </w:rPr>
            </w:pPr>
            <w:r w:rsidRPr="00EF21CF">
              <w:rPr>
                <w:rFonts w:ascii="Times New Roman" w:hAnsi="Times New Roman" w:cs="Times New Roman"/>
                <w:color w:val="000000"/>
                <w:sz w:val="24"/>
                <w:szCs w:val="24"/>
                <w:lang w:val="es-ES" w:eastAsia="es-VE"/>
              </w:rPr>
              <w:t>Proceso de Uso de Plataforma Educativa</w:t>
            </w:r>
          </w:p>
        </w:tc>
      </w:tr>
      <w:tr w:rsidR="00AF4E59" w14:paraId="7F221C8D" w14:textId="77777777" w:rsidTr="00EF21CF">
        <w:trPr>
          <w:trHeight w:val="1609"/>
        </w:trPr>
        <w:tc>
          <w:tcPr>
            <w:tcW w:w="1796" w:type="dxa"/>
          </w:tcPr>
          <w:p w14:paraId="513E24A2" w14:textId="4F933014" w:rsidR="00AF4E59" w:rsidRPr="00EF21CF" w:rsidRDefault="00AF4E59" w:rsidP="00696E8D">
            <w:pPr>
              <w:rPr>
                <w:rFonts w:ascii="Times New Roman" w:hAnsi="Times New Roman" w:cs="Times New Roman"/>
                <w:sz w:val="24"/>
                <w:szCs w:val="24"/>
              </w:rPr>
            </w:pPr>
            <w:bookmarkStart w:id="254" w:name="_Hlk16949097"/>
            <w:r w:rsidRPr="00EF21CF">
              <w:rPr>
                <w:rFonts w:ascii="Times New Roman" w:hAnsi="Times New Roman" w:cs="Times New Roman"/>
                <w:sz w:val="24"/>
                <w:szCs w:val="24"/>
              </w:rPr>
              <w:t>Procesos Financieros</w:t>
            </w:r>
            <w:bookmarkEnd w:id="254"/>
          </w:p>
        </w:tc>
        <w:tc>
          <w:tcPr>
            <w:tcW w:w="6566" w:type="dxa"/>
          </w:tcPr>
          <w:p w14:paraId="58102EB2"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Ingresos y Egresos</w:t>
            </w:r>
          </w:p>
          <w:p w14:paraId="7FDC4651"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Análisis Financiero por Grado y Sección</w:t>
            </w:r>
          </w:p>
          <w:p w14:paraId="40828198" w14:textId="77777777" w:rsidR="00AF4E59" w:rsidRPr="00EF21CF" w:rsidRDefault="00AF4E59" w:rsidP="00AF4E59">
            <w:pPr>
              <w:pStyle w:val="Prrafodelista"/>
              <w:numPr>
                <w:ilvl w:val="0"/>
                <w:numId w:val="27"/>
              </w:numPr>
              <w:spacing w:line="480" w:lineRule="auto"/>
              <w:rPr>
                <w:rFonts w:ascii="Times New Roman" w:hAnsi="Times New Roman" w:cs="Times New Roman"/>
                <w:sz w:val="24"/>
                <w:szCs w:val="24"/>
              </w:rPr>
            </w:pPr>
            <w:r w:rsidRPr="00EF21CF">
              <w:rPr>
                <w:rFonts w:ascii="Times New Roman" w:hAnsi="Times New Roman" w:cs="Times New Roman"/>
                <w:color w:val="000000"/>
                <w:sz w:val="24"/>
                <w:szCs w:val="24"/>
                <w:lang w:val="es-ES" w:eastAsia="es-VE"/>
              </w:rPr>
              <w:t>Proceso de Control de Mora Estudiantil y Cobranza</w:t>
            </w:r>
          </w:p>
        </w:tc>
      </w:tr>
      <w:tr w:rsidR="00674F95" w14:paraId="56DF1CB6" w14:textId="77777777" w:rsidTr="00EF21CF">
        <w:trPr>
          <w:trHeight w:val="237"/>
        </w:trPr>
        <w:tc>
          <w:tcPr>
            <w:tcW w:w="1796" w:type="dxa"/>
          </w:tcPr>
          <w:p w14:paraId="5AAE3A3E" w14:textId="46600950" w:rsidR="00674F95" w:rsidRPr="009B27B3" w:rsidRDefault="00674F95" w:rsidP="00674F95">
            <w:pPr>
              <w:rPr>
                <w:rFonts w:ascii="Times New Roman" w:hAnsi="Times New Roman" w:cs="Times New Roman"/>
              </w:rPr>
            </w:pPr>
            <w:r w:rsidRPr="009B27B3">
              <w:rPr>
                <w:rFonts w:ascii="Times New Roman" w:hAnsi="Times New Roman" w:cs="Times New Roman"/>
                <w:sz w:val="24"/>
              </w:rPr>
              <w:t xml:space="preserve">Toma de Decisiones </w:t>
            </w:r>
          </w:p>
        </w:tc>
        <w:tc>
          <w:tcPr>
            <w:tcW w:w="6566" w:type="dxa"/>
          </w:tcPr>
          <w:p w14:paraId="7EB11E13" w14:textId="2296CF98" w:rsidR="00674F95" w:rsidRPr="00EF21CF"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Grado de Satisfacción por parte de los involucrados en el uso de la herramienta de BI. </w:t>
            </w:r>
          </w:p>
          <w:p w14:paraId="5782D7AE" w14:textId="4D502648"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cantidad de informes, reportes y gráficos. </w:t>
            </w:r>
          </w:p>
          <w:p w14:paraId="49D30572" w14:textId="77777777"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calidad de los informes, reportes y gráficos</w:t>
            </w:r>
          </w:p>
          <w:p w14:paraId="49FDFCC6" w14:textId="77777777"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lastRenderedPageBreak/>
              <w:t>Aumento en la frecuencia de tomas de decisiones por el uso de la herramienta de BI.</w:t>
            </w:r>
          </w:p>
          <w:p w14:paraId="32722D38" w14:textId="77777777"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Reducción del tiempo de espera para la obtención de los informes, reportes y gráficos. </w:t>
            </w:r>
          </w:p>
          <w:p w14:paraId="576E8922" w14:textId="034BF4EC"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cobertura de </w:t>
            </w:r>
            <w:r w:rsidR="00942D40">
              <w:rPr>
                <w:rFonts w:ascii="Times New Roman" w:hAnsi="Times New Roman" w:cs="Times New Roman"/>
                <w:color w:val="000000"/>
                <w:sz w:val="24"/>
                <w:szCs w:val="24"/>
                <w:lang w:val="es-ES" w:eastAsia="es-VE"/>
              </w:rPr>
              <w:t>las áreas presentadas</w:t>
            </w:r>
            <w:r>
              <w:rPr>
                <w:rFonts w:ascii="Times New Roman" w:hAnsi="Times New Roman" w:cs="Times New Roman"/>
                <w:color w:val="000000"/>
                <w:sz w:val="24"/>
                <w:szCs w:val="24"/>
                <w:lang w:val="es-ES" w:eastAsia="es-VE"/>
              </w:rPr>
              <w:t xml:space="preserve"> en los informes, reportes y gráficos.  </w:t>
            </w:r>
          </w:p>
          <w:p w14:paraId="68FD4173" w14:textId="477A5E64" w:rsidR="00942D40" w:rsidRPr="00674F95" w:rsidRDefault="00942D40"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percepción del cumplimiento de metas. </w:t>
            </w:r>
          </w:p>
        </w:tc>
      </w:tr>
    </w:tbl>
    <w:p w14:paraId="0BA35B2F" w14:textId="77777777" w:rsidR="00AF4E59" w:rsidRPr="00AF4E59" w:rsidRDefault="00AF4E59" w:rsidP="00AF4E59">
      <w:pPr>
        <w:ind w:left="708"/>
        <w:rPr>
          <w:rFonts w:ascii="Times New Roman" w:hAnsi="Times New Roman" w:cs="Times New Roman"/>
          <w:sz w:val="24"/>
          <w:szCs w:val="24"/>
        </w:rPr>
      </w:pPr>
    </w:p>
    <w:p w14:paraId="5544F78E" w14:textId="77777777" w:rsidR="00460198" w:rsidRPr="0084241B" w:rsidRDefault="00460198" w:rsidP="006F5822">
      <w:pPr>
        <w:pStyle w:val="Prrafodelista"/>
        <w:spacing w:line="480" w:lineRule="auto"/>
        <w:ind w:left="0"/>
        <w:rPr>
          <w:rFonts w:ascii="Times New Roman" w:hAnsi="Times New Roman" w:cs="Times New Roman"/>
          <w:color w:val="000000" w:themeColor="text1"/>
          <w:sz w:val="24"/>
          <w:szCs w:val="24"/>
        </w:rPr>
        <w:sectPr w:rsidR="00460198" w:rsidRPr="0084241B" w:rsidSect="00F07416">
          <w:pgSz w:w="12240" w:h="15840"/>
          <w:pgMar w:top="1417" w:right="1701" w:bottom="1417" w:left="1701" w:header="708" w:footer="708" w:gutter="0"/>
          <w:pgNumType w:start="1"/>
          <w:cols w:space="708"/>
          <w:docGrid w:linePitch="360"/>
        </w:sectPr>
      </w:pPr>
    </w:p>
    <w:p w14:paraId="51D9EEEF" w14:textId="413F6B07" w:rsidR="00E37317" w:rsidRPr="0084241B" w:rsidRDefault="003F1391" w:rsidP="006F5822">
      <w:pPr>
        <w:pStyle w:val="Ttulo1"/>
        <w:spacing w:line="480" w:lineRule="auto"/>
        <w:rPr>
          <w:rFonts w:cs="Times New Roman"/>
          <w:sz w:val="24"/>
          <w:szCs w:val="24"/>
        </w:rPr>
      </w:pPr>
      <w:bookmarkStart w:id="255" w:name="_Toc517026128"/>
      <w:r>
        <w:rPr>
          <w:rFonts w:cs="Times New Roman"/>
          <w:sz w:val="24"/>
          <w:szCs w:val="24"/>
        </w:rPr>
        <w:lastRenderedPageBreak/>
        <w:t>4</w:t>
      </w:r>
      <w:r w:rsidR="00E37317" w:rsidRPr="0084241B">
        <w:rPr>
          <w:rFonts w:cs="Times New Roman"/>
          <w:sz w:val="24"/>
          <w:szCs w:val="24"/>
        </w:rPr>
        <w:t>.</w:t>
      </w:r>
      <w:r>
        <w:rPr>
          <w:rFonts w:cs="Times New Roman"/>
          <w:sz w:val="24"/>
          <w:szCs w:val="24"/>
        </w:rPr>
        <w:t>4</w:t>
      </w:r>
      <w:r w:rsidR="00E37317" w:rsidRPr="0084241B">
        <w:rPr>
          <w:rFonts w:cs="Times New Roman"/>
          <w:sz w:val="24"/>
          <w:szCs w:val="24"/>
        </w:rPr>
        <w:t xml:space="preserve"> </w:t>
      </w:r>
      <w:proofErr w:type="spellStart"/>
      <w:r w:rsidR="006F5822">
        <w:rPr>
          <w:rFonts w:cs="Times New Roman"/>
          <w:sz w:val="24"/>
          <w:szCs w:val="24"/>
        </w:rPr>
        <w:t>O</w:t>
      </w:r>
      <w:r w:rsidR="006F5822" w:rsidRPr="0084241B">
        <w:rPr>
          <w:rFonts w:cs="Times New Roman"/>
          <w:sz w:val="24"/>
          <w:szCs w:val="24"/>
        </w:rPr>
        <w:t>peracionalización</w:t>
      </w:r>
      <w:proofErr w:type="spellEnd"/>
      <w:r w:rsidR="006F5822" w:rsidRPr="0084241B">
        <w:rPr>
          <w:rFonts w:cs="Times New Roman"/>
          <w:sz w:val="24"/>
          <w:szCs w:val="24"/>
        </w:rPr>
        <w:t xml:space="preserve"> de las variables</w:t>
      </w:r>
      <w:bookmarkEnd w:id="255"/>
      <w:r w:rsidR="00E37317" w:rsidRPr="0084241B">
        <w:rPr>
          <w:rFonts w:cs="Times New Roman"/>
          <w:sz w:val="24"/>
          <w:szCs w:val="24"/>
        </w:rPr>
        <w:t xml:space="preserve">  </w:t>
      </w:r>
    </w:p>
    <w:p w14:paraId="30B02A55" w14:textId="43C889CD" w:rsidR="00E37317" w:rsidRPr="0084241B" w:rsidRDefault="00E37317" w:rsidP="007446D1">
      <w:pPr>
        <w:pStyle w:val="Prrafodelista"/>
        <w:spacing w:line="480" w:lineRule="auto"/>
        <w:ind w:left="0"/>
        <w:jc w:val="center"/>
        <w:rPr>
          <w:rFonts w:ascii="Times New Roman" w:hAnsi="Times New Roman" w:cs="Times New Roman"/>
          <w:color w:val="000000" w:themeColor="text1"/>
          <w:sz w:val="24"/>
          <w:szCs w:val="24"/>
        </w:rPr>
      </w:pPr>
      <w:r w:rsidRPr="0084241B">
        <w:rPr>
          <w:rFonts w:ascii="Times New Roman" w:hAnsi="Times New Roman" w:cs="Times New Roman"/>
          <w:color w:val="000000" w:themeColor="text1"/>
          <w:sz w:val="24"/>
          <w:szCs w:val="24"/>
        </w:rPr>
        <w:t xml:space="preserve">Tabla </w:t>
      </w:r>
      <w:r w:rsidR="00CE2378">
        <w:rPr>
          <w:rFonts w:ascii="Times New Roman" w:hAnsi="Times New Roman" w:cs="Times New Roman"/>
          <w:color w:val="000000" w:themeColor="text1"/>
          <w:sz w:val="24"/>
          <w:szCs w:val="24"/>
        </w:rPr>
        <w:t>6</w:t>
      </w:r>
      <w:r w:rsidR="00FC50A2">
        <w:rPr>
          <w:rFonts w:ascii="Times New Roman" w:hAnsi="Times New Roman" w:cs="Times New Roman"/>
          <w:color w:val="000000" w:themeColor="text1"/>
          <w:sz w:val="24"/>
          <w:szCs w:val="24"/>
        </w:rPr>
        <w:t>.</w:t>
      </w:r>
      <w:r w:rsidRPr="0084241B">
        <w:rPr>
          <w:rFonts w:ascii="Times New Roman" w:hAnsi="Times New Roman" w:cs="Times New Roman"/>
          <w:color w:val="000000" w:themeColor="text1"/>
          <w:sz w:val="24"/>
          <w:szCs w:val="24"/>
        </w:rPr>
        <w:t xml:space="preserve"> </w:t>
      </w:r>
      <w:proofErr w:type="spellStart"/>
      <w:r w:rsidR="00FC50A2">
        <w:rPr>
          <w:rFonts w:ascii="Times New Roman" w:hAnsi="Times New Roman" w:cs="Times New Roman"/>
          <w:color w:val="000000" w:themeColor="text1"/>
          <w:sz w:val="24"/>
          <w:szCs w:val="24"/>
        </w:rPr>
        <w:t>O</w:t>
      </w:r>
      <w:r w:rsidR="00FC50A2" w:rsidRPr="0084241B">
        <w:rPr>
          <w:rFonts w:ascii="Times New Roman" w:hAnsi="Times New Roman" w:cs="Times New Roman"/>
          <w:color w:val="000000" w:themeColor="text1"/>
          <w:sz w:val="24"/>
          <w:szCs w:val="24"/>
        </w:rPr>
        <w:t>peracionalización</w:t>
      </w:r>
      <w:proofErr w:type="spellEnd"/>
      <w:r w:rsidRPr="0084241B">
        <w:rPr>
          <w:rFonts w:ascii="Times New Roman" w:hAnsi="Times New Roman" w:cs="Times New Roman"/>
          <w:color w:val="000000" w:themeColor="text1"/>
          <w:sz w:val="24"/>
          <w:szCs w:val="24"/>
        </w:rPr>
        <w:t xml:space="preserve"> de las variables</w:t>
      </w:r>
    </w:p>
    <w:tbl>
      <w:tblPr>
        <w:tblStyle w:val="Tablanormal2"/>
        <w:tblW w:w="0" w:type="auto"/>
        <w:tblLayout w:type="fixed"/>
        <w:tblLook w:val="04A0" w:firstRow="1" w:lastRow="0" w:firstColumn="1" w:lastColumn="0" w:noHBand="0" w:noVBand="1"/>
      </w:tblPr>
      <w:tblGrid>
        <w:gridCol w:w="1763"/>
        <w:gridCol w:w="1456"/>
        <w:gridCol w:w="3018"/>
        <w:gridCol w:w="1560"/>
        <w:gridCol w:w="1275"/>
        <w:gridCol w:w="4536"/>
      </w:tblGrid>
      <w:tr w:rsidR="0042235B" w:rsidRPr="0084241B" w14:paraId="65F6FB3C" w14:textId="77777777" w:rsidTr="00794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7154BABE" w14:textId="77777777" w:rsidR="0042235B" w:rsidRPr="0084241B" w:rsidRDefault="0042235B" w:rsidP="007446D1">
            <w:pPr>
              <w:pStyle w:val="Prrafodelista"/>
              <w:ind w:left="0"/>
              <w:jc w:val="center"/>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HIPÓTESIS</w:t>
            </w:r>
          </w:p>
        </w:tc>
        <w:tc>
          <w:tcPr>
            <w:tcW w:w="1456" w:type="dxa"/>
          </w:tcPr>
          <w:p w14:paraId="5A8D103F"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VARIABLE</w:t>
            </w:r>
          </w:p>
        </w:tc>
        <w:tc>
          <w:tcPr>
            <w:tcW w:w="3018" w:type="dxa"/>
          </w:tcPr>
          <w:p w14:paraId="70B51939"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DEFINICIÓN TEÓRICA</w:t>
            </w:r>
          </w:p>
        </w:tc>
        <w:tc>
          <w:tcPr>
            <w:tcW w:w="1560" w:type="dxa"/>
          </w:tcPr>
          <w:p w14:paraId="7E07953F"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INDICADOR</w:t>
            </w:r>
          </w:p>
        </w:tc>
        <w:tc>
          <w:tcPr>
            <w:tcW w:w="1275" w:type="dxa"/>
          </w:tcPr>
          <w:p w14:paraId="03F58CFF" w14:textId="71415D35"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REF</w:t>
            </w:r>
            <w:r w:rsidR="00C3245F">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 xml:space="preserve"> MÍNIMO</w:t>
            </w:r>
          </w:p>
        </w:tc>
        <w:tc>
          <w:tcPr>
            <w:tcW w:w="4536" w:type="dxa"/>
          </w:tcPr>
          <w:p w14:paraId="7E2ED6E5"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PREGUNTAS</w:t>
            </w:r>
          </w:p>
        </w:tc>
      </w:tr>
      <w:tr w:rsidR="0042235B" w:rsidRPr="0084241B" w14:paraId="034DF712" w14:textId="77777777" w:rsidTr="00794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4F112A4D" w14:textId="0D197F87" w:rsidR="0042235B" w:rsidRPr="00C5565A" w:rsidRDefault="00B71A47" w:rsidP="00C5565A">
            <w:pPr>
              <w:pStyle w:val="Prrafodelista"/>
              <w:spacing w:line="276" w:lineRule="auto"/>
              <w:ind w:left="0"/>
              <w:rPr>
                <w:rFonts w:ascii="Times New Roman" w:hAnsi="Times New Roman" w:cs="Times New Roman"/>
                <w:b w:val="0"/>
                <w:color w:val="000000" w:themeColor="text1"/>
                <w:sz w:val="24"/>
                <w:szCs w:val="24"/>
              </w:rPr>
            </w:pPr>
            <w:r w:rsidRPr="00B71A47">
              <w:rPr>
                <w:rFonts w:ascii="Times New Roman" w:hAnsi="Times New Roman" w:cs="Times New Roman"/>
                <w:b w:val="0"/>
                <w:sz w:val="24"/>
              </w:rPr>
              <w:t>La implementación de una solución de Inteligencia de Negocios enfocado en las áreas estudiantiles, docencia, académicas y financieras incrementara significativamente la mejora en la toma de decisiones gerenciales del ISJC de Tegucigalpa</w:t>
            </w:r>
          </w:p>
        </w:tc>
        <w:tc>
          <w:tcPr>
            <w:tcW w:w="1456" w:type="dxa"/>
          </w:tcPr>
          <w:p w14:paraId="4974853B" w14:textId="6AD56114" w:rsidR="0042235B" w:rsidRPr="00C5565A" w:rsidRDefault="00B71A47"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 uso de una herramienta de BI en los procesos de la planeación y administración del ISJC de Tegucigalpa</w:t>
            </w:r>
            <w:r w:rsidR="0042235B">
              <w:rPr>
                <w:rFonts w:ascii="Times New Roman" w:hAnsi="Times New Roman" w:cs="Times New Roman"/>
                <w:sz w:val="24"/>
                <w:szCs w:val="24"/>
              </w:rPr>
              <w:br/>
            </w:r>
          </w:p>
          <w:p w14:paraId="1628008D" w14:textId="4E6B27C9" w:rsidR="0042235B" w:rsidRPr="00C5565A" w:rsidRDefault="0042235B"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br/>
            </w:r>
          </w:p>
          <w:p w14:paraId="17A9EC14" w14:textId="45930D04" w:rsidR="0042235B" w:rsidRPr="00C5565A" w:rsidRDefault="0042235B"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65A">
              <w:rPr>
                <w:rFonts w:ascii="Times New Roman" w:hAnsi="Times New Roman" w:cs="Times New Roman"/>
                <w:sz w:val="24"/>
                <w:szCs w:val="24"/>
              </w:rPr>
              <w:tab/>
            </w:r>
          </w:p>
          <w:p w14:paraId="6090AF53" w14:textId="77777777" w:rsidR="0042235B" w:rsidRPr="0084241B" w:rsidRDefault="0042235B"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tbl>
            <w:tblPr>
              <w:tblW w:w="2623" w:type="dxa"/>
              <w:tblLayout w:type="fixed"/>
              <w:tblCellMar>
                <w:left w:w="70" w:type="dxa"/>
                <w:right w:w="70" w:type="dxa"/>
              </w:tblCellMar>
              <w:tblLook w:val="04A0" w:firstRow="1" w:lastRow="0" w:firstColumn="1" w:lastColumn="0" w:noHBand="0" w:noVBand="1"/>
            </w:tblPr>
            <w:tblGrid>
              <w:gridCol w:w="2623"/>
            </w:tblGrid>
            <w:tr w:rsidR="0042235B" w:rsidRPr="0042235B" w14:paraId="7B9CB1C5" w14:textId="77777777" w:rsidTr="00794C5E">
              <w:trPr>
                <w:trHeight w:val="300"/>
              </w:trPr>
              <w:tc>
                <w:tcPr>
                  <w:tcW w:w="2623" w:type="dxa"/>
                  <w:tcBorders>
                    <w:top w:val="nil"/>
                    <w:left w:val="nil"/>
                    <w:bottom w:val="nil"/>
                    <w:right w:val="nil"/>
                  </w:tcBorders>
                  <w:shd w:val="clear" w:color="auto" w:fill="auto"/>
                  <w:noWrap/>
                  <w:vAlign w:val="bottom"/>
                  <w:hideMark/>
                </w:tcPr>
                <w:p w14:paraId="628DF92A" w14:textId="51A2DED0"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42235B">
                    <w:rPr>
                      <w:rFonts w:ascii="Times New Roman" w:eastAsia="Times New Roman" w:hAnsi="Times New Roman" w:cs="Times New Roman"/>
                      <w:b/>
                      <w:bCs/>
                      <w:color w:val="000000"/>
                      <w:sz w:val="24"/>
                      <w:lang w:eastAsia="es-ES"/>
                    </w:rPr>
                    <w:t>BI:</w:t>
                  </w:r>
                  <w:r w:rsidRPr="0042235B">
                    <w:rPr>
                      <w:rFonts w:ascii="Times New Roman" w:eastAsia="Times New Roman" w:hAnsi="Times New Roman" w:cs="Times New Roman"/>
                      <w:color w:val="000000"/>
                      <w:sz w:val="24"/>
                      <w:lang w:eastAsia="es-ES"/>
                    </w:rPr>
                    <w:t xml:space="preserve"> “la inteligencia de negocios es un término general que incluye las aplicaciones, la infraestructura y las herramientas, y las mejores prácticas que permiten el acceso y el análisis de la información para mejorar y optimizar las decisiones y el rendimiento</w:t>
                  </w:r>
                  <w:r w:rsidRPr="009E5A6E">
                    <w:rPr>
                      <w:rFonts w:ascii="Times New Roman" w:eastAsia="Times New Roman" w:hAnsi="Times New Roman" w:cs="Times New Roman"/>
                      <w:color w:val="000000"/>
                      <w:sz w:val="24"/>
                      <w:lang w:eastAsia="es-ES"/>
                    </w:rPr>
                    <w:t>.</w:t>
                  </w:r>
                  <w:r w:rsidRPr="009E5A6E">
                    <w:rPr>
                      <w:rFonts w:ascii="Times New Roman" w:eastAsia="Times New Roman" w:hAnsi="Times New Roman" w:cs="Times New Roman"/>
                      <w:color w:val="000000"/>
                      <w:sz w:val="24"/>
                      <w:lang w:eastAsia="es-ES"/>
                    </w:rPr>
                    <w:br/>
                  </w:r>
                  <w:r w:rsidRPr="009E5A6E">
                    <w:rPr>
                      <w:rFonts w:ascii="Times New Roman" w:eastAsia="Times New Roman" w:hAnsi="Times New Roman" w:cs="Times New Roman"/>
                      <w:color w:val="000000"/>
                      <w:sz w:val="24"/>
                      <w:lang w:eastAsia="es-ES"/>
                    </w:rPr>
                    <w:br/>
                  </w:r>
                </w:p>
              </w:tc>
            </w:tr>
            <w:tr w:rsidR="0042235B" w:rsidRPr="0042235B" w14:paraId="161FB51B" w14:textId="77777777" w:rsidTr="00794C5E">
              <w:trPr>
                <w:trHeight w:val="300"/>
              </w:trPr>
              <w:tc>
                <w:tcPr>
                  <w:tcW w:w="2623" w:type="dxa"/>
                  <w:tcBorders>
                    <w:top w:val="nil"/>
                    <w:left w:val="nil"/>
                    <w:bottom w:val="nil"/>
                    <w:right w:val="nil"/>
                  </w:tcBorders>
                  <w:shd w:val="clear" w:color="auto" w:fill="auto"/>
                  <w:noWrap/>
                  <w:vAlign w:val="bottom"/>
                  <w:hideMark/>
                </w:tcPr>
                <w:p w14:paraId="455CD9E3" w14:textId="3B2759E8" w:rsidR="0042235B" w:rsidRPr="0042235B" w:rsidRDefault="0042235B" w:rsidP="009E5A6E">
                  <w:pPr>
                    <w:spacing w:after="0" w:line="276" w:lineRule="auto"/>
                    <w:rPr>
                      <w:rFonts w:ascii="Times New Roman" w:eastAsia="Times New Roman" w:hAnsi="Times New Roman" w:cs="Times New Roman"/>
                      <w:b/>
                      <w:bCs/>
                      <w:color w:val="000000"/>
                      <w:sz w:val="24"/>
                      <w:lang w:eastAsia="es-ES"/>
                    </w:rPr>
                  </w:pPr>
                </w:p>
              </w:tc>
            </w:tr>
            <w:tr w:rsidR="0042235B" w:rsidRPr="0042235B" w14:paraId="3FE4D87E" w14:textId="77777777" w:rsidTr="00794C5E">
              <w:trPr>
                <w:trHeight w:val="300"/>
              </w:trPr>
              <w:tc>
                <w:tcPr>
                  <w:tcW w:w="2623" w:type="dxa"/>
                  <w:tcBorders>
                    <w:top w:val="nil"/>
                    <w:left w:val="nil"/>
                    <w:bottom w:val="nil"/>
                    <w:right w:val="nil"/>
                  </w:tcBorders>
                  <w:shd w:val="clear" w:color="auto" w:fill="auto"/>
                  <w:noWrap/>
                  <w:vAlign w:val="center"/>
                  <w:hideMark/>
                </w:tcPr>
                <w:p w14:paraId="597385E7" w14:textId="539103B9"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br/>
                  </w:r>
                </w:p>
              </w:tc>
            </w:tr>
            <w:tr w:rsidR="0042235B" w:rsidRPr="0042235B" w14:paraId="712E443B" w14:textId="77777777" w:rsidTr="00794C5E">
              <w:trPr>
                <w:trHeight w:val="300"/>
              </w:trPr>
              <w:tc>
                <w:tcPr>
                  <w:tcW w:w="2623" w:type="dxa"/>
                  <w:tcBorders>
                    <w:top w:val="nil"/>
                    <w:left w:val="nil"/>
                    <w:bottom w:val="nil"/>
                    <w:right w:val="nil"/>
                  </w:tcBorders>
                  <w:shd w:val="clear" w:color="auto" w:fill="auto"/>
                  <w:noWrap/>
                  <w:vAlign w:val="bottom"/>
                  <w:hideMark/>
                </w:tcPr>
                <w:p w14:paraId="495230FD" w14:textId="355C2DDE"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42235B">
                    <w:rPr>
                      <w:rFonts w:ascii="Times New Roman" w:eastAsia="Times New Roman" w:hAnsi="Times New Roman" w:cs="Times New Roman"/>
                      <w:b/>
                      <w:bCs/>
                      <w:color w:val="000000"/>
                      <w:sz w:val="24"/>
                      <w:lang w:eastAsia="es-ES"/>
                    </w:rPr>
                    <w:t>proceso educativo: es</w:t>
                  </w:r>
                  <w:r w:rsidRPr="0042235B">
                    <w:rPr>
                      <w:rFonts w:ascii="Times New Roman" w:eastAsia="Times New Roman" w:hAnsi="Times New Roman" w:cs="Times New Roman"/>
                      <w:color w:val="000000"/>
                      <w:sz w:val="24"/>
                      <w:lang w:eastAsia="es-ES"/>
                    </w:rPr>
                    <w:t xml:space="preserve"> la acción sinérgica de la comunidad educativa que gestiona dinámica </w:t>
                  </w:r>
                  <w:r w:rsidRPr="0042235B">
                    <w:rPr>
                      <w:rFonts w:ascii="Times New Roman" w:eastAsia="Times New Roman" w:hAnsi="Times New Roman" w:cs="Times New Roman"/>
                      <w:color w:val="000000"/>
                      <w:sz w:val="24"/>
                      <w:lang w:eastAsia="es-ES"/>
                    </w:rPr>
                    <w:lastRenderedPageBreak/>
                    <w:t xml:space="preserve">corresponsable y pertinentemente elementos curriculares, planificativos y administrativos de </w:t>
                  </w:r>
                  <w:r w:rsidRPr="009E5A6E">
                    <w:rPr>
                      <w:rFonts w:ascii="Times New Roman" w:eastAsia="Times New Roman" w:hAnsi="Times New Roman" w:cs="Times New Roman"/>
                      <w:color w:val="000000"/>
                      <w:sz w:val="24"/>
                      <w:lang w:eastAsia="es-ES"/>
                    </w:rPr>
                    <w:t>acuerdo</w:t>
                  </w:r>
                  <w:r w:rsidRPr="0042235B">
                    <w:rPr>
                      <w:rFonts w:ascii="Times New Roman" w:eastAsia="Times New Roman" w:hAnsi="Times New Roman" w:cs="Times New Roman"/>
                      <w:color w:val="000000"/>
                      <w:sz w:val="24"/>
                      <w:lang w:eastAsia="es-ES"/>
                    </w:rPr>
                    <w:t xml:space="preserve"> a la identidad de EPDB, para el desarrollo integral de la persona, niño, niña y joven que transformen la sociedad</w:t>
                  </w:r>
                </w:p>
              </w:tc>
            </w:tr>
            <w:tr w:rsidR="0042235B" w:rsidRPr="0042235B" w14:paraId="7012EEB8" w14:textId="77777777" w:rsidTr="00794C5E">
              <w:trPr>
                <w:trHeight w:val="300"/>
              </w:trPr>
              <w:tc>
                <w:tcPr>
                  <w:tcW w:w="2623" w:type="dxa"/>
                  <w:tcBorders>
                    <w:top w:val="nil"/>
                    <w:left w:val="nil"/>
                    <w:bottom w:val="nil"/>
                    <w:right w:val="nil"/>
                  </w:tcBorders>
                  <w:shd w:val="clear" w:color="auto" w:fill="auto"/>
                  <w:noWrap/>
                  <w:vAlign w:val="bottom"/>
                  <w:hideMark/>
                </w:tcPr>
                <w:p w14:paraId="16FC81F9" w14:textId="56AAA72D"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lastRenderedPageBreak/>
                    <w:br/>
                  </w:r>
                </w:p>
              </w:tc>
            </w:tr>
            <w:tr w:rsidR="0042235B" w:rsidRPr="0042235B" w14:paraId="04A4B790" w14:textId="77777777" w:rsidTr="00794C5E">
              <w:trPr>
                <w:trHeight w:val="300"/>
              </w:trPr>
              <w:tc>
                <w:tcPr>
                  <w:tcW w:w="2623" w:type="dxa"/>
                  <w:tcBorders>
                    <w:top w:val="nil"/>
                    <w:left w:val="nil"/>
                    <w:bottom w:val="nil"/>
                    <w:right w:val="nil"/>
                  </w:tcBorders>
                  <w:shd w:val="clear" w:color="auto" w:fill="auto"/>
                  <w:noWrap/>
                  <w:vAlign w:val="bottom"/>
                  <w:hideMark/>
                </w:tcPr>
                <w:p w14:paraId="215CEAB4" w14:textId="1AB3FB99"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br/>
                  </w:r>
                </w:p>
              </w:tc>
            </w:tr>
            <w:tr w:rsidR="0042235B" w:rsidRPr="0042235B" w14:paraId="55C5BA7F" w14:textId="77777777" w:rsidTr="00794C5E">
              <w:trPr>
                <w:trHeight w:val="300"/>
              </w:trPr>
              <w:tc>
                <w:tcPr>
                  <w:tcW w:w="2623" w:type="dxa"/>
                  <w:tcBorders>
                    <w:top w:val="nil"/>
                    <w:left w:val="nil"/>
                    <w:bottom w:val="nil"/>
                    <w:right w:val="nil"/>
                  </w:tcBorders>
                  <w:shd w:val="clear" w:color="auto" w:fill="auto"/>
                  <w:noWrap/>
                  <w:vAlign w:val="bottom"/>
                  <w:hideMark/>
                </w:tcPr>
                <w:p w14:paraId="3E22BD52" w14:textId="16DE40B5"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br/>
                  </w:r>
                </w:p>
              </w:tc>
            </w:tr>
            <w:tr w:rsidR="0042235B" w:rsidRPr="0042235B" w14:paraId="48C3FABE" w14:textId="77777777" w:rsidTr="00794C5E">
              <w:trPr>
                <w:trHeight w:val="300"/>
              </w:trPr>
              <w:tc>
                <w:tcPr>
                  <w:tcW w:w="2623" w:type="dxa"/>
                  <w:tcBorders>
                    <w:top w:val="nil"/>
                    <w:left w:val="nil"/>
                    <w:bottom w:val="nil"/>
                    <w:right w:val="nil"/>
                  </w:tcBorders>
                  <w:shd w:val="clear" w:color="auto" w:fill="auto"/>
                  <w:noWrap/>
                  <w:vAlign w:val="bottom"/>
                  <w:hideMark/>
                </w:tcPr>
                <w:p w14:paraId="1D906D76" w14:textId="15E57546" w:rsidR="0042235B" w:rsidRPr="0042235B" w:rsidRDefault="0042235B" w:rsidP="009E5A6E">
                  <w:pPr>
                    <w:spacing w:after="0" w:line="276" w:lineRule="auto"/>
                    <w:rPr>
                      <w:rFonts w:ascii="Times New Roman" w:eastAsia="Times New Roman" w:hAnsi="Times New Roman" w:cs="Times New Roman"/>
                      <w:b/>
                      <w:bCs/>
                      <w:color w:val="000000"/>
                      <w:sz w:val="24"/>
                      <w:lang w:eastAsia="es-ES"/>
                    </w:rPr>
                  </w:pPr>
                </w:p>
              </w:tc>
            </w:tr>
          </w:tbl>
          <w:p w14:paraId="29A2FDD0" w14:textId="77777777" w:rsidR="0042235B" w:rsidRPr="009E5A6E" w:rsidRDefault="0042235B"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560" w:type="dxa"/>
          </w:tcPr>
          <w:p w14:paraId="55B69000" w14:textId="748C7CC0" w:rsidR="0042235B"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lastRenderedPageBreak/>
              <w:t>Proceso Disciplinario Estudiantil</w:t>
            </w:r>
            <w:r>
              <w:rPr>
                <w:rFonts w:ascii="Times New Roman" w:hAnsi="Times New Roman" w:cs="Times New Roman"/>
                <w:color w:val="000000"/>
                <w:sz w:val="24"/>
                <w:szCs w:val="24"/>
                <w:lang w:eastAsia="es-VE"/>
              </w:rPr>
              <w:t>.</w:t>
            </w:r>
          </w:p>
          <w:p w14:paraId="4C9AB70D" w14:textId="77777777" w:rsidR="00F36A4C" w:rsidRPr="00C5565A" w:rsidRDefault="00F36A4C"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7BF2E69" w14:textId="666D5DBD" w:rsidR="0042235B"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Asistencia Estudiantil</w:t>
            </w:r>
            <w:r>
              <w:rPr>
                <w:rFonts w:ascii="Times New Roman" w:hAnsi="Times New Roman" w:cs="Times New Roman"/>
                <w:color w:val="000000"/>
                <w:sz w:val="24"/>
                <w:szCs w:val="24"/>
                <w:lang w:eastAsia="es-VE"/>
              </w:rPr>
              <w:t>.</w:t>
            </w:r>
          </w:p>
          <w:p w14:paraId="0CB20AB5" w14:textId="77777777" w:rsidR="00F36A4C" w:rsidRPr="00C5565A" w:rsidRDefault="00F36A4C"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C6446E3" w14:textId="25517C93" w:rsidR="0042235B"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Calificaciones Estudiantil</w:t>
            </w:r>
            <w:r>
              <w:rPr>
                <w:rFonts w:ascii="Times New Roman" w:hAnsi="Times New Roman" w:cs="Times New Roman"/>
                <w:color w:val="000000"/>
                <w:sz w:val="24"/>
                <w:szCs w:val="24"/>
                <w:lang w:eastAsia="es-VE"/>
              </w:rPr>
              <w:t>.</w:t>
            </w:r>
          </w:p>
          <w:p w14:paraId="4224DD6F" w14:textId="77777777" w:rsidR="00F36A4C" w:rsidRPr="00C5565A" w:rsidRDefault="00F36A4C"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B32519F" w14:textId="77777777" w:rsidR="00F36A4C"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Satisfacción Estudiantil</w:t>
            </w:r>
            <w:r>
              <w:rPr>
                <w:rFonts w:ascii="Times New Roman" w:hAnsi="Times New Roman" w:cs="Times New Roman"/>
                <w:color w:val="000000"/>
                <w:sz w:val="24"/>
                <w:szCs w:val="24"/>
                <w:lang w:eastAsia="es-VE"/>
              </w:rPr>
              <w:t>.</w:t>
            </w:r>
          </w:p>
          <w:p w14:paraId="0E005D04" w14:textId="1B4FB07C"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 xml:space="preserve"> </w:t>
            </w:r>
          </w:p>
          <w:p w14:paraId="47D6C26A" w14:textId="75429A37" w:rsidR="0042235B" w:rsidRPr="0084241B" w:rsidRDefault="0042235B" w:rsidP="00C5565A">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F21CF">
              <w:rPr>
                <w:rFonts w:ascii="Times New Roman" w:hAnsi="Times New Roman" w:cs="Times New Roman"/>
                <w:color w:val="000000"/>
                <w:sz w:val="24"/>
                <w:szCs w:val="24"/>
                <w:lang w:eastAsia="es-VE"/>
              </w:rPr>
              <w:t>Proceso de Control</w:t>
            </w:r>
            <w:r>
              <w:rPr>
                <w:rFonts w:ascii="Times New Roman" w:hAnsi="Times New Roman" w:cs="Times New Roman"/>
                <w:color w:val="000000"/>
                <w:sz w:val="24"/>
                <w:szCs w:val="24"/>
                <w:lang w:eastAsia="es-VE"/>
              </w:rPr>
              <w:br/>
            </w:r>
            <w:r w:rsidRPr="00EF21CF">
              <w:rPr>
                <w:rFonts w:ascii="Times New Roman" w:hAnsi="Times New Roman" w:cs="Times New Roman"/>
                <w:color w:val="000000"/>
                <w:sz w:val="24"/>
                <w:szCs w:val="24"/>
                <w:lang w:eastAsia="es-VE"/>
              </w:rPr>
              <w:t>de Llegadas Tardías</w:t>
            </w:r>
            <w:r>
              <w:rPr>
                <w:rFonts w:ascii="Times New Roman" w:hAnsi="Times New Roman" w:cs="Times New Roman"/>
                <w:color w:val="000000"/>
                <w:sz w:val="24"/>
                <w:szCs w:val="24"/>
                <w:lang w:eastAsia="es-VE"/>
              </w:rPr>
              <w:t>.</w:t>
            </w:r>
          </w:p>
        </w:tc>
        <w:tc>
          <w:tcPr>
            <w:tcW w:w="1275" w:type="dxa"/>
          </w:tcPr>
          <w:p w14:paraId="14ED3573" w14:textId="77777777" w:rsidR="0042235B" w:rsidRPr="0084241B" w:rsidRDefault="0042235B" w:rsidP="00C5565A">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23A2C27A" w14:textId="774B9161" w:rsidR="00B33EBB" w:rsidRDefault="00EE5880"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tipos de sanciones disciplinarias</w:t>
            </w:r>
            <w:r w:rsidR="00B33EBB">
              <w:rPr>
                <w:rFonts w:ascii="Times New Roman" w:hAnsi="Times New Roman" w:cs="Times New Roman"/>
                <w:color w:val="000000" w:themeColor="text1"/>
                <w:sz w:val="24"/>
                <w:szCs w:val="24"/>
              </w:rPr>
              <w:t xml:space="preserve"> aplicadas</w:t>
            </w:r>
            <w:r>
              <w:rPr>
                <w:rFonts w:ascii="Times New Roman" w:hAnsi="Times New Roman" w:cs="Times New Roman"/>
                <w:color w:val="000000" w:themeColor="text1"/>
                <w:sz w:val="24"/>
                <w:szCs w:val="24"/>
              </w:rPr>
              <w:t>?</w:t>
            </w:r>
            <w:r w:rsidR="00B33EBB">
              <w:rPr>
                <w:rFonts w:ascii="Times New Roman" w:hAnsi="Times New Roman" w:cs="Times New Roman"/>
                <w:color w:val="000000" w:themeColor="text1"/>
                <w:sz w:val="24"/>
                <w:szCs w:val="24"/>
              </w:rPr>
              <w:br/>
              <w:t>¿Cuál es la periodicidad con la que se aplican las sanciones?</w:t>
            </w:r>
            <w:r w:rsidR="00B33EBB">
              <w:rPr>
                <w:rFonts w:ascii="Times New Roman" w:hAnsi="Times New Roman" w:cs="Times New Roman"/>
                <w:color w:val="000000" w:themeColor="text1"/>
                <w:sz w:val="24"/>
                <w:szCs w:val="24"/>
              </w:rPr>
              <w:br/>
              <w:t>¿Cuáles son las incidencias por grado y sección?</w:t>
            </w:r>
            <w:r w:rsidR="00B33EBB">
              <w:rPr>
                <w:rFonts w:ascii="Times New Roman" w:hAnsi="Times New Roman" w:cs="Times New Roman"/>
                <w:color w:val="000000" w:themeColor="text1"/>
                <w:sz w:val="24"/>
                <w:szCs w:val="24"/>
              </w:rPr>
              <w:br/>
              <w:t>¿Cuáles son las sanciones recibidas por estudiante?</w:t>
            </w:r>
            <w:r w:rsidR="000756B7">
              <w:rPr>
                <w:rFonts w:ascii="Times New Roman" w:hAnsi="Times New Roman" w:cs="Times New Roman"/>
                <w:color w:val="000000" w:themeColor="text1"/>
                <w:sz w:val="24"/>
                <w:szCs w:val="24"/>
              </w:rPr>
              <w:br/>
            </w:r>
          </w:p>
          <w:p w14:paraId="3AA392C9" w14:textId="77777777" w:rsidR="000756B7" w:rsidRDefault="00B33EBB"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índices de inasistencias estudiantil?</w:t>
            </w:r>
            <w:r>
              <w:rPr>
                <w:rFonts w:ascii="Times New Roman" w:hAnsi="Times New Roman" w:cs="Times New Roman"/>
                <w:color w:val="000000" w:themeColor="text1"/>
                <w:sz w:val="24"/>
                <w:szCs w:val="24"/>
              </w:rPr>
              <w:br/>
              <w:t xml:space="preserve">¿Cuáles es la periodicidad de la inasistencia por grado y sección? </w:t>
            </w:r>
          </w:p>
          <w:p w14:paraId="5C4DF90A" w14:textId="7B4939DD" w:rsidR="00C3245F" w:rsidRDefault="00B33EBB"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periodicidad de la inasistencia por estudiante?</w:t>
            </w:r>
            <w:r w:rsidR="000756B7">
              <w:rPr>
                <w:rFonts w:ascii="Times New Roman" w:hAnsi="Times New Roman" w:cs="Times New Roman"/>
                <w:color w:val="000000" w:themeColor="text1"/>
                <w:sz w:val="24"/>
                <w:szCs w:val="24"/>
              </w:rPr>
              <w:br/>
            </w:r>
          </w:p>
          <w:p w14:paraId="6E9D3CD2" w14:textId="608C91DE" w:rsidR="00E827F5" w:rsidRDefault="00C3245F"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académico de cada grado y sección?</w:t>
            </w:r>
            <w:r>
              <w:rPr>
                <w:rFonts w:ascii="Times New Roman" w:hAnsi="Times New Roman" w:cs="Times New Roman"/>
                <w:color w:val="000000" w:themeColor="text1"/>
                <w:sz w:val="24"/>
                <w:szCs w:val="24"/>
              </w:rPr>
              <w:br/>
            </w:r>
            <w:r w:rsidR="00493963">
              <w:rPr>
                <w:rFonts w:ascii="Times New Roman" w:hAnsi="Times New Roman" w:cs="Times New Roman"/>
                <w:color w:val="000000" w:themeColor="text1"/>
                <w:sz w:val="24"/>
                <w:szCs w:val="24"/>
              </w:rPr>
              <w:t>¿Cuál es el progreso académico entre parciales</w:t>
            </w:r>
            <w:r>
              <w:rPr>
                <w:rFonts w:ascii="Times New Roman" w:hAnsi="Times New Roman" w:cs="Times New Roman"/>
                <w:color w:val="000000" w:themeColor="text1"/>
                <w:sz w:val="24"/>
                <w:szCs w:val="24"/>
              </w:rPr>
              <w:t>?</w:t>
            </w:r>
            <w:r w:rsidR="00493963">
              <w:rPr>
                <w:rFonts w:ascii="Times New Roman" w:hAnsi="Times New Roman" w:cs="Times New Roman"/>
                <w:color w:val="000000" w:themeColor="text1"/>
                <w:sz w:val="24"/>
                <w:szCs w:val="24"/>
              </w:rPr>
              <w:br/>
              <w:t xml:space="preserve">¿Cuáles con las asignaturas con más índice </w:t>
            </w:r>
            <w:r w:rsidR="00493963">
              <w:rPr>
                <w:rFonts w:ascii="Times New Roman" w:hAnsi="Times New Roman" w:cs="Times New Roman"/>
                <w:color w:val="000000" w:themeColor="text1"/>
                <w:sz w:val="24"/>
                <w:szCs w:val="24"/>
              </w:rPr>
              <w:lastRenderedPageBreak/>
              <w:t>de reprobación?</w:t>
            </w:r>
            <w:r w:rsidR="00F36A4C">
              <w:rPr>
                <w:rFonts w:ascii="Times New Roman" w:hAnsi="Times New Roman" w:cs="Times New Roman"/>
                <w:color w:val="000000" w:themeColor="text1"/>
                <w:sz w:val="24"/>
                <w:szCs w:val="24"/>
              </w:rPr>
              <w:br/>
              <w:t>¿Cuáles son los estudiantes con más mayor y menor nivel académico?</w:t>
            </w:r>
          </w:p>
          <w:p w14:paraId="0BC4D6E1" w14:textId="77777777" w:rsidR="000756B7" w:rsidRDefault="000756B7"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45E31296" w14:textId="06127D1D" w:rsidR="00E827F5" w:rsidRDefault="00E827F5"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¿Qué nivel de satisfacción estudiantil existe?</w:t>
            </w:r>
            <w:r>
              <w:rPr>
                <w:rFonts w:ascii="Times New Roman" w:hAnsi="Times New Roman" w:cs="Times New Roman"/>
                <w:color w:val="000000" w:themeColor="text1"/>
                <w:sz w:val="24"/>
                <w:szCs w:val="24"/>
              </w:rPr>
              <w:br/>
              <w:t>¿Cómo perciben el trato del docente?</w:t>
            </w:r>
            <w:r>
              <w:rPr>
                <w:rFonts w:ascii="Times New Roman" w:hAnsi="Times New Roman" w:cs="Times New Roman"/>
                <w:color w:val="000000" w:themeColor="text1"/>
                <w:sz w:val="24"/>
                <w:szCs w:val="24"/>
              </w:rPr>
              <w:br/>
              <w:t>¿Cómo sienten el ambiente estudiantil?</w:t>
            </w:r>
            <w:r>
              <w:rPr>
                <w:rFonts w:ascii="Times New Roman" w:hAnsi="Times New Roman" w:cs="Times New Roman"/>
                <w:color w:val="000000" w:themeColor="text1"/>
                <w:sz w:val="24"/>
                <w:szCs w:val="24"/>
              </w:rPr>
              <w:br/>
              <w:t>¿Desea continuar sus estudios en él ISJC?</w:t>
            </w:r>
          </w:p>
          <w:p w14:paraId="0E567564" w14:textId="77777777" w:rsidR="000756B7" w:rsidRDefault="000756B7"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B28478E" w14:textId="06F98BA8" w:rsidR="00C3245F" w:rsidRPr="0084241B" w:rsidRDefault="00913138" w:rsidP="00794C5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estudiantes que residen en llegadas tardías?</w:t>
            </w:r>
            <w:r>
              <w:rPr>
                <w:rFonts w:ascii="Times New Roman" w:hAnsi="Times New Roman" w:cs="Times New Roman"/>
                <w:color w:val="000000" w:themeColor="text1"/>
                <w:sz w:val="24"/>
                <w:szCs w:val="24"/>
              </w:rPr>
              <w:br/>
              <w:t>¿Cuál es la periodicidad de las llegadas tardías?</w:t>
            </w:r>
            <w:r>
              <w:rPr>
                <w:rFonts w:ascii="Times New Roman" w:hAnsi="Times New Roman" w:cs="Times New Roman"/>
                <w:color w:val="000000" w:themeColor="text1"/>
                <w:sz w:val="24"/>
                <w:szCs w:val="24"/>
              </w:rPr>
              <w:br/>
              <w:t xml:space="preserve">¿Cuáles son los grados y secciones que presentan más llegadas </w:t>
            </w:r>
            <w:r w:rsidR="00794C5E">
              <w:rPr>
                <w:rFonts w:ascii="Times New Roman" w:hAnsi="Times New Roman" w:cs="Times New Roman"/>
                <w:color w:val="000000" w:themeColor="text1"/>
                <w:sz w:val="24"/>
                <w:szCs w:val="24"/>
              </w:rPr>
              <w:t>tardías?</w:t>
            </w:r>
          </w:p>
        </w:tc>
      </w:tr>
      <w:tr w:rsidR="0042235B" w:rsidRPr="0084241B" w14:paraId="47A9AD57" w14:textId="77777777" w:rsidTr="00794C5E">
        <w:tc>
          <w:tcPr>
            <w:cnfStyle w:val="001000000000" w:firstRow="0" w:lastRow="0" w:firstColumn="1" w:lastColumn="0" w:oddVBand="0" w:evenVBand="0" w:oddHBand="0" w:evenHBand="0" w:firstRowFirstColumn="0" w:firstRowLastColumn="0" w:lastRowFirstColumn="0" w:lastRowLastColumn="0"/>
            <w:tcW w:w="1763" w:type="dxa"/>
          </w:tcPr>
          <w:p w14:paraId="610C10FA" w14:textId="42A8AFB2" w:rsidR="0042235B" w:rsidRPr="0084241B" w:rsidRDefault="00B33EBB" w:rsidP="00C5565A">
            <w:pPr>
              <w:pStyle w:val="Prrafodelista"/>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p>
        </w:tc>
        <w:tc>
          <w:tcPr>
            <w:tcW w:w="1456" w:type="dxa"/>
          </w:tcPr>
          <w:p w14:paraId="26F443CE" w14:textId="16FA356D"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p w14:paraId="1D804F89" w14:textId="77777777" w:rsidR="0042235B" w:rsidRDefault="009E5A6E"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b/>
                <w:bCs/>
                <w:color w:val="000000"/>
                <w:sz w:val="24"/>
                <w:lang w:eastAsia="es-ES"/>
              </w:rPr>
              <w:t>eficiencia (</w:t>
            </w:r>
            <w:r w:rsidRPr="0042235B">
              <w:rPr>
                <w:rFonts w:ascii="Times New Roman" w:eastAsia="Times New Roman" w:hAnsi="Times New Roman" w:cs="Times New Roman"/>
                <w:b/>
                <w:bCs/>
                <w:color w:val="000000"/>
                <w:sz w:val="24"/>
                <w:lang w:eastAsia="es-ES"/>
              </w:rPr>
              <w:t>RAE</w:t>
            </w:r>
            <w:r w:rsidRPr="009E5A6E">
              <w:rPr>
                <w:rFonts w:ascii="Times New Roman" w:eastAsia="Times New Roman" w:hAnsi="Times New Roman" w:cs="Times New Roman"/>
                <w:b/>
                <w:bCs/>
                <w:color w:val="000000"/>
                <w:sz w:val="24"/>
                <w:lang w:eastAsia="es-ES"/>
              </w:rPr>
              <w:t>):</w:t>
            </w:r>
            <w:r w:rsidRPr="009E5A6E">
              <w:rPr>
                <w:rFonts w:ascii="Times New Roman" w:eastAsia="Times New Roman" w:hAnsi="Times New Roman" w:cs="Times New Roman"/>
                <w:color w:val="000000"/>
                <w:sz w:val="24"/>
                <w:lang w:eastAsia="es-ES"/>
              </w:rPr>
              <w:t xml:space="preserve"> Capacidad</w:t>
            </w:r>
            <w:r w:rsidRPr="0042235B">
              <w:rPr>
                <w:rFonts w:ascii="Times New Roman" w:eastAsia="Times New Roman" w:hAnsi="Times New Roman" w:cs="Times New Roman"/>
                <w:color w:val="000000"/>
                <w:sz w:val="24"/>
                <w:lang w:eastAsia="es-ES"/>
              </w:rPr>
              <w:t xml:space="preserve"> de disponer de alguien o de algo para conseguir un efecto determinado.</w:t>
            </w:r>
          </w:p>
          <w:p w14:paraId="3DB04DE2" w14:textId="77777777" w:rsidR="00C8674F" w:rsidRDefault="00C8674F"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2FA89F42" w14:textId="77777777" w:rsidR="00C8674F" w:rsidRDefault="00C8674F" w:rsidP="00C8674F">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42235B">
              <w:rPr>
                <w:rFonts w:ascii="Times New Roman" w:eastAsia="Times New Roman" w:hAnsi="Times New Roman" w:cs="Times New Roman"/>
                <w:b/>
                <w:bCs/>
                <w:color w:val="000000"/>
                <w:sz w:val="24"/>
                <w:lang w:eastAsia="es-ES"/>
              </w:rPr>
              <w:t>Procesos operativos</w:t>
            </w:r>
            <w:r w:rsidRPr="0042235B">
              <w:rPr>
                <w:rFonts w:ascii="Times New Roman" w:eastAsia="Times New Roman" w:hAnsi="Times New Roman" w:cs="Times New Roman"/>
                <w:color w:val="000000"/>
                <w:sz w:val="24"/>
                <w:lang w:eastAsia="es-ES"/>
              </w:rPr>
              <w:t xml:space="preserve">: Son procesos que permiten generar el producto/servicio que se entrega al cliente, por </w:t>
            </w:r>
            <w:r w:rsidRPr="0042235B">
              <w:rPr>
                <w:rFonts w:ascii="Times New Roman" w:eastAsia="Times New Roman" w:hAnsi="Times New Roman" w:cs="Times New Roman"/>
                <w:color w:val="000000"/>
                <w:sz w:val="24"/>
                <w:lang w:eastAsia="es-ES"/>
              </w:rPr>
              <w:lastRenderedPageBreak/>
              <w:t>lo que inciden directamente en la satisfacción del cliente final. Generalmente atraviesan muchas funciones. Son procesos que valoran los clientes y los accionistas.</w:t>
            </w:r>
          </w:p>
          <w:p w14:paraId="03D9FF6B" w14:textId="5E7806F8" w:rsidR="00C8674F" w:rsidRPr="009E5A6E" w:rsidRDefault="00C8674F"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560" w:type="dxa"/>
          </w:tcPr>
          <w:p w14:paraId="0FEE49BD" w14:textId="2E6F57B7" w:rsidR="0042235B"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lastRenderedPageBreak/>
              <w:t>Proceso de Cumplimiento académicos de Docentes</w:t>
            </w:r>
            <w:r>
              <w:rPr>
                <w:rFonts w:ascii="Times New Roman" w:hAnsi="Times New Roman" w:cs="Times New Roman"/>
                <w:color w:val="000000"/>
                <w:sz w:val="24"/>
                <w:szCs w:val="24"/>
                <w:lang w:eastAsia="es-VE"/>
              </w:rPr>
              <w:t>.</w:t>
            </w:r>
          </w:p>
          <w:p w14:paraId="0084DD5A" w14:textId="77777777" w:rsidR="00794C5E" w:rsidRPr="00C5565A" w:rsidRDefault="00794C5E"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p>
          <w:p w14:paraId="438F8657" w14:textId="64655D11" w:rsidR="0042235B"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Asistencia de Docentes</w:t>
            </w:r>
            <w:r>
              <w:rPr>
                <w:rFonts w:ascii="Times New Roman" w:hAnsi="Times New Roman" w:cs="Times New Roman"/>
                <w:color w:val="000000"/>
                <w:sz w:val="24"/>
                <w:szCs w:val="24"/>
                <w:lang w:eastAsia="es-VE"/>
              </w:rPr>
              <w:t>.</w:t>
            </w:r>
          </w:p>
          <w:p w14:paraId="1FB03802" w14:textId="77777777" w:rsidR="00794C5E" w:rsidRPr="00C5565A" w:rsidRDefault="00794C5E"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p>
          <w:p w14:paraId="742197A9" w14:textId="458D96DF" w:rsidR="0042235B" w:rsidRPr="00C5565A"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lastRenderedPageBreak/>
              <w:t>Proceso de Calificaciones del Docente</w:t>
            </w:r>
            <w:r>
              <w:rPr>
                <w:rFonts w:ascii="Times New Roman" w:hAnsi="Times New Roman" w:cs="Times New Roman"/>
                <w:color w:val="000000"/>
                <w:sz w:val="24"/>
                <w:szCs w:val="24"/>
                <w:lang w:eastAsia="es-VE"/>
              </w:rPr>
              <w:t>.</w:t>
            </w:r>
          </w:p>
          <w:p w14:paraId="7300D26E" w14:textId="2D9C5937" w:rsidR="009E5A6E" w:rsidRPr="009E5A6E" w:rsidRDefault="0042235B" w:rsidP="00C556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EF21CF">
              <w:rPr>
                <w:rFonts w:ascii="Times New Roman" w:hAnsi="Times New Roman" w:cs="Times New Roman"/>
                <w:color w:val="000000"/>
                <w:sz w:val="24"/>
                <w:szCs w:val="24"/>
                <w:lang w:eastAsia="es-VE"/>
              </w:rPr>
              <w:t>Proceso de Satisfacción del Docente</w:t>
            </w:r>
            <w:r>
              <w:rPr>
                <w:rFonts w:ascii="Times New Roman" w:hAnsi="Times New Roman" w:cs="Times New Roman"/>
                <w:color w:val="000000"/>
                <w:sz w:val="24"/>
                <w:szCs w:val="24"/>
                <w:lang w:eastAsia="es-VE"/>
              </w:rPr>
              <w:t>.</w:t>
            </w:r>
          </w:p>
        </w:tc>
        <w:tc>
          <w:tcPr>
            <w:tcW w:w="1275" w:type="dxa"/>
          </w:tcPr>
          <w:p w14:paraId="0195B5FC" w14:textId="77777777"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6D294C6A" w14:textId="7C565E39" w:rsidR="00794C5E"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cumplimiento académico por docente?</w:t>
            </w:r>
            <w:r>
              <w:rPr>
                <w:rFonts w:ascii="Times New Roman" w:hAnsi="Times New Roman" w:cs="Times New Roman"/>
                <w:color w:val="000000" w:themeColor="text1"/>
                <w:sz w:val="24"/>
                <w:szCs w:val="24"/>
              </w:rPr>
              <w:br/>
              <w:t>¿Cuáles son los docentes con alto nivel de incumplimiento académico?</w:t>
            </w:r>
            <w:r>
              <w:rPr>
                <w:rFonts w:ascii="Times New Roman" w:hAnsi="Times New Roman" w:cs="Times New Roman"/>
                <w:color w:val="000000" w:themeColor="text1"/>
                <w:sz w:val="24"/>
                <w:szCs w:val="24"/>
              </w:rPr>
              <w:br/>
              <w:t>¿Cuál es la periodicidad de los incumplimientos?</w:t>
            </w:r>
          </w:p>
          <w:p w14:paraId="1869AD8A" w14:textId="77777777" w:rsidR="00487F98" w:rsidRDefault="00487F98"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70192DD2" w14:textId="77777777" w:rsidR="00487F98"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nivel de asistencia e inasistencia de todos los docentes?</w:t>
            </w:r>
            <w:r>
              <w:rPr>
                <w:rFonts w:ascii="Times New Roman" w:hAnsi="Times New Roman" w:cs="Times New Roman"/>
                <w:color w:val="000000" w:themeColor="text1"/>
                <w:sz w:val="24"/>
                <w:szCs w:val="24"/>
              </w:rPr>
              <w:br/>
              <w:t xml:space="preserve">¿Cuál es el índice de asistencia e </w:t>
            </w:r>
            <w:r>
              <w:rPr>
                <w:rFonts w:ascii="Times New Roman" w:hAnsi="Times New Roman" w:cs="Times New Roman"/>
                <w:color w:val="000000" w:themeColor="text1"/>
                <w:sz w:val="24"/>
                <w:szCs w:val="24"/>
              </w:rPr>
              <w:lastRenderedPageBreak/>
              <w:t>inasistencia de cada docente?</w:t>
            </w:r>
            <w:r>
              <w:rPr>
                <w:rFonts w:ascii="Times New Roman" w:hAnsi="Times New Roman" w:cs="Times New Roman"/>
                <w:color w:val="000000" w:themeColor="text1"/>
                <w:sz w:val="24"/>
                <w:szCs w:val="24"/>
              </w:rPr>
              <w:br/>
              <w:t>¿Cuál es la periodicidad de las inasistencias?</w:t>
            </w:r>
          </w:p>
          <w:p w14:paraId="78DADD9F" w14:textId="77777777" w:rsidR="00487F98"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aprobación y reprobación que tiene cada docente?</w:t>
            </w:r>
            <w:r>
              <w:rPr>
                <w:rFonts w:ascii="Times New Roman" w:hAnsi="Times New Roman" w:cs="Times New Roman"/>
                <w:color w:val="000000" w:themeColor="text1"/>
                <w:sz w:val="24"/>
                <w:szCs w:val="24"/>
              </w:rPr>
              <w:br/>
              <w:t>¿Cuál es el progreso de cada docente en niveles de aprobaciones y reprobaciones?</w:t>
            </w:r>
          </w:p>
          <w:p w14:paraId="68487983" w14:textId="6F649F91" w:rsidR="00794C5E"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¿Cuáles es el nivel de satisfacción del personal docente completo?</w:t>
            </w:r>
            <w:r>
              <w:rPr>
                <w:rFonts w:ascii="Times New Roman" w:hAnsi="Times New Roman" w:cs="Times New Roman"/>
                <w:color w:val="000000" w:themeColor="text1"/>
                <w:sz w:val="24"/>
                <w:szCs w:val="24"/>
              </w:rPr>
              <w:br/>
              <w:t>¿Cuál es el nivel de satisfacción del docente individualmente?</w:t>
            </w:r>
            <w:r>
              <w:rPr>
                <w:rFonts w:ascii="Times New Roman" w:hAnsi="Times New Roman" w:cs="Times New Roman"/>
                <w:color w:val="000000" w:themeColor="text1"/>
                <w:sz w:val="24"/>
                <w:szCs w:val="24"/>
              </w:rPr>
              <w:br/>
              <w:t>¿Cóm</w:t>
            </w:r>
            <w:r w:rsidR="00487F98">
              <w:rPr>
                <w:rFonts w:ascii="Times New Roman" w:hAnsi="Times New Roman" w:cs="Times New Roman"/>
                <w:color w:val="000000" w:themeColor="text1"/>
                <w:sz w:val="24"/>
                <w:szCs w:val="24"/>
              </w:rPr>
              <w:t>o califica el ambiente laboral?</w:t>
            </w:r>
          </w:p>
          <w:p w14:paraId="677326F0" w14:textId="555D14E3" w:rsidR="0042235B" w:rsidRPr="0084241B"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¿Desea continuar trabajando el siguiente año</w:t>
            </w:r>
            <w:r w:rsidR="0080701A">
              <w:rPr>
                <w:rFonts w:ascii="Times New Roman" w:hAnsi="Times New Roman" w:cs="Times New Roman"/>
                <w:color w:val="000000" w:themeColor="text1"/>
                <w:sz w:val="24"/>
                <w:szCs w:val="24"/>
              </w:rPr>
              <w:t>?</w:t>
            </w:r>
          </w:p>
        </w:tc>
      </w:tr>
      <w:tr w:rsidR="0042235B" w:rsidRPr="0084241B" w14:paraId="4A027C72" w14:textId="77777777" w:rsidTr="00794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36BB3FA" w14:textId="3AFA2523" w:rsidR="0042235B" w:rsidRPr="0084241B" w:rsidRDefault="0042235B" w:rsidP="00C5565A">
            <w:pPr>
              <w:pStyle w:val="Prrafodelista"/>
              <w:spacing w:line="480" w:lineRule="auto"/>
              <w:ind w:left="0"/>
              <w:rPr>
                <w:rFonts w:ascii="Times New Roman" w:hAnsi="Times New Roman" w:cs="Times New Roman"/>
                <w:color w:val="000000" w:themeColor="text1"/>
                <w:sz w:val="24"/>
                <w:szCs w:val="24"/>
              </w:rPr>
            </w:pPr>
          </w:p>
        </w:tc>
        <w:tc>
          <w:tcPr>
            <w:tcW w:w="1456" w:type="dxa"/>
          </w:tcPr>
          <w:p w14:paraId="65E461B3" w14:textId="17E06580" w:rsidR="0042235B" w:rsidRPr="0084241B" w:rsidRDefault="0042235B" w:rsidP="00C5565A">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p w14:paraId="7F51B458" w14:textId="77777777" w:rsidR="0042235B" w:rsidRDefault="009E5A6E"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b/>
                <w:bCs/>
                <w:color w:val="000000"/>
                <w:sz w:val="24"/>
                <w:lang w:eastAsia="es-ES"/>
              </w:rPr>
              <w:t>Soporte (</w:t>
            </w:r>
            <w:r w:rsidRPr="0042235B">
              <w:rPr>
                <w:rFonts w:ascii="Times New Roman" w:eastAsia="Times New Roman" w:hAnsi="Times New Roman" w:cs="Times New Roman"/>
                <w:b/>
                <w:bCs/>
                <w:color w:val="000000"/>
                <w:sz w:val="24"/>
                <w:lang w:eastAsia="es-ES"/>
              </w:rPr>
              <w:t>RAE</w:t>
            </w:r>
            <w:r w:rsidRPr="009E5A6E">
              <w:rPr>
                <w:rFonts w:ascii="Times New Roman" w:eastAsia="Times New Roman" w:hAnsi="Times New Roman" w:cs="Times New Roman"/>
                <w:b/>
                <w:bCs/>
                <w:color w:val="000000"/>
                <w:sz w:val="24"/>
                <w:lang w:eastAsia="es-ES"/>
              </w:rPr>
              <w:t>):</w:t>
            </w:r>
            <w:r w:rsidRPr="009E5A6E">
              <w:rPr>
                <w:rFonts w:ascii="Times New Roman" w:eastAsia="Times New Roman" w:hAnsi="Times New Roman" w:cs="Times New Roman"/>
                <w:color w:val="000000"/>
                <w:sz w:val="24"/>
                <w:lang w:eastAsia="es-ES"/>
              </w:rPr>
              <w:t xml:space="preserve"> Sostener</w:t>
            </w:r>
            <w:r w:rsidRPr="0042235B">
              <w:rPr>
                <w:rFonts w:ascii="Times New Roman" w:eastAsia="Times New Roman" w:hAnsi="Times New Roman" w:cs="Times New Roman"/>
                <w:color w:val="000000"/>
                <w:sz w:val="24"/>
                <w:lang w:eastAsia="es-ES"/>
              </w:rPr>
              <w:t xml:space="preserve"> o llevar sobre sí una carga o peso.</w:t>
            </w:r>
          </w:p>
          <w:p w14:paraId="6999468F" w14:textId="77777777" w:rsidR="009E5A6E" w:rsidRDefault="009E5A6E"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584EEBE" w14:textId="3834D45C" w:rsidR="009E5A6E" w:rsidRPr="009E5A6E" w:rsidRDefault="009E5A6E"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9E5A6E">
              <w:rPr>
                <w:rFonts w:ascii="Times New Roman" w:eastAsia="Times New Roman" w:hAnsi="Times New Roman" w:cs="Times New Roman"/>
                <w:b/>
                <w:bCs/>
                <w:color w:val="000000"/>
                <w:sz w:val="24"/>
                <w:lang w:eastAsia="es-ES"/>
              </w:rPr>
              <w:t>brindar (</w:t>
            </w:r>
            <w:r w:rsidRPr="0042235B">
              <w:rPr>
                <w:rFonts w:ascii="Times New Roman" w:eastAsia="Times New Roman" w:hAnsi="Times New Roman" w:cs="Times New Roman"/>
                <w:b/>
                <w:bCs/>
                <w:color w:val="000000"/>
                <w:sz w:val="24"/>
                <w:lang w:eastAsia="es-ES"/>
              </w:rPr>
              <w:t>RAE</w:t>
            </w:r>
            <w:r w:rsidRPr="009E5A6E">
              <w:rPr>
                <w:rFonts w:ascii="Times New Roman" w:eastAsia="Times New Roman" w:hAnsi="Times New Roman" w:cs="Times New Roman"/>
                <w:b/>
                <w:bCs/>
                <w:color w:val="000000"/>
                <w:sz w:val="24"/>
                <w:lang w:eastAsia="es-ES"/>
              </w:rPr>
              <w:t>):</w:t>
            </w:r>
            <w:r w:rsidRPr="009E5A6E">
              <w:rPr>
                <w:rFonts w:ascii="Times New Roman" w:eastAsia="Times New Roman" w:hAnsi="Times New Roman" w:cs="Times New Roman"/>
                <w:color w:val="000000"/>
                <w:sz w:val="24"/>
                <w:lang w:eastAsia="es-ES"/>
              </w:rPr>
              <w:t xml:space="preserve"> Ofrecer</w:t>
            </w:r>
            <w:r w:rsidRPr="0042235B">
              <w:rPr>
                <w:rFonts w:ascii="Times New Roman" w:eastAsia="Times New Roman" w:hAnsi="Times New Roman" w:cs="Times New Roman"/>
                <w:color w:val="000000"/>
                <w:sz w:val="24"/>
                <w:lang w:eastAsia="es-ES"/>
              </w:rPr>
              <w:t xml:space="preserve"> a alguien algo, especialmente una oportunidad o un provecho.</w:t>
            </w:r>
          </w:p>
        </w:tc>
        <w:tc>
          <w:tcPr>
            <w:tcW w:w="1560" w:type="dxa"/>
          </w:tcPr>
          <w:p w14:paraId="4B733E62" w14:textId="4E32BF9F"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Control de Clases Perdidas</w:t>
            </w:r>
            <w:r>
              <w:rPr>
                <w:rFonts w:ascii="Times New Roman" w:hAnsi="Times New Roman" w:cs="Times New Roman"/>
                <w:color w:val="000000"/>
                <w:sz w:val="24"/>
                <w:szCs w:val="24"/>
                <w:lang w:eastAsia="es-VE"/>
              </w:rPr>
              <w:t>.</w:t>
            </w:r>
          </w:p>
          <w:p w14:paraId="1F2D0388" w14:textId="0BEE2582"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Actividades Escolares</w:t>
            </w:r>
            <w:r>
              <w:rPr>
                <w:rFonts w:ascii="Times New Roman" w:hAnsi="Times New Roman" w:cs="Times New Roman"/>
                <w:color w:val="000000"/>
                <w:sz w:val="24"/>
                <w:szCs w:val="24"/>
                <w:lang w:eastAsia="es-VE"/>
              </w:rPr>
              <w:t>.</w:t>
            </w:r>
          </w:p>
          <w:p w14:paraId="1CED284A" w14:textId="4A21B189"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Procesos de Admisiones y Matriculas</w:t>
            </w:r>
            <w:r>
              <w:rPr>
                <w:rFonts w:ascii="Times New Roman" w:hAnsi="Times New Roman" w:cs="Times New Roman"/>
                <w:color w:val="000000"/>
                <w:sz w:val="24"/>
                <w:szCs w:val="24"/>
                <w:lang w:eastAsia="es-VE"/>
              </w:rPr>
              <w:t>.</w:t>
            </w:r>
          </w:p>
          <w:p w14:paraId="512F54FB" w14:textId="09A4AF49"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 xml:space="preserve">Proceso de Control de </w:t>
            </w:r>
            <w:r w:rsidRPr="00C5565A">
              <w:rPr>
                <w:rFonts w:ascii="Times New Roman" w:hAnsi="Times New Roman" w:cs="Times New Roman"/>
                <w:color w:val="000000"/>
                <w:sz w:val="24"/>
                <w:szCs w:val="24"/>
                <w:lang w:eastAsia="es-VE"/>
              </w:rPr>
              <w:lastRenderedPageBreak/>
              <w:t>redes sociales</w:t>
            </w:r>
            <w:r>
              <w:rPr>
                <w:rFonts w:ascii="Times New Roman" w:hAnsi="Times New Roman" w:cs="Times New Roman"/>
                <w:color w:val="000000"/>
                <w:sz w:val="24"/>
                <w:szCs w:val="24"/>
                <w:lang w:eastAsia="es-VE"/>
              </w:rPr>
              <w:t>.</w:t>
            </w:r>
          </w:p>
          <w:p w14:paraId="1E5BF513" w14:textId="0711567A" w:rsidR="0042235B" w:rsidRPr="0084241B" w:rsidRDefault="0042235B" w:rsidP="00C5565A">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F21CF">
              <w:rPr>
                <w:rFonts w:ascii="Times New Roman" w:hAnsi="Times New Roman" w:cs="Times New Roman"/>
                <w:color w:val="000000"/>
                <w:sz w:val="24"/>
                <w:szCs w:val="24"/>
                <w:lang w:eastAsia="es-VE"/>
              </w:rPr>
              <w:t>Proceso de Uso de Plataforma Educativa</w:t>
            </w:r>
            <w:r>
              <w:rPr>
                <w:rFonts w:ascii="Times New Roman" w:hAnsi="Times New Roman" w:cs="Times New Roman"/>
                <w:color w:val="000000"/>
                <w:sz w:val="24"/>
                <w:szCs w:val="24"/>
                <w:lang w:eastAsia="es-VE"/>
              </w:rPr>
              <w:t>.</w:t>
            </w:r>
          </w:p>
        </w:tc>
        <w:tc>
          <w:tcPr>
            <w:tcW w:w="1275" w:type="dxa"/>
          </w:tcPr>
          <w:p w14:paraId="48D59A1E" w14:textId="77777777" w:rsidR="0042235B" w:rsidRPr="0084241B" w:rsidRDefault="0042235B" w:rsidP="00C5565A">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37152F38" w14:textId="77777777" w:rsidR="00487F98" w:rsidRDefault="00757808"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¿Cuáles </w:t>
            </w:r>
            <w:r w:rsidR="003D276B">
              <w:rPr>
                <w:rFonts w:ascii="Times New Roman" w:hAnsi="Times New Roman" w:cs="Times New Roman"/>
                <w:color w:val="000000" w:themeColor="text1"/>
                <w:sz w:val="24"/>
                <w:szCs w:val="24"/>
              </w:rPr>
              <w:t>es el índice de</w:t>
            </w:r>
            <w:r>
              <w:rPr>
                <w:rFonts w:ascii="Times New Roman" w:hAnsi="Times New Roman" w:cs="Times New Roman"/>
                <w:color w:val="000000" w:themeColor="text1"/>
                <w:sz w:val="24"/>
                <w:szCs w:val="24"/>
              </w:rPr>
              <w:t xml:space="preserve"> clases que se </w:t>
            </w:r>
            <w:r w:rsidR="003D276B">
              <w:rPr>
                <w:rFonts w:ascii="Times New Roman" w:hAnsi="Times New Roman" w:cs="Times New Roman"/>
                <w:color w:val="000000" w:themeColor="text1"/>
                <w:sz w:val="24"/>
                <w:szCs w:val="24"/>
              </w:rPr>
              <w:t>han perdido</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r w:rsidR="003D276B">
              <w:rPr>
                <w:rFonts w:ascii="Times New Roman" w:hAnsi="Times New Roman" w:cs="Times New Roman"/>
                <w:color w:val="000000" w:themeColor="text1"/>
                <w:sz w:val="24"/>
                <w:szCs w:val="24"/>
              </w:rPr>
              <w:t>¿Cuáles el índice de clases perdidas individualmente?</w:t>
            </w:r>
          </w:p>
          <w:p w14:paraId="18FAB903" w14:textId="6A798892" w:rsidR="00487F98"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las actividades escolares más importante que se han realizado?</w:t>
            </w:r>
            <w:r>
              <w:rPr>
                <w:rFonts w:ascii="Times New Roman" w:hAnsi="Times New Roman" w:cs="Times New Roman"/>
                <w:color w:val="000000" w:themeColor="text1"/>
                <w:sz w:val="24"/>
                <w:szCs w:val="24"/>
              </w:rPr>
              <w:br/>
              <w:t>¿Cuáles son las próximas actividades escolares?</w:t>
            </w:r>
          </w:p>
          <w:p w14:paraId="10C607FB" w14:textId="77777777" w:rsidR="00A4660D"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estudiantes en el proceso de admisiones?</w:t>
            </w:r>
          </w:p>
          <w:p w14:paraId="15E965CA" w14:textId="0BD32CDA" w:rsidR="00D379D9" w:rsidRDefault="00A4660D"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¿Qué porcentaje del proceso de admisiones termino su proceso de </w:t>
            </w:r>
            <w:r w:rsidR="00D379D9">
              <w:rPr>
                <w:rFonts w:ascii="Times New Roman" w:hAnsi="Times New Roman" w:cs="Times New Roman"/>
                <w:color w:val="000000" w:themeColor="text1"/>
                <w:sz w:val="24"/>
                <w:szCs w:val="24"/>
              </w:rPr>
              <w:t>matrícula</w:t>
            </w:r>
            <w:r>
              <w:rPr>
                <w:rFonts w:ascii="Times New Roman" w:hAnsi="Times New Roman" w:cs="Times New Roman"/>
                <w:color w:val="000000" w:themeColor="text1"/>
                <w:sz w:val="24"/>
                <w:szCs w:val="24"/>
              </w:rPr>
              <w:t>?</w:t>
            </w:r>
          </w:p>
          <w:p w14:paraId="5F4E5AEB" w14:textId="0C0CB743" w:rsidR="00D379D9" w:rsidRDefault="00D379D9" w:rsidP="00D379D9">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¿Mediante qué medio de difusión recibieron información del ISJC?</w:t>
            </w:r>
          </w:p>
          <w:p w14:paraId="7E84C755" w14:textId="2347D5FF" w:rsidR="00487F98"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nuevas y recurrentes matriculas?</w:t>
            </w:r>
          </w:p>
          <w:p w14:paraId="2BAD994D" w14:textId="699C4531" w:rsidR="00487F98"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crecimiento de los seguidores en las redes sociales?</w:t>
            </w:r>
            <w:r>
              <w:rPr>
                <w:rFonts w:ascii="Times New Roman" w:hAnsi="Times New Roman" w:cs="Times New Roman"/>
                <w:color w:val="000000" w:themeColor="text1"/>
                <w:sz w:val="24"/>
                <w:szCs w:val="24"/>
              </w:rPr>
              <w:br/>
              <w:t>¿Cuáles son los datos demográficos de nuestras visitas en Redes Sociales?</w:t>
            </w:r>
          </w:p>
          <w:p w14:paraId="2B1745F0" w14:textId="02A75BE6" w:rsidR="00F04448" w:rsidRDefault="00F04448"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datos estadísticos más importantes del sitio web?</w:t>
            </w:r>
          </w:p>
          <w:p w14:paraId="62DB3E37" w14:textId="3F9FC54B" w:rsidR="0042235B" w:rsidRDefault="003D276B" w:rsidP="00266FB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¿Cuál es el índice de uso de plataforma por </w:t>
            </w:r>
            <w:r w:rsidR="00266FBE">
              <w:rPr>
                <w:rFonts w:ascii="Times New Roman" w:hAnsi="Times New Roman" w:cs="Times New Roman"/>
                <w:color w:val="000000" w:themeColor="text1"/>
                <w:sz w:val="24"/>
                <w:szCs w:val="24"/>
              </w:rPr>
              <w:t xml:space="preserve">parte del </w:t>
            </w:r>
            <w:r>
              <w:rPr>
                <w:rFonts w:ascii="Times New Roman" w:hAnsi="Times New Roman" w:cs="Times New Roman"/>
                <w:color w:val="000000" w:themeColor="text1"/>
                <w:sz w:val="24"/>
                <w:szCs w:val="24"/>
              </w:rPr>
              <w:t>estudiante?</w:t>
            </w:r>
          </w:p>
          <w:p w14:paraId="45863DED" w14:textId="7D8BF087" w:rsidR="00266FBE" w:rsidRPr="0084241B" w:rsidRDefault="00266FBE" w:rsidP="00266FB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uso de plataforma por parte de los docentes?</w:t>
            </w:r>
          </w:p>
        </w:tc>
      </w:tr>
      <w:tr w:rsidR="0042235B" w:rsidRPr="0084241B" w14:paraId="456AC5F2" w14:textId="77777777" w:rsidTr="00794C5E">
        <w:trPr>
          <w:trHeight w:val="4560"/>
        </w:trPr>
        <w:tc>
          <w:tcPr>
            <w:cnfStyle w:val="001000000000" w:firstRow="0" w:lastRow="0" w:firstColumn="1" w:lastColumn="0" w:oddVBand="0" w:evenVBand="0" w:oddHBand="0" w:evenHBand="0" w:firstRowFirstColumn="0" w:firstRowLastColumn="0" w:lastRowFirstColumn="0" w:lastRowLastColumn="0"/>
            <w:tcW w:w="1763" w:type="dxa"/>
          </w:tcPr>
          <w:p w14:paraId="5C6D08F7" w14:textId="77777777" w:rsidR="0042235B" w:rsidRPr="0084241B" w:rsidRDefault="0042235B" w:rsidP="00C5565A">
            <w:pPr>
              <w:pStyle w:val="Prrafodelista"/>
              <w:spacing w:line="480" w:lineRule="auto"/>
              <w:ind w:left="0"/>
              <w:rPr>
                <w:rFonts w:ascii="Times New Roman" w:hAnsi="Times New Roman" w:cs="Times New Roman"/>
                <w:color w:val="000000" w:themeColor="text1"/>
                <w:sz w:val="24"/>
                <w:szCs w:val="24"/>
              </w:rPr>
            </w:pPr>
          </w:p>
        </w:tc>
        <w:tc>
          <w:tcPr>
            <w:tcW w:w="1456" w:type="dxa"/>
          </w:tcPr>
          <w:p w14:paraId="5DFDC69E" w14:textId="16A29D3E"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p w14:paraId="6BB981E6" w14:textId="4EF7E8BB" w:rsidR="0042235B" w:rsidRPr="009E5A6E" w:rsidRDefault="0042235B"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E5A6E">
              <w:rPr>
                <w:rFonts w:ascii="Times New Roman" w:hAnsi="Times New Roman" w:cs="Times New Roman"/>
                <w:color w:val="000000" w:themeColor="text1"/>
                <w:sz w:val="24"/>
                <w:szCs w:val="24"/>
              </w:rPr>
              <w:t xml:space="preserve"> </w:t>
            </w:r>
            <w:r w:rsidRPr="0042235B">
              <w:rPr>
                <w:rFonts w:ascii="Times New Roman" w:eastAsia="Times New Roman" w:hAnsi="Times New Roman" w:cs="Times New Roman"/>
                <w:b/>
                <w:bCs/>
                <w:color w:val="000000"/>
                <w:sz w:val="24"/>
                <w:lang w:eastAsia="es-ES"/>
              </w:rPr>
              <w:t>Proc</w:t>
            </w:r>
            <w:r w:rsidRPr="009E5A6E">
              <w:rPr>
                <w:rFonts w:ascii="Times New Roman" w:eastAsia="Times New Roman" w:hAnsi="Times New Roman" w:cs="Times New Roman"/>
                <w:b/>
                <w:bCs/>
                <w:color w:val="000000"/>
                <w:sz w:val="24"/>
                <w:lang w:eastAsia="es-ES"/>
              </w:rPr>
              <w:t>eso</w:t>
            </w:r>
            <w:r w:rsidRPr="0042235B">
              <w:rPr>
                <w:rFonts w:ascii="Times New Roman" w:eastAsia="Times New Roman" w:hAnsi="Times New Roman" w:cs="Times New Roman"/>
                <w:b/>
                <w:bCs/>
                <w:color w:val="000000"/>
                <w:sz w:val="24"/>
                <w:lang w:eastAsia="es-ES"/>
              </w:rPr>
              <w:t xml:space="preserve">. Financieros: </w:t>
            </w:r>
            <w:r w:rsidRPr="0042235B">
              <w:rPr>
                <w:rFonts w:ascii="Times New Roman" w:eastAsia="Times New Roman" w:hAnsi="Times New Roman" w:cs="Times New Roman"/>
                <w:color w:val="000000"/>
                <w:sz w:val="24"/>
                <w:lang w:eastAsia="es-ES"/>
              </w:rPr>
              <w:t>Planear, Controlar y Ejecutar de manera eficiente y transparente los recursos financieros destinados para el desarrollo y actividades.</w:t>
            </w:r>
          </w:p>
        </w:tc>
        <w:tc>
          <w:tcPr>
            <w:tcW w:w="1560" w:type="dxa"/>
          </w:tcPr>
          <w:p w14:paraId="560E9D48" w14:textId="3479E2BA" w:rsidR="0042235B" w:rsidRPr="00C5565A"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Control de Ingresos y Egresos</w:t>
            </w:r>
            <w:r>
              <w:rPr>
                <w:rFonts w:ascii="Times New Roman" w:hAnsi="Times New Roman" w:cs="Times New Roman"/>
                <w:color w:val="000000"/>
                <w:sz w:val="24"/>
                <w:szCs w:val="24"/>
                <w:lang w:eastAsia="es-VE"/>
              </w:rPr>
              <w:t>.</w:t>
            </w:r>
          </w:p>
          <w:p w14:paraId="09B4AE7F" w14:textId="42FBBA9C" w:rsidR="0042235B" w:rsidRPr="00C5565A"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Análisis Financiero por Grado y Sección</w:t>
            </w:r>
            <w:r>
              <w:rPr>
                <w:rFonts w:ascii="Times New Roman" w:hAnsi="Times New Roman" w:cs="Times New Roman"/>
                <w:color w:val="000000"/>
                <w:sz w:val="24"/>
                <w:szCs w:val="24"/>
                <w:lang w:eastAsia="es-VE"/>
              </w:rPr>
              <w:t>.</w:t>
            </w:r>
          </w:p>
          <w:p w14:paraId="4BFE8A5D" w14:textId="518D6DDF" w:rsidR="0042235B" w:rsidRPr="0084241B" w:rsidRDefault="0042235B" w:rsidP="00C556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F21CF">
              <w:rPr>
                <w:rFonts w:ascii="Times New Roman" w:hAnsi="Times New Roman" w:cs="Times New Roman"/>
                <w:color w:val="000000"/>
                <w:sz w:val="24"/>
                <w:szCs w:val="24"/>
                <w:lang w:eastAsia="es-VE"/>
              </w:rPr>
              <w:t>Proceso de Control de Mora Estudiantil y Cobranza</w:t>
            </w:r>
            <w:r w:rsidR="009E5A6E">
              <w:rPr>
                <w:rFonts w:ascii="Times New Roman" w:hAnsi="Times New Roman" w:cs="Times New Roman"/>
                <w:color w:val="000000"/>
                <w:sz w:val="24"/>
                <w:szCs w:val="24"/>
                <w:lang w:eastAsia="es-VE"/>
              </w:rPr>
              <w:br/>
            </w:r>
          </w:p>
        </w:tc>
        <w:tc>
          <w:tcPr>
            <w:tcW w:w="1275" w:type="dxa"/>
          </w:tcPr>
          <w:p w14:paraId="7F0EFFED" w14:textId="77777777"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2CE654DB" w14:textId="77777777" w:rsidR="00BF4FF2" w:rsidRDefault="00FC295A"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de ingreso y egreso semanal y mensual dentro del ISJC?</w:t>
            </w:r>
            <w:r>
              <w:rPr>
                <w:rFonts w:ascii="Times New Roman" w:hAnsi="Times New Roman" w:cs="Times New Roman"/>
                <w:color w:val="000000" w:themeColor="text1"/>
                <w:sz w:val="24"/>
                <w:szCs w:val="24"/>
              </w:rPr>
              <w:br/>
              <w:t>¿Cuáles es el índice de ingresos por pagos de mensualidades y matriculas en banco?</w:t>
            </w:r>
          </w:p>
          <w:p w14:paraId="77B6C671" w14:textId="5908958B" w:rsidR="00487F98" w:rsidRDefault="00FC295A"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ingreso por grado y sección?</w:t>
            </w:r>
          </w:p>
          <w:p w14:paraId="395DD495" w14:textId="05B48E70" w:rsidR="00BF4FF2" w:rsidRDefault="00BF4FF2"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grado con mayor índice de pago?</w:t>
            </w:r>
          </w:p>
          <w:p w14:paraId="600C7EE4" w14:textId="634D2AA2" w:rsidR="00BF4FF2" w:rsidRDefault="00BF4FF2"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sección con mayor índice de pago?</w:t>
            </w:r>
          </w:p>
          <w:p w14:paraId="7D7D27BF" w14:textId="682F3FFD" w:rsidR="0042235B" w:rsidRPr="0084241B" w:rsidRDefault="00FC295A"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nivel de mora por grado y sección?</w:t>
            </w:r>
            <w:r>
              <w:rPr>
                <w:rFonts w:ascii="Times New Roman" w:hAnsi="Times New Roman" w:cs="Times New Roman"/>
                <w:color w:val="000000" w:themeColor="text1"/>
                <w:sz w:val="24"/>
                <w:szCs w:val="24"/>
              </w:rPr>
              <w:br/>
              <w:t>¿Cuál son los grados y secciones más rentables?</w:t>
            </w:r>
            <w:r w:rsidR="000C6615">
              <w:rPr>
                <w:rFonts w:ascii="Times New Roman" w:hAnsi="Times New Roman" w:cs="Times New Roman"/>
                <w:color w:val="000000" w:themeColor="text1"/>
                <w:sz w:val="24"/>
                <w:szCs w:val="24"/>
              </w:rPr>
              <w:br/>
              <w:t>¿Cuál es el índice de cobranza que se ha realizado?</w:t>
            </w:r>
          </w:p>
        </w:tc>
      </w:tr>
      <w:tr w:rsidR="00B71A47" w:rsidRPr="0084241B" w14:paraId="3B7904BD" w14:textId="77777777" w:rsidTr="00794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C389C9F" w14:textId="77777777" w:rsidR="00B71A47" w:rsidRPr="0084241B" w:rsidRDefault="00B71A47" w:rsidP="00B71A47">
            <w:pPr>
              <w:pStyle w:val="Prrafodelista"/>
              <w:spacing w:line="480" w:lineRule="auto"/>
              <w:ind w:left="0"/>
              <w:rPr>
                <w:rFonts w:ascii="Times New Roman" w:hAnsi="Times New Roman" w:cs="Times New Roman"/>
                <w:color w:val="000000" w:themeColor="text1"/>
                <w:sz w:val="24"/>
                <w:szCs w:val="24"/>
              </w:rPr>
            </w:pPr>
          </w:p>
        </w:tc>
        <w:tc>
          <w:tcPr>
            <w:tcW w:w="1456" w:type="dxa"/>
          </w:tcPr>
          <w:p w14:paraId="12DD5316" w14:textId="6EF3A48D" w:rsidR="00B71A47" w:rsidRPr="0084241B" w:rsidRDefault="00B71A47" w:rsidP="00B71A47">
            <w:pPr>
              <w:pStyle w:val="Prrafodelista"/>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71A47">
              <w:rPr>
                <w:rFonts w:ascii="Times New Roman" w:hAnsi="Times New Roman" w:cs="Times New Roman"/>
                <w:sz w:val="24"/>
              </w:rPr>
              <w:t>Toma de</w:t>
            </w:r>
            <w:r>
              <w:rPr>
                <w:rFonts w:ascii="Times New Roman" w:hAnsi="Times New Roman" w:cs="Times New Roman"/>
                <w:sz w:val="24"/>
              </w:rPr>
              <w:t xml:space="preserve"> </w:t>
            </w:r>
            <w:r w:rsidRPr="00B71A47">
              <w:rPr>
                <w:rFonts w:ascii="Times New Roman" w:hAnsi="Times New Roman" w:cs="Times New Roman"/>
                <w:sz w:val="24"/>
              </w:rPr>
              <w:t xml:space="preserve">decisiones gerenciales para la planeación y administración de los recursos del ISJC de Tegucigalpa </w:t>
            </w:r>
          </w:p>
        </w:tc>
        <w:tc>
          <w:tcPr>
            <w:tcW w:w="3018" w:type="dxa"/>
          </w:tcPr>
          <w:p w14:paraId="4FC925DE" w14:textId="5D52EE50" w:rsidR="00B71A47" w:rsidRPr="009E5A6E" w:rsidRDefault="00B71A47" w:rsidP="00B71A47">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2235B">
              <w:rPr>
                <w:rFonts w:ascii="Times New Roman" w:eastAsia="Times New Roman" w:hAnsi="Times New Roman" w:cs="Times New Roman"/>
                <w:b/>
                <w:bCs/>
                <w:color w:val="000000"/>
                <w:sz w:val="24"/>
                <w:lang w:eastAsia="es-ES"/>
              </w:rPr>
              <w:t>Toma de decisiones.</w:t>
            </w:r>
            <w:r w:rsidRPr="0042235B">
              <w:rPr>
                <w:rFonts w:ascii="Times New Roman" w:eastAsia="Times New Roman" w:hAnsi="Times New Roman" w:cs="Times New Roman"/>
                <w:color w:val="000000"/>
                <w:sz w:val="24"/>
                <w:lang w:eastAsia="es-ES"/>
              </w:rPr>
              <w:t xml:space="preserve"> Es el proceso por medio del cual se obtiene como resultado una o más decisiones con el propósito de dar solución a una situación. Pueden participar uno. o más actores y se elige entre varias alternativas.</w:t>
            </w:r>
          </w:p>
        </w:tc>
        <w:tc>
          <w:tcPr>
            <w:tcW w:w="1560" w:type="dxa"/>
          </w:tcPr>
          <w:p w14:paraId="63C88433" w14:textId="1D4DA43B"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Grado de Satisfacción de los </w:t>
            </w:r>
            <w:r>
              <w:rPr>
                <w:rFonts w:ascii="Times New Roman" w:hAnsi="Times New Roman" w:cs="Times New Roman"/>
                <w:color w:val="000000"/>
                <w:sz w:val="24"/>
                <w:szCs w:val="24"/>
                <w:lang w:eastAsia="es-VE"/>
              </w:rPr>
              <w:t>usuarios</w:t>
            </w:r>
            <w:r w:rsidRPr="00B71A47">
              <w:rPr>
                <w:rFonts w:ascii="Times New Roman" w:hAnsi="Times New Roman" w:cs="Times New Roman"/>
                <w:color w:val="000000"/>
                <w:sz w:val="24"/>
                <w:szCs w:val="24"/>
                <w:lang w:eastAsia="es-VE"/>
              </w:rPr>
              <w:t xml:space="preserve"> en el uso de la herramienta de BI. </w:t>
            </w:r>
          </w:p>
          <w:p w14:paraId="55343B01" w14:textId="77777777"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1E847584" w14:textId="4FC880F6"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Aumento en la cantidad de informes, </w:t>
            </w:r>
            <w:r w:rsidRPr="00B71A47">
              <w:rPr>
                <w:rFonts w:ascii="Times New Roman" w:hAnsi="Times New Roman" w:cs="Times New Roman"/>
                <w:color w:val="000000"/>
                <w:sz w:val="24"/>
                <w:szCs w:val="24"/>
                <w:lang w:eastAsia="es-VE"/>
              </w:rPr>
              <w:lastRenderedPageBreak/>
              <w:t xml:space="preserve">reportes y gráficos. </w:t>
            </w:r>
          </w:p>
          <w:p w14:paraId="5A0830E9"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A9D0C63" w14:textId="217A47AC"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Aumento en la calidad de los informes, reportes y gráficos</w:t>
            </w:r>
            <w:r>
              <w:rPr>
                <w:rFonts w:ascii="Times New Roman" w:hAnsi="Times New Roman" w:cs="Times New Roman"/>
                <w:color w:val="000000"/>
                <w:sz w:val="24"/>
                <w:szCs w:val="24"/>
                <w:lang w:eastAsia="es-VE"/>
              </w:rPr>
              <w:t>.</w:t>
            </w:r>
          </w:p>
          <w:p w14:paraId="6B1C669A"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5F11E16" w14:textId="3B9908F9"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Aumento en la frecuencia de tomas de decisiones por el uso de la herramienta de BI.</w:t>
            </w:r>
          </w:p>
          <w:p w14:paraId="78FA0900"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1E1C0FF4" w14:textId="2B384F52"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Reducción del tiempo de espera para la obtención de los informes, reportes y gráficos. </w:t>
            </w:r>
          </w:p>
          <w:p w14:paraId="2A47BC41"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1D2834DB" w14:textId="77777777"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Aumento en la cobertura de las áreas presentadas en los </w:t>
            </w:r>
            <w:r w:rsidRPr="00B71A47">
              <w:rPr>
                <w:rFonts w:ascii="Times New Roman" w:hAnsi="Times New Roman" w:cs="Times New Roman"/>
                <w:color w:val="000000"/>
                <w:sz w:val="24"/>
                <w:szCs w:val="24"/>
                <w:lang w:eastAsia="es-VE"/>
              </w:rPr>
              <w:lastRenderedPageBreak/>
              <w:t xml:space="preserve">informes, reportes y gráficos. </w:t>
            </w:r>
          </w:p>
          <w:p w14:paraId="359CD4F0" w14:textId="5085194B"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 </w:t>
            </w:r>
          </w:p>
          <w:p w14:paraId="157F09F8" w14:textId="5CA1D819" w:rsidR="00B71A47" w:rsidRPr="0084241B" w:rsidRDefault="00B71A47" w:rsidP="00B71A47">
            <w:pPr>
              <w:pStyle w:val="Prrafodelista"/>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sz w:val="24"/>
                <w:szCs w:val="24"/>
                <w:lang w:eastAsia="es-VE"/>
              </w:rPr>
              <w:t xml:space="preserve">Aumento en la percepción del cumplimiento de metas. </w:t>
            </w:r>
          </w:p>
        </w:tc>
        <w:tc>
          <w:tcPr>
            <w:tcW w:w="1275" w:type="dxa"/>
          </w:tcPr>
          <w:p w14:paraId="45AE3A66" w14:textId="77777777" w:rsidR="00B71A47" w:rsidRPr="0084241B" w:rsidRDefault="00B71A47" w:rsidP="00B71A47">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48032396" w14:textId="1ACFC5EE" w:rsidR="00B71A47" w:rsidRPr="0084241B" w:rsidRDefault="00B71A47" w:rsidP="00B71A47">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¿Nivel de calidad de los nuevos reportes e informes?</w:t>
            </w:r>
            <w:r>
              <w:rPr>
                <w:rFonts w:ascii="Times New Roman" w:hAnsi="Times New Roman" w:cs="Times New Roman"/>
                <w:color w:val="000000" w:themeColor="text1"/>
                <w:sz w:val="24"/>
                <w:szCs w:val="24"/>
              </w:rPr>
              <w:br/>
              <w:t>¿Nivel de satisfacción de información recibida?</w:t>
            </w:r>
            <w:r>
              <w:rPr>
                <w:rFonts w:ascii="Times New Roman" w:hAnsi="Times New Roman" w:cs="Times New Roman"/>
                <w:color w:val="000000" w:themeColor="text1"/>
                <w:sz w:val="24"/>
                <w:szCs w:val="24"/>
              </w:rPr>
              <w:br/>
              <w:t>¿Nivel de satisfacción en los tiempos de creación de los informes y reportes?</w:t>
            </w:r>
          </w:p>
        </w:tc>
      </w:tr>
    </w:tbl>
    <w:p w14:paraId="23E125F5" w14:textId="287C446D" w:rsidR="00E37317" w:rsidRPr="0042235B" w:rsidRDefault="00E37317" w:rsidP="0042235B">
      <w:pPr>
        <w:pStyle w:val="Prrafodelista"/>
        <w:spacing w:line="480" w:lineRule="auto"/>
        <w:ind w:left="0"/>
        <w:jc w:val="center"/>
        <w:rPr>
          <w:rFonts w:ascii="Times New Roman" w:hAnsi="Times New Roman" w:cs="Times New Roman"/>
          <w:color w:val="000000" w:themeColor="text1"/>
          <w:sz w:val="24"/>
          <w:szCs w:val="24"/>
        </w:rPr>
        <w:sectPr w:rsidR="00E37317" w:rsidRPr="0042235B" w:rsidSect="00C5565A">
          <w:pgSz w:w="16838" w:h="11906" w:orient="landscape"/>
          <w:pgMar w:top="1560" w:right="1417" w:bottom="1701" w:left="1417" w:header="708" w:footer="708" w:gutter="0"/>
          <w:cols w:space="708"/>
          <w:docGrid w:linePitch="360"/>
        </w:sectPr>
      </w:pPr>
      <w:r w:rsidRPr="0084241B">
        <w:rPr>
          <w:rFonts w:ascii="Times New Roman" w:hAnsi="Times New Roman" w:cs="Times New Roman"/>
          <w:color w:val="000000" w:themeColor="text1"/>
          <w:sz w:val="24"/>
          <w:szCs w:val="24"/>
        </w:rPr>
        <w:lastRenderedPageBreak/>
        <w:t>Fuente: Construcción propia</w:t>
      </w:r>
    </w:p>
    <w:p w14:paraId="4B4C404E" w14:textId="50B301A2" w:rsidR="00BE03C7" w:rsidRPr="00BE03C7" w:rsidRDefault="00BE03C7" w:rsidP="00BE03C7">
      <w:pPr>
        <w:pStyle w:val="Ttulo2"/>
        <w:spacing w:line="480" w:lineRule="auto"/>
        <w:jc w:val="center"/>
        <w:rPr>
          <w:rFonts w:cs="Times New Roman"/>
          <w:szCs w:val="24"/>
        </w:rPr>
      </w:pPr>
      <w:bookmarkStart w:id="256" w:name="_Toc517026120"/>
      <w:r w:rsidRPr="00BE03C7">
        <w:rPr>
          <w:rFonts w:cs="Times New Roman"/>
          <w:sz w:val="28"/>
          <w:szCs w:val="28"/>
          <w:lang w:val="es-HN"/>
        </w:rPr>
        <w:lastRenderedPageBreak/>
        <w:t>CAPÍTULO V: ESTRATEGIA METODOLÓGICA</w:t>
      </w:r>
    </w:p>
    <w:p w14:paraId="3D8DE1F8" w14:textId="20D19F0C" w:rsidR="00BE03C7" w:rsidRPr="00BB704E" w:rsidRDefault="00BE03C7" w:rsidP="00BE03C7">
      <w:pPr>
        <w:pStyle w:val="Ttulo2"/>
        <w:spacing w:line="480" w:lineRule="auto"/>
        <w:rPr>
          <w:rFonts w:cs="Times New Roman"/>
          <w:szCs w:val="24"/>
        </w:rPr>
      </w:pPr>
      <w:r>
        <w:rPr>
          <w:rFonts w:cs="Times New Roman"/>
          <w:szCs w:val="24"/>
        </w:rPr>
        <w:t>5</w:t>
      </w:r>
      <w:r w:rsidRPr="0084241B">
        <w:rPr>
          <w:rFonts w:cs="Times New Roman"/>
          <w:szCs w:val="24"/>
        </w:rPr>
        <w:t>.</w:t>
      </w:r>
      <w:r>
        <w:rPr>
          <w:rFonts w:cs="Times New Roman"/>
          <w:szCs w:val="24"/>
        </w:rPr>
        <w:t>1</w:t>
      </w:r>
      <w:r w:rsidRPr="0084241B">
        <w:rPr>
          <w:rFonts w:cs="Times New Roman"/>
          <w:szCs w:val="24"/>
        </w:rPr>
        <w:t xml:space="preserve"> </w:t>
      </w:r>
      <w:r>
        <w:rPr>
          <w:rFonts w:cs="Times New Roman"/>
          <w:szCs w:val="24"/>
        </w:rPr>
        <w:t>D</w:t>
      </w:r>
      <w:r w:rsidRPr="0084241B">
        <w:rPr>
          <w:rFonts w:cs="Times New Roman"/>
          <w:szCs w:val="24"/>
        </w:rPr>
        <w:t>iseño de la investigación</w:t>
      </w:r>
      <w:bookmarkEnd w:id="256"/>
    </w:p>
    <w:p w14:paraId="0722AC42" w14:textId="17D8665A" w:rsidR="00BE03C7" w:rsidRPr="004F1E52" w:rsidRDefault="00BE03C7" w:rsidP="00BE03C7">
      <w:pPr>
        <w:spacing w:line="480" w:lineRule="auto"/>
        <w:rPr>
          <w:rFonts w:ascii="Times New Roman" w:hAnsi="Times New Roman" w:cs="Times New Roman"/>
          <w:sz w:val="24"/>
        </w:rPr>
      </w:pPr>
      <w:r>
        <w:tab/>
      </w:r>
      <w:r w:rsidRPr="004F1E52">
        <w:rPr>
          <w:rFonts w:ascii="Times New Roman" w:hAnsi="Times New Roman" w:cs="Times New Roman"/>
          <w:sz w:val="24"/>
        </w:rPr>
        <w:t xml:space="preserve">En cuanto al diseño de esta investigación es del tipo experimental </w:t>
      </w:r>
      <w:r>
        <w:rPr>
          <w:rFonts w:ascii="Times New Roman" w:hAnsi="Times New Roman" w:cs="Times New Roman"/>
          <w:sz w:val="24"/>
        </w:rPr>
        <w:t xml:space="preserve">y transversal, experimental debido a que manipulará una de las variables de estudio, y se enfocará en poder analizar el nivel de estado o cambios que sufre la variable dependiente (toma de decisiones efectivas para la planeación de los recursos y administración) y será transversal debido a que la recolección de los datos que </w:t>
      </w:r>
      <w:r w:rsidR="005755E6">
        <w:rPr>
          <w:rFonts w:ascii="Times New Roman" w:hAnsi="Times New Roman" w:cs="Times New Roman"/>
          <w:sz w:val="24"/>
        </w:rPr>
        <w:t>serán</w:t>
      </w:r>
      <w:r>
        <w:rPr>
          <w:rFonts w:ascii="Times New Roman" w:hAnsi="Times New Roman" w:cs="Times New Roman"/>
          <w:sz w:val="24"/>
        </w:rPr>
        <w:t xml:space="preserve"> analizados para evaluar los cambios en las variables serán tomadas en un tiempo definido. (</w:t>
      </w:r>
      <w:proofErr w:type="spellStart"/>
      <w:r>
        <w:rPr>
          <w:rFonts w:ascii="Times New Roman" w:hAnsi="Times New Roman" w:cs="Times New Roman"/>
          <w:sz w:val="24"/>
        </w:rPr>
        <w:t>Ibidem</w:t>
      </w:r>
      <w:proofErr w:type="spellEnd"/>
      <w:r>
        <w:rPr>
          <w:rFonts w:ascii="Times New Roman" w:hAnsi="Times New Roman" w:cs="Times New Roman"/>
          <w:sz w:val="24"/>
        </w:rPr>
        <w:t>, 162)</w:t>
      </w:r>
    </w:p>
    <w:p w14:paraId="4F6E6ADE" w14:textId="4D27E374" w:rsidR="00B32EC4" w:rsidRPr="00856174" w:rsidRDefault="00E73BD9" w:rsidP="00B32EC4">
      <w:pPr>
        <w:pStyle w:val="Ttulo2"/>
        <w:spacing w:line="480" w:lineRule="auto"/>
        <w:rPr>
          <w:rFonts w:cs="Times New Roman"/>
          <w:szCs w:val="24"/>
        </w:rPr>
      </w:pPr>
      <w:bookmarkStart w:id="257" w:name="_Toc517026123"/>
      <w:r>
        <w:rPr>
          <w:rFonts w:cs="Times New Roman"/>
          <w:szCs w:val="24"/>
        </w:rPr>
        <w:t>5</w:t>
      </w:r>
      <w:r w:rsidR="00B32EC4" w:rsidRPr="0084241B">
        <w:rPr>
          <w:rFonts w:cs="Times New Roman"/>
          <w:szCs w:val="24"/>
        </w:rPr>
        <w:t>.</w:t>
      </w:r>
      <w:r>
        <w:rPr>
          <w:rFonts w:cs="Times New Roman"/>
          <w:szCs w:val="24"/>
        </w:rPr>
        <w:t>2</w:t>
      </w:r>
      <w:r w:rsidR="00B32EC4" w:rsidRPr="0084241B">
        <w:rPr>
          <w:rFonts w:cs="Times New Roman"/>
          <w:szCs w:val="24"/>
        </w:rPr>
        <w:t xml:space="preserve"> </w:t>
      </w:r>
      <w:r w:rsidR="00B32EC4">
        <w:rPr>
          <w:rFonts w:cs="Times New Roman"/>
          <w:szCs w:val="24"/>
        </w:rPr>
        <w:t>P</w:t>
      </w:r>
      <w:r w:rsidR="00B32EC4" w:rsidRPr="0084241B">
        <w:rPr>
          <w:rFonts w:cs="Times New Roman"/>
          <w:szCs w:val="24"/>
        </w:rPr>
        <w:t>oblación y muestra</w:t>
      </w:r>
      <w:bookmarkEnd w:id="257"/>
    </w:p>
    <w:p w14:paraId="5A069BC4" w14:textId="77777777" w:rsidR="00B32EC4" w:rsidRPr="00856174" w:rsidRDefault="00B32EC4" w:rsidP="00B32EC4">
      <w:pPr>
        <w:spacing w:line="480" w:lineRule="auto"/>
        <w:ind w:firstLine="708"/>
        <w:rPr>
          <w:rFonts w:ascii="Times New Roman" w:hAnsi="Times New Roman" w:cs="Times New Roman"/>
          <w:sz w:val="24"/>
        </w:rPr>
      </w:pPr>
      <w:r w:rsidRPr="00856174">
        <w:rPr>
          <w:rFonts w:ascii="Times New Roman" w:hAnsi="Times New Roman" w:cs="Times New Roman"/>
          <w:sz w:val="24"/>
        </w:rPr>
        <w:t xml:space="preserve">Para la presente investigación </w:t>
      </w:r>
      <w:r>
        <w:rPr>
          <w:rFonts w:ascii="Times New Roman" w:hAnsi="Times New Roman" w:cs="Times New Roman"/>
          <w:sz w:val="24"/>
        </w:rPr>
        <w:t>se ha seleccionado</w:t>
      </w:r>
      <w:r w:rsidRPr="00856174">
        <w:rPr>
          <w:rFonts w:ascii="Times New Roman" w:hAnsi="Times New Roman" w:cs="Times New Roman"/>
          <w:sz w:val="24"/>
        </w:rPr>
        <w:t xml:space="preserve"> la siguiente</w:t>
      </w:r>
      <w:r>
        <w:rPr>
          <w:rFonts w:ascii="Times New Roman" w:hAnsi="Times New Roman" w:cs="Times New Roman"/>
          <w:sz w:val="24"/>
        </w:rPr>
        <w:t xml:space="preserve"> población</w:t>
      </w:r>
      <w:r w:rsidRPr="00856174">
        <w:rPr>
          <w:rFonts w:ascii="Times New Roman" w:hAnsi="Times New Roman" w:cs="Times New Roman"/>
          <w:sz w:val="24"/>
        </w:rPr>
        <w:t>:</w:t>
      </w:r>
    </w:p>
    <w:p w14:paraId="4A92953B" w14:textId="615F6E40" w:rsidR="00B32EC4" w:rsidRPr="00856174" w:rsidRDefault="00B32EC4" w:rsidP="00B32EC4">
      <w:pPr>
        <w:spacing w:line="480" w:lineRule="auto"/>
        <w:rPr>
          <w:rFonts w:ascii="Times New Roman" w:hAnsi="Times New Roman" w:cs="Times New Roman"/>
          <w:sz w:val="24"/>
        </w:rPr>
      </w:pPr>
      <w:r w:rsidRPr="00856174">
        <w:rPr>
          <w:rFonts w:ascii="Times New Roman" w:hAnsi="Times New Roman" w:cs="Times New Roman"/>
          <w:sz w:val="24"/>
        </w:rPr>
        <w:tab/>
        <w:t xml:space="preserve">Departamento de </w:t>
      </w:r>
      <w:r w:rsidR="005755E6">
        <w:rPr>
          <w:rFonts w:ascii="Times New Roman" w:hAnsi="Times New Roman" w:cs="Times New Roman"/>
          <w:sz w:val="24"/>
        </w:rPr>
        <w:t>Administración:</w:t>
      </w:r>
      <w:r w:rsidRPr="00856174">
        <w:rPr>
          <w:rFonts w:ascii="Times New Roman" w:hAnsi="Times New Roman" w:cs="Times New Roman"/>
          <w:sz w:val="24"/>
        </w:rPr>
        <w:t xml:space="preserve"> de este departamento se obtendrán los datos financieros del Instituto, como ser los ingreso y egresos de la empresa, los saldos pendientes, los gastos realizados, las compras realizadas y la mora que los clientes tienen con el Instituto.</w:t>
      </w:r>
      <w:r>
        <w:rPr>
          <w:rFonts w:ascii="Times New Roman" w:hAnsi="Times New Roman" w:cs="Times New Roman"/>
          <w:sz w:val="24"/>
        </w:rPr>
        <w:t xml:space="preserve"> Muestra: 1 Persona (Administradora General).</w:t>
      </w:r>
    </w:p>
    <w:p w14:paraId="7473C8E7" w14:textId="77777777" w:rsidR="00B32EC4" w:rsidRPr="00856174" w:rsidRDefault="00B32EC4" w:rsidP="00B32EC4">
      <w:pPr>
        <w:spacing w:line="480" w:lineRule="auto"/>
        <w:rPr>
          <w:rFonts w:ascii="Times New Roman" w:hAnsi="Times New Roman" w:cs="Times New Roman"/>
          <w:sz w:val="24"/>
        </w:rPr>
      </w:pPr>
      <w:r w:rsidRPr="00856174">
        <w:rPr>
          <w:rFonts w:ascii="Times New Roman" w:hAnsi="Times New Roman" w:cs="Times New Roman"/>
          <w:sz w:val="24"/>
        </w:rPr>
        <w:tab/>
        <w:t xml:space="preserve">Departamento de </w:t>
      </w:r>
      <w:r>
        <w:rPr>
          <w:rFonts w:ascii="Times New Roman" w:hAnsi="Times New Roman" w:cs="Times New Roman"/>
          <w:sz w:val="24"/>
        </w:rPr>
        <w:t>Dirección,</w:t>
      </w:r>
      <w:r w:rsidRPr="00856174">
        <w:rPr>
          <w:rFonts w:ascii="Times New Roman" w:hAnsi="Times New Roman" w:cs="Times New Roman"/>
          <w:sz w:val="24"/>
        </w:rPr>
        <w:t xml:space="preserve"> </w:t>
      </w:r>
      <w:r>
        <w:rPr>
          <w:rFonts w:ascii="Times New Roman" w:hAnsi="Times New Roman" w:cs="Times New Roman"/>
          <w:sz w:val="24"/>
        </w:rPr>
        <w:t>Asesoría Académica</w:t>
      </w:r>
      <w:r w:rsidRPr="00856174">
        <w:rPr>
          <w:rFonts w:ascii="Times New Roman" w:hAnsi="Times New Roman" w:cs="Times New Roman"/>
          <w:sz w:val="24"/>
        </w:rPr>
        <w:t xml:space="preserve"> y Coordinaciones Académicas: de estos departamentos se obtendrá toda la información referente a los procesos </w:t>
      </w:r>
      <w:r>
        <w:rPr>
          <w:rFonts w:ascii="Times New Roman" w:hAnsi="Times New Roman" w:cs="Times New Roman"/>
          <w:sz w:val="24"/>
        </w:rPr>
        <w:t xml:space="preserve">académicos </w:t>
      </w:r>
      <w:r w:rsidRPr="00856174">
        <w:rPr>
          <w:rFonts w:ascii="Times New Roman" w:hAnsi="Times New Roman" w:cs="Times New Roman"/>
          <w:sz w:val="24"/>
        </w:rPr>
        <w:t>generales del Instituto, como ser asistencias de docentes, de alumnos, eventos, admisiones, matriculas, desertore</w:t>
      </w:r>
      <w:r>
        <w:rPr>
          <w:rFonts w:ascii="Times New Roman" w:hAnsi="Times New Roman" w:cs="Times New Roman"/>
          <w:sz w:val="24"/>
        </w:rPr>
        <w:t>s</w:t>
      </w:r>
      <w:r w:rsidRPr="00856174">
        <w:rPr>
          <w:rFonts w:ascii="Times New Roman" w:hAnsi="Times New Roman" w:cs="Times New Roman"/>
          <w:sz w:val="24"/>
        </w:rPr>
        <w:t>, graduados, etc.</w:t>
      </w:r>
    </w:p>
    <w:p w14:paraId="073CC9DE" w14:textId="34EFC0B5" w:rsidR="005755E6" w:rsidRDefault="005755E6" w:rsidP="005755E6">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Muestra</w:t>
      </w:r>
      <w:r w:rsidR="00B32EC4">
        <w:rPr>
          <w:rFonts w:ascii="Times New Roman" w:hAnsi="Times New Roman" w:cs="Times New Roman"/>
          <w:color w:val="000000" w:themeColor="text1"/>
          <w:sz w:val="24"/>
          <w:szCs w:val="24"/>
        </w:rPr>
        <w:t xml:space="preserve"> de Dirección</w:t>
      </w:r>
      <w:r>
        <w:rPr>
          <w:rFonts w:ascii="Times New Roman" w:hAnsi="Times New Roman" w:cs="Times New Roman"/>
          <w:color w:val="000000" w:themeColor="text1"/>
          <w:sz w:val="24"/>
          <w:szCs w:val="24"/>
        </w:rPr>
        <w:t xml:space="preserve">: 1 </w:t>
      </w:r>
      <w:r w:rsidR="00B32EC4">
        <w:rPr>
          <w:rFonts w:ascii="Times New Roman" w:hAnsi="Times New Roman" w:cs="Times New Roman"/>
          <w:color w:val="000000" w:themeColor="text1"/>
          <w:sz w:val="24"/>
          <w:szCs w:val="24"/>
        </w:rPr>
        <w:t>Direc</w:t>
      </w:r>
      <w:r>
        <w:rPr>
          <w:rFonts w:ascii="Times New Roman" w:hAnsi="Times New Roman" w:cs="Times New Roman"/>
          <w:color w:val="000000" w:themeColor="text1"/>
          <w:sz w:val="24"/>
          <w:szCs w:val="24"/>
        </w:rPr>
        <w:t>tora General y 2 Subdirectoras.</w:t>
      </w:r>
    </w:p>
    <w:p w14:paraId="6CC0B698" w14:textId="05BF3EFE" w:rsidR="005755E6" w:rsidRDefault="005755E6" w:rsidP="005755E6">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Muestra de Coordinación Académica:  3 Coordinadoras Académicas. </w:t>
      </w:r>
    </w:p>
    <w:p w14:paraId="4FC0C8C1" w14:textId="75FB091E" w:rsidR="005755E6" w:rsidRDefault="005755E6" w:rsidP="005755E6">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Muestra de Asesoría:</w:t>
      </w:r>
      <w:r w:rsidR="00B32EC4">
        <w:rPr>
          <w:rFonts w:ascii="Times New Roman" w:hAnsi="Times New Roman" w:cs="Times New Roman"/>
          <w:color w:val="000000" w:themeColor="text1"/>
          <w:sz w:val="24"/>
          <w:szCs w:val="24"/>
        </w:rPr>
        <w:t xml:space="preserve"> 1 Asesor Académico</w:t>
      </w:r>
      <w:r>
        <w:rPr>
          <w:rFonts w:ascii="Times New Roman" w:hAnsi="Times New Roman" w:cs="Times New Roman"/>
          <w:color w:val="000000" w:themeColor="text1"/>
          <w:sz w:val="24"/>
          <w:szCs w:val="24"/>
        </w:rPr>
        <w:t xml:space="preserve"> y 2 Asesoras Religiosas.</w:t>
      </w:r>
    </w:p>
    <w:p w14:paraId="2EDA9F94" w14:textId="480698C2" w:rsidR="00B32EC4" w:rsidRPr="0084241B" w:rsidRDefault="00E73BD9" w:rsidP="00B32EC4">
      <w:pPr>
        <w:pStyle w:val="Ttulo2"/>
        <w:spacing w:before="0" w:line="480" w:lineRule="auto"/>
        <w:rPr>
          <w:rFonts w:cs="Times New Roman"/>
          <w:b w:val="0"/>
          <w:szCs w:val="24"/>
        </w:rPr>
      </w:pPr>
      <w:r>
        <w:rPr>
          <w:rFonts w:cs="Times New Roman"/>
          <w:szCs w:val="24"/>
        </w:rPr>
        <w:lastRenderedPageBreak/>
        <w:t>5.3 Recolección de datos</w:t>
      </w:r>
    </w:p>
    <w:p w14:paraId="1428BD7F" w14:textId="77777777" w:rsidR="00B32EC4" w:rsidRPr="00C05BB4" w:rsidRDefault="00B32EC4" w:rsidP="00B32EC4">
      <w:pPr>
        <w:spacing w:line="480" w:lineRule="auto"/>
        <w:ind w:firstLine="709"/>
        <w:rPr>
          <w:rFonts w:ascii="Times New Roman" w:hAnsi="Times New Roman" w:cs="Times New Roman"/>
          <w:sz w:val="24"/>
          <w:szCs w:val="24"/>
        </w:rPr>
      </w:pPr>
      <w:r w:rsidRPr="009E0875">
        <w:rPr>
          <w:rFonts w:ascii="Times New Roman" w:eastAsia="Calibri" w:hAnsi="Times New Roman" w:cs="Times New Roman"/>
          <w:sz w:val="24"/>
        </w:rPr>
        <w:t xml:space="preserve">Los métodos y técnicas de recolección de información para la presente investigación se centran en el establecimiento de la vía más efectiva para llegar a la implementación de una solución de Inteligencia de Negocios para los procesos académicos del ISJC y para establecer la recopilación de la información secundaria de contraste a lo largo de la investigación. En primera instancia, se recurre a los métodos </w:t>
      </w:r>
      <w:r>
        <w:rPr>
          <w:rFonts w:ascii="Times New Roman" w:eastAsia="Calibri" w:hAnsi="Times New Roman" w:cs="Times New Roman"/>
          <w:sz w:val="24"/>
        </w:rPr>
        <w:t>no-</w:t>
      </w:r>
      <w:r w:rsidRPr="009E0875">
        <w:rPr>
          <w:rFonts w:ascii="Times New Roman" w:eastAsia="Calibri" w:hAnsi="Times New Roman" w:cs="Times New Roman"/>
          <w:sz w:val="24"/>
        </w:rPr>
        <w:t xml:space="preserve">estadísticos para el cálculo de la muestra y las unidades que darán paso a la representatividad del problema a investigar, llegando con ello a estudiar las </w:t>
      </w:r>
      <w:r>
        <w:rPr>
          <w:rFonts w:ascii="Times New Roman" w:eastAsia="Calibri" w:hAnsi="Times New Roman" w:cs="Times New Roman"/>
          <w:sz w:val="24"/>
        </w:rPr>
        <w:t xml:space="preserve">áreas de </w:t>
      </w:r>
      <w:r w:rsidRPr="00AF4E59">
        <w:rPr>
          <w:rFonts w:ascii="Times New Roman" w:hAnsi="Times New Roman" w:cs="Times New Roman"/>
          <w:sz w:val="24"/>
          <w:szCs w:val="24"/>
        </w:rPr>
        <w:t>Monitoreo de los Procesos Estudiantiles</w:t>
      </w:r>
      <w:r>
        <w:rPr>
          <w:rFonts w:ascii="Times New Roman" w:hAnsi="Times New Roman" w:cs="Times New Roman"/>
          <w:sz w:val="24"/>
          <w:szCs w:val="24"/>
        </w:rPr>
        <w:t xml:space="preserve">, </w:t>
      </w:r>
      <w:r w:rsidRPr="00AF4E59">
        <w:rPr>
          <w:rFonts w:ascii="Times New Roman" w:hAnsi="Times New Roman" w:cs="Times New Roman"/>
          <w:sz w:val="24"/>
          <w:szCs w:val="24"/>
        </w:rPr>
        <w:t>Monitoreo de los Procesos del Docente</w:t>
      </w:r>
      <w:r>
        <w:rPr>
          <w:rFonts w:ascii="Times New Roman" w:hAnsi="Times New Roman" w:cs="Times New Roman"/>
          <w:sz w:val="24"/>
          <w:szCs w:val="24"/>
        </w:rPr>
        <w:t xml:space="preserve">, </w:t>
      </w:r>
      <w:r w:rsidRPr="00AF4E59">
        <w:rPr>
          <w:rFonts w:ascii="Times New Roman" w:hAnsi="Times New Roman" w:cs="Times New Roman"/>
          <w:sz w:val="24"/>
          <w:szCs w:val="24"/>
        </w:rPr>
        <w:t>Monitores de los Procesos Académicos</w:t>
      </w:r>
      <w:r>
        <w:rPr>
          <w:rFonts w:ascii="Times New Roman" w:hAnsi="Times New Roman" w:cs="Times New Roman"/>
          <w:sz w:val="24"/>
          <w:szCs w:val="24"/>
        </w:rPr>
        <w:t xml:space="preserve">, </w:t>
      </w:r>
      <w:r w:rsidRPr="00AF4E59">
        <w:rPr>
          <w:rFonts w:ascii="Times New Roman" w:hAnsi="Times New Roman" w:cs="Times New Roman"/>
          <w:sz w:val="24"/>
          <w:szCs w:val="24"/>
        </w:rPr>
        <w:t>Monitoreo de los Procesos Financieros</w:t>
      </w:r>
      <w:r w:rsidRPr="00AF4E59">
        <w:rPr>
          <w:rFonts w:ascii="Times New Roman" w:hAnsi="Times New Roman" w:cs="Times New Roman"/>
          <w:sz w:val="24"/>
        </w:rPr>
        <w:t xml:space="preserve"> y la mejora en la toma de decisiones</w:t>
      </w:r>
      <w:r>
        <w:rPr>
          <w:rFonts w:ascii="Times New Roman" w:hAnsi="Times New Roman" w:cs="Times New Roman"/>
          <w:sz w:val="24"/>
        </w:rPr>
        <w:t>.</w:t>
      </w:r>
    </w:p>
    <w:p w14:paraId="79FA649C" w14:textId="77777777" w:rsidR="00B32EC4"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 xml:space="preserve"> A su vez, se lleva a cabo la validación de las variables, mediante las pruebas de juicios de expertos y a través de la aplicación de una encuesta estructurada con preguntas dirigidas y cerradas, con niveles de respuestas orientados a los procesos operativos y académicos del Instituto. Donde se pretende validar indicadores</w:t>
      </w:r>
      <w:r>
        <w:rPr>
          <w:rFonts w:ascii="Times New Roman" w:eastAsia="Calibri" w:hAnsi="Times New Roman" w:cs="Times New Roman"/>
          <w:sz w:val="24"/>
        </w:rPr>
        <w:t xml:space="preserve"> presentados en la tabla 5.</w:t>
      </w:r>
      <w:r w:rsidRPr="009E0875">
        <w:rPr>
          <w:rFonts w:ascii="Times New Roman" w:eastAsia="Calibri" w:hAnsi="Times New Roman" w:cs="Times New Roman"/>
          <w:sz w:val="24"/>
        </w:rPr>
        <w:t xml:space="preserve">  </w:t>
      </w:r>
    </w:p>
    <w:p w14:paraId="15F2ACB6" w14:textId="77777777" w:rsidR="00B32EC4"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 xml:space="preserve">Asimismo, se busca con ello, determinar los puntos de incidencia de los indicadores sobre las variables y estos últimos, sobre el problema en estudio. Para el levantamiento de la información se valió del uso del método del cuestionario a partir de su aplicación mediante la técnica de la entrevista y cuestionario. </w:t>
      </w:r>
    </w:p>
    <w:p w14:paraId="19D8754C" w14:textId="6E81F94D" w:rsidR="00B32EC4" w:rsidRPr="009E0875"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Al mismo tiempo se estableció enlaces directos entre las coordinaciones académicas, el administrador general, la directora y subdirecciones, los consejeros,</w:t>
      </w:r>
      <w:r w:rsidR="00271595">
        <w:rPr>
          <w:rFonts w:ascii="Times New Roman" w:eastAsia="Calibri" w:hAnsi="Times New Roman" w:cs="Times New Roman"/>
          <w:sz w:val="24"/>
        </w:rPr>
        <w:t xml:space="preserve"> los asesores académicos y religiosos, </w:t>
      </w:r>
      <w:r w:rsidR="00271595" w:rsidRPr="009E0875">
        <w:rPr>
          <w:rFonts w:ascii="Times New Roman" w:eastAsia="Calibri" w:hAnsi="Times New Roman" w:cs="Times New Roman"/>
          <w:sz w:val="24"/>
        </w:rPr>
        <w:t>secretarios</w:t>
      </w:r>
      <w:r w:rsidRPr="009E0875">
        <w:rPr>
          <w:rFonts w:ascii="Times New Roman" w:eastAsia="Calibri" w:hAnsi="Times New Roman" w:cs="Times New Roman"/>
          <w:sz w:val="24"/>
        </w:rPr>
        <w:t xml:space="preserve"> y personal del área de </w:t>
      </w:r>
      <w:r>
        <w:rPr>
          <w:rFonts w:ascii="Times New Roman" w:eastAsia="Calibri" w:hAnsi="Times New Roman" w:cs="Times New Roman"/>
          <w:sz w:val="24"/>
        </w:rPr>
        <w:t>sistemas</w:t>
      </w:r>
      <w:r w:rsidRPr="009E0875">
        <w:rPr>
          <w:rFonts w:ascii="Times New Roman" w:eastAsia="Calibri" w:hAnsi="Times New Roman" w:cs="Times New Roman"/>
          <w:sz w:val="24"/>
        </w:rPr>
        <w:t xml:space="preserve">, elementos que dieron paso al levantamiento de la información. También, se procedió a contactar expertos en la materia e instituciones representativas tales como, consultores expertos </w:t>
      </w:r>
      <w:r w:rsidRPr="009E0875">
        <w:rPr>
          <w:rFonts w:ascii="Times New Roman" w:eastAsia="Calibri" w:hAnsi="Times New Roman" w:cs="Times New Roman"/>
          <w:sz w:val="24"/>
        </w:rPr>
        <w:lastRenderedPageBreak/>
        <w:t>de BI, Esto para evitar la dispersión de los datos y alcanzar la representatividad de la investigació</w:t>
      </w:r>
      <w:r>
        <w:rPr>
          <w:rFonts w:ascii="Times New Roman" w:eastAsia="Calibri" w:hAnsi="Times New Roman" w:cs="Times New Roman"/>
          <w:sz w:val="24"/>
        </w:rPr>
        <w:t>n además de que se</w:t>
      </w:r>
      <w:r w:rsidRPr="009E0875">
        <w:rPr>
          <w:rFonts w:ascii="Times New Roman" w:eastAsia="Calibri" w:hAnsi="Times New Roman" w:cs="Times New Roman"/>
          <w:sz w:val="24"/>
        </w:rPr>
        <w:t xml:space="preserve"> requiere para la salvaguardar la confiabilidad y validez interna de sus datos.</w:t>
      </w:r>
    </w:p>
    <w:p w14:paraId="20189A69" w14:textId="09EAF177" w:rsidR="00B32EC4"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Los medios de localización a los actores claves y unidades de análisis se obtuvieron de la base de datos del Sistema Académico</w:t>
      </w:r>
      <w:r w:rsidR="00271595">
        <w:rPr>
          <w:rFonts w:ascii="Times New Roman" w:eastAsia="Calibri" w:hAnsi="Times New Roman" w:cs="Times New Roman"/>
          <w:sz w:val="24"/>
        </w:rPr>
        <w:t>, hojas de Excel, reportes manuscritos</w:t>
      </w:r>
      <w:r w:rsidRPr="009E0875">
        <w:rPr>
          <w:rFonts w:ascii="Times New Roman" w:eastAsia="Calibri" w:hAnsi="Times New Roman" w:cs="Times New Roman"/>
          <w:sz w:val="24"/>
        </w:rPr>
        <w:t xml:space="preserve"> y </w:t>
      </w:r>
      <w:r w:rsidR="00271595">
        <w:rPr>
          <w:rFonts w:ascii="Times New Roman" w:eastAsia="Calibri" w:hAnsi="Times New Roman" w:cs="Times New Roman"/>
          <w:sz w:val="24"/>
        </w:rPr>
        <w:t>el sistema de f</w:t>
      </w:r>
      <w:r>
        <w:rPr>
          <w:rFonts w:ascii="Times New Roman" w:eastAsia="Calibri" w:hAnsi="Times New Roman" w:cs="Times New Roman"/>
          <w:sz w:val="24"/>
        </w:rPr>
        <w:t>acturación</w:t>
      </w:r>
      <w:r w:rsidRPr="009E0875">
        <w:rPr>
          <w:rFonts w:ascii="Times New Roman" w:eastAsia="Calibri" w:hAnsi="Times New Roman" w:cs="Times New Roman"/>
          <w:sz w:val="24"/>
        </w:rPr>
        <w:t xml:space="preserve"> del Instituto San José del Carmen. Dicha</w:t>
      </w:r>
      <w:r w:rsidR="00271595">
        <w:rPr>
          <w:rFonts w:ascii="Times New Roman" w:eastAsia="Calibri" w:hAnsi="Times New Roman" w:cs="Times New Roman"/>
          <w:sz w:val="24"/>
        </w:rPr>
        <w:t>s</w:t>
      </w:r>
      <w:r w:rsidRPr="009E0875">
        <w:rPr>
          <w:rFonts w:ascii="Times New Roman" w:eastAsia="Calibri" w:hAnsi="Times New Roman" w:cs="Times New Roman"/>
          <w:sz w:val="24"/>
        </w:rPr>
        <w:t xml:space="preserve"> base</w:t>
      </w:r>
      <w:r w:rsidR="00271595">
        <w:rPr>
          <w:rFonts w:ascii="Times New Roman" w:eastAsia="Calibri" w:hAnsi="Times New Roman" w:cs="Times New Roman"/>
          <w:sz w:val="24"/>
        </w:rPr>
        <w:t>s</w:t>
      </w:r>
      <w:r w:rsidRPr="009E0875">
        <w:rPr>
          <w:rFonts w:ascii="Times New Roman" w:eastAsia="Calibri" w:hAnsi="Times New Roman" w:cs="Times New Roman"/>
          <w:sz w:val="24"/>
        </w:rPr>
        <w:t xml:space="preserve"> de datos describe</w:t>
      </w:r>
      <w:r w:rsidR="00271595">
        <w:rPr>
          <w:rFonts w:ascii="Times New Roman" w:eastAsia="Calibri" w:hAnsi="Times New Roman" w:cs="Times New Roman"/>
          <w:sz w:val="24"/>
        </w:rPr>
        <w:t>n</w:t>
      </w:r>
      <w:r w:rsidRPr="009E0875">
        <w:rPr>
          <w:rFonts w:ascii="Times New Roman" w:eastAsia="Calibri" w:hAnsi="Times New Roman" w:cs="Times New Roman"/>
          <w:sz w:val="24"/>
        </w:rPr>
        <w:t xml:space="preserve"> los procesos y actividades académicas de los estudiantes y docentes además de la información financiera y contable por parte del sistema de contabilidad. </w:t>
      </w:r>
      <w:r>
        <w:rPr>
          <w:rFonts w:ascii="Times New Roman" w:eastAsia="Calibri" w:hAnsi="Times New Roman" w:cs="Times New Roman"/>
          <w:sz w:val="24"/>
        </w:rPr>
        <w:tab/>
      </w:r>
    </w:p>
    <w:p w14:paraId="6AE871A7" w14:textId="77777777" w:rsidR="00B32EC4" w:rsidRPr="00C423EE"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 xml:space="preserve">Una vez contactado el informante clave, se le aplica una entrevista cuya duración prevista es de 30 minutos, con preguntas concisas para obtener información clave para la realización del presente estudio. Estos métodos tienen como fin establecer una relación entre las variables para estimar los niveles de dependencia entre el uso de una herramienta de inteligencia de negocios y la toma de decisiones de los procesos académicos y financieros del instituto, para con ello establecer las determinantes de la relación propuesta en la hipótesis de la presente investigación. </w:t>
      </w:r>
    </w:p>
    <w:p w14:paraId="725D06C1" w14:textId="7C0A18D4" w:rsidR="00B32EC4" w:rsidRPr="00E73BD9" w:rsidRDefault="00E73BD9" w:rsidP="00B32EC4">
      <w:pPr>
        <w:pStyle w:val="Ttulo2"/>
        <w:spacing w:line="480" w:lineRule="auto"/>
        <w:rPr>
          <w:rFonts w:cs="Times New Roman"/>
          <w:b w:val="0"/>
          <w:szCs w:val="24"/>
          <w:u w:val="single"/>
        </w:rPr>
      </w:pPr>
      <w:bookmarkStart w:id="258" w:name="_Toc517026125"/>
      <w:r>
        <w:rPr>
          <w:rFonts w:cs="Times New Roman"/>
          <w:szCs w:val="24"/>
        </w:rPr>
        <w:t>5.3.1</w:t>
      </w:r>
      <w:r w:rsidR="00B32EC4" w:rsidRPr="0084241B">
        <w:rPr>
          <w:rFonts w:cs="Times New Roman"/>
          <w:szCs w:val="24"/>
        </w:rPr>
        <w:t xml:space="preserve"> </w:t>
      </w:r>
      <w:r>
        <w:rPr>
          <w:rFonts w:cs="Times New Roman"/>
          <w:szCs w:val="24"/>
        </w:rPr>
        <w:t>I</w:t>
      </w:r>
      <w:r w:rsidR="00B32EC4" w:rsidRPr="0084241B">
        <w:rPr>
          <w:rFonts w:cs="Times New Roman"/>
          <w:szCs w:val="24"/>
        </w:rPr>
        <w:t xml:space="preserve">nstrumentos para la recolección de </w:t>
      </w:r>
      <w:bookmarkEnd w:id="258"/>
      <w:r w:rsidR="00B32EC4">
        <w:rPr>
          <w:rFonts w:cs="Times New Roman"/>
          <w:szCs w:val="24"/>
        </w:rPr>
        <w:t>datos</w:t>
      </w:r>
    </w:p>
    <w:p w14:paraId="75D91A50" w14:textId="77777777" w:rsidR="00B32EC4" w:rsidRPr="0084241B" w:rsidRDefault="00B32EC4" w:rsidP="00B32EC4">
      <w:pPr>
        <w:spacing w:line="480"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continuación, se dan a conocer los instrumentos establecidos para la recolección de los datos en la presente investigación. Los mismos revisten un carácter de complementariedad a fin de contar con todos los insumos para dar respuesta a las preguntas, objetivos y supuesto de la investigación. Su método de validación fue a partir de la revisión de juicios de expertos, depurando y acoplando con ello, las preguntas y respuestas estructuradas a lo demandado por el problema de investigación.</w:t>
      </w:r>
    </w:p>
    <w:p w14:paraId="24D3672D" w14:textId="5695F35F" w:rsidR="00B32EC4" w:rsidRPr="0084241B" w:rsidRDefault="00B32EC4" w:rsidP="00B32EC4">
      <w:pPr>
        <w:spacing w:line="480" w:lineRule="auto"/>
        <w:ind w:firstLine="709"/>
        <w:rPr>
          <w:rFonts w:ascii="Times New Roman" w:hAnsi="Times New Roman" w:cs="Times New Roman"/>
          <w:color w:val="000000" w:themeColor="text1"/>
          <w:sz w:val="24"/>
          <w:szCs w:val="24"/>
        </w:rPr>
      </w:pPr>
      <w:r w:rsidRPr="00744436">
        <w:rPr>
          <w:rFonts w:ascii="Times New Roman" w:hAnsi="Times New Roman" w:cs="Times New Roman"/>
          <w:b/>
          <w:color w:val="000000" w:themeColor="text1"/>
          <w:sz w:val="24"/>
          <w:szCs w:val="24"/>
        </w:rPr>
        <w:t xml:space="preserve"> Entrevistas</w:t>
      </w:r>
      <w:r>
        <w:rPr>
          <w:rFonts w:ascii="Times New Roman" w:hAnsi="Times New Roman" w:cs="Times New Roman"/>
          <w:b/>
          <w:color w:val="000000" w:themeColor="text1"/>
          <w:sz w:val="24"/>
          <w:szCs w:val="24"/>
        </w:rPr>
        <w:t xml:space="preserve">: </w:t>
      </w:r>
      <w:r w:rsidRPr="00C05BB4">
        <w:rPr>
          <w:rFonts w:ascii="Times New Roman" w:hAnsi="Times New Roman" w:cs="Times New Roman"/>
          <w:color w:val="000000" w:themeColor="text1"/>
          <w:sz w:val="24"/>
          <w:szCs w:val="24"/>
        </w:rPr>
        <w:t>la</w:t>
      </w:r>
      <w:r w:rsidRPr="0084241B">
        <w:rPr>
          <w:rFonts w:ascii="Times New Roman" w:hAnsi="Times New Roman" w:cs="Times New Roman"/>
          <w:color w:val="000000" w:themeColor="text1"/>
          <w:sz w:val="24"/>
          <w:szCs w:val="24"/>
        </w:rPr>
        <w:t xml:space="preserve"> entrevista se utilizó porque fue necesario fortalecer el contenido relativo en la investigación a partir de la indagación del fenómeno a expertos del tema </w:t>
      </w:r>
      <w:r w:rsidRPr="0084241B">
        <w:rPr>
          <w:rFonts w:ascii="Times New Roman" w:hAnsi="Times New Roman" w:cs="Times New Roman"/>
          <w:color w:val="000000" w:themeColor="text1"/>
          <w:sz w:val="24"/>
          <w:szCs w:val="24"/>
        </w:rPr>
        <w:lastRenderedPageBreak/>
        <w:t>quienes por ser poblaciones</w:t>
      </w:r>
      <w:r>
        <w:rPr>
          <w:rFonts w:ascii="Times New Roman" w:hAnsi="Times New Roman" w:cs="Times New Roman"/>
          <w:color w:val="000000" w:themeColor="text1"/>
          <w:sz w:val="24"/>
          <w:szCs w:val="24"/>
        </w:rPr>
        <w:t>-</w:t>
      </w:r>
      <w:r w:rsidRPr="0084241B">
        <w:rPr>
          <w:rFonts w:ascii="Times New Roman" w:hAnsi="Times New Roman" w:cs="Times New Roman"/>
          <w:color w:val="000000" w:themeColor="text1"/>
          <w:sz w:val="24"/>
          <w:szCs w:val="24"/>
        </w:rPr>
        <w:t xml:space="preserve"> finitas y de alta riqueza de contenido se estableció una entrevista </w:t>
      </w:r>
      <w:r>
        <w:rPr>
          <w:rFonts w:ascii="Times New Roman" w:hAnsi="Times New Roman" w:cs="Times New Roman"/>
          <w:color w:val="000000" w:themeColor="text1"/>
          <w:sz w:val="24"/>
          <w:szCs w:val="24"/>
        </w:rPr>
        <w:t>semie</w:t>
      </w:r>
      <w:r w:rsidRPr="0084241B">
        <w:rPr>
          <w:rFonts w:ascii="Times New Roman" w:hAnsi="Times New Roman" w:cs="Times New Roman"/>
          <w:color w:val="000000" w:themeColor="text1"/>
          <w:sz w:val="24"/>
          <w:szCs w:val="24"/>
        </w:rPr>
        <w:t xml:space="preserve">structurada. </w:t>
      </w:r>
    </w:p>
    <w:p w14:paraId="4F845B03" w14:textId="14A55329" w:rsidR="00E87018" w:rsidRDefault="00E87018" w:rsidP="00B32EC4">
      <w:pPr>
        <w:pStyle w:val="Ttulo2"/>
        <w:spacing w:line="480" w:lineRule="auto"/>
        <w:rPr>
          <w:rFonts w:cs="Times New Roman"/>
          <w:szCs w:val="24"/>
        </w:rPr>
      </w:pPr>
      <w:bookmarkStart w:id="259" w:name="_Toc517026126"/>
      <w:r>
        <w:rPr>
          <w:rFonts w:cs="Times New Roman"/>
          <w:szCs w:val="24"/>
        </w:rPr>
        <w:t xml:space="preserve">5.3.2 </w:t>
      </w:r>
      <w:r w:rsidRPr="00E87018">
        <w:rPr>
          <w:rFonts w:cs="Times New Roman"/>
          <w:szCs w:val="24"/>
        </w:rPr>
        <w:t>Validez y Confiabilidad del Instrumento</w:t>
      </w:r>
    </w:p>
    <w:p w14:paraId="5D29E36A" w14:textId="688E2953" w:rsidR="00B32EC4" w:rsidRPr="0084241B" w:rsidRDefault="00B32EC4" w:rsidP="00B32EC4">
      <w:pPr>
        <w:pStyle w:val="Ttulo2"/>
        <w:spacing w:line="480" w:lineRule="auto"/>
        <w:rPr>
          <w:rFonts w:cs="Times New Roman"/>
          <w:b w:val="0"/>
          <w:szCs w:val="24"/>
        </w:rPr>
      </w:pPr>
      <w:r w:rsidRPr="0084241B">
        <w:rPr>
          <w:rFonts w:cs="Times New Roman"/>
          <w:szCs w:val="24"/>
        </w:rPr>
        <w:t xml:space="preserve"> </w:t>
      </w:r>
      <w:r w:rsidR="00E87018">
        <w:rPr>
          <w:rFonts w:cs="Times New Roman"/>
          <w:szCs w:val="24"/>
        </w:rPr>
        <w:t xml:space="preserve">5.3.2.1 </w:t>
      </w:r>
      <w:r>
        <w:rPr>
          <w:rFonts w:cs="Times New Roman"/>
          <w:szCs w:val="24"/>
        </w:rPr>
        <w:t>Fuentes de información</w:t>
      </w:r>
      <w:bookmarkEnd w:id="259"/>
      <w:r w:rsidRPr="0084241B">
        <w:rPr>
          <w:rFonts w:cs="Times New Roman"/>
          <w:szCs w:val="24"/>
        </w:rPr>
        <w:t xml:space="preserve"> </w:t>
      </w:r>
    </w:p>
    <w:p w14:paraId="2B0650F2" w14:textId="77777777" w:rsidR="00B32EC4" w:rsidRPr="0084241B" w:rsidRDefault="00B32EC4" w:rsidP="00B32EC4">
      <w:pPr>
        <w:spacing w:line="480" w:lineRule="auto"/>
        <w:ind w:firstLine="709"/>
        <w:rPr>
          <w:rFonts w:ascii="Times New Roman" w:hAnsi="Times New Roman" w:cs="Times New Roman"/>
          <w:color w:val="000000" w:themeColor="text1"/>
          <w:sz w:val="24"/>
          <w:szCs w:val="24"/>
        </w:rPr>
      </w:pPr>
      <w:r w:rsidRPr="0084241B">
        <w:rPr>
          <w:rFonts w:ascii="Times New Roman" w:hAnsi="Times New Roman" w:cs="Times New Roman"/>
          <w:color w:val="000000" w:themeColor="text1"/>
          <w:sz w:val="24"/>
          <w:szCs w:val="24"/>
        </w:rPr>
        <w:t xml:space="preserve">Las fuentes de información que estarán presente en los procesos de recolección y análisis de datos </w:t>
      </w:r>
      <w:r>
        <w:rPr>
          <w:rFonts w:ascii="Times New Roman" w:hAnsi="Times New Roman" w:cs="Times New Roman"/>
          <w:color w:val="000000" w:themeColor="text1"/>
          <w:sz w:val="24"/>
          <w:szCs w:val="24"/>
        </w:rPr>
        <w:t>provinieron de</w:t>
      </w:r>
      <w:r w:rsidRPr="0084241B">
        <w:rPr>
          <w:rFonts w:ascii="Times New Roman" w:hAnsi="Times New Roman" w:cs="Times New Roman"/>
          <w:color w:val="000000" w:themeColor="text1"/>
          <w:sz w:val="24"/>
          <w:szCs w:val="24"/>
        </w:rPr>
        <w:t>:</w:t>
      </w:r>
    </w:p>
    <w:p w14:paraId="2C5C1BEC" w14:textId="77777777" w:rsidR="00B32EC4" w:rsidRPr="00C05BB4" w:rsidRDefault="00B32EC4" w:rsidP="00B32EC4">
      <w:pPr>
        <w:pStyle w:val="Prrafodelista"/>
        <w:numPr>
          <w:ilvl w:val="0"/>
          <w:numId w:val="13"/>
        </w:numPr>
        <w:spacing w:after="200" w:line="480" w:lineRule="auto"/>
        <w:rPr>
          <w:rFonts w:ascii="Times New Roman" w:hAnsi="Times New Roman" w:cs="Times New Roman"/>
          <w:color w:val="000000" w:themeColor="text1"/>
          <w:sz w:val="24"/>
          <w:szCs w:val="24"/>
        </w:rPr>
      </w:pPr>
      <w:r w:rsidRPr="00C05BB4">
        <w:rPr>
          <w:rFonts w:ascii="Times New Roman" w:hAnsi="Times New Roman" w:cs="Times New Roman"/>
          <w:b/>
          <w:color w:val="000000" w:themeColor="text1"/>
          <w:sz w:val="24"/>
          <w:szCs w:val="24"/>
        </w:rPr>
        <w:t>Fuentes primarias:</w:t>
      </w:r>
      <w:r w:rsidRPr="00C05BB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Las entrevistas realizadas a la muestra será la fuente principal de información, para el desarrollo de esta investigación.</w:t>
      </w:r>
    </w:p>
    <w:p w14:paraId="64A7F590" w14:textId="31E42092" w:rsidR="00B32EC4" w:rsidRPr="00C05BB4" w:rsidRDefault="00B32EC4" w:rsidP="00B32EC4">
      <w:pPr>
        <w:pStyle w:val="Prrafodelista"/>
        <w:numPr>
          <w:ilvl w:val="0"/>
          <w:numId w:val="13"/>
        </w:numPr>
        <w:spacing w:after="200" w:line="480" w:lineRule="auto"/>
        <w:rPr>
          <w:rFonts w:ascii="Times New Roman" w:hAnsi="Times New Roman" w:cs="Times New Roman"/>
          <w:color w:val="000000" w:themeColor="text1"/>
          <w:sz w:val="24"/>
          <w:szCs w:val="24"/>
        </w:rPr>
      </w:pPr>
      <w:r w:rsidRPr="0046208A">
        <w:rPr>
          <w:rFonts w:ascii="Times New Roman" w:hAnsi="Times New Roman" w:cs="Times New Roman"/>
          <w:b/>
          <w:color w:val="000000" w:themeColor="text1"/>
          <w:sz w:val="24"/>
          <w:szCs w:val="24"/>
        </w:rPr>
        <w:t>Fuentes secundarias:</w:t>
      </w:r>
      <w:r>
        <w:rPr>
          <w:rFonts w:ascii="Times New Roman" w:hAnsi="Times New Roman" w:cs="Times New Roman"/>
          <w:color w:val="000000" w:themeColor="text1"/>
          <w:sz w:val="24"/>
          <w:szCs w:val="24"/>
        </w:rPr>
        <w:t xml:space="preserve"> Las bases de datos institucionales de las áreas académicas y financieras provenientes de los sistemas operacionales de la organización, estas bases de datos están estructuradas y normalizadas en el gestor de bases de datos </w:t>
      </w:r>
      <w:proofErr w:type="spellStart"/>
      <w:r>
        <w:rPr>
          <w:rFonts w:ascii="Times New Roman" w:hAnsi="Times New Roman" w:cs="Times New Roman"/>
          <w:color w:val="000000" w:themeColor="text1"/>
          <w:sz w:val="24"/>
          <w:szCs w:val="24"/>
        </w:rPr>
        <w:t>MySQL</w:t>
      </w:r>
      <w:proofErr w:type="spellEnd"/>
      <w:r>
        <w:rPr>
          <w:rFonts w:ascii="Times New Roman" w:hAnsi="Times New Roman" w:cs="Times New Roman"/>
          <w:color w:val="000000" w:themeColor="text1"/>
          <w:sz w:val="24"/>
          <w:szCs w:val="24"/>
        </w:rPr>
        <w:t xml:space="preserve"> y Excel</w:t>
      </w:r>
      <w:r w:rsidRPr="0084241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C05BB4">
        <w:rPr>
          <w:rFonts w:ascii="Times New Roman" w:hAnsi="Times New Roman" w:cs="Times New Roman"/>
          <w:color w:val="000000" w:themeColor="text1"/>
          <w:sz w:val="24"/>
          <w:szCs w:val="24"/>
        </w:rPr>
        <w:t>Se utilizarán los libros de actas institucionales de años anteriores, los cuales se encuentran en el Departamento de Secretaría, de igual manera se recopilará información sobre los aspectos disciplinarios de los registros escritos por el Departamento de Consejería</w:t>
      </w:r>
      <w:r w:rsidR="00271595">
        <w:rPr>
          <w:rFonts w:ascii="Times New Roman" w:hAnsi="Times New Roman" w:cs="Times New Roman"/>
          <w:color w:val="000000" w:themeColor="text1"/>
          <w:sz w:val="24"/>
          <w:szCs w:val="24"/>
        </w:rPr>
        <w:t xml:space="preserve"> en archivos de Excel</w:t>
      </w:r>
      <w:r w:rsidRPr="00C05BB4">
        <w:rPr>
          <w:rFonts w:ascii="Times New Roman" w:hAnsi="Times New Roman" w:cs="Times New Roman"/>
          <w:color w:val="000000" w:themeColor="text1"/>
          <w:sz w:val="24"/>
          <w:szCs w:val="24"/>
        </w:rPr>
        <w:t xml:space="preserve">. </w:t>
      </w:r>
    </w:p>
    <w:p w14:paraId="1A84846F" w14:textId="3BC27A60" w:rsidR="00B32EC4" w:rsidRPr="0084241B" w:rsidRDefault="00E87018" w:rsidP="00E87018">
      <w:pPr>
        <w:pStyle w:val="Ttulo2"/>
        <w:spacing w:line="480" w:lineRule="auto"/>
        <w:ind w:firstLine="360"/>
        <w:rPr>
          <w:rFonts w:cs="Times New Roman"/>
          <w:b w:val="0"/>
          <w:szCs w:val="24"/>
        </w:rPr>
      </w:pPr>
      <w:bookmarkStart w:id="260" w:name="_Toc517026127"/>
      <w:r>
        <w:rPr>
          <w:rFonts w:cs="Times New Roman"/>
          <w:szCs w:val="24"/>
        </w:rPr>
        <w:t xml:space="preserve">5.3.2.2 </w:t>
      </w:r>
      <w:r w:rsidR="00B32EC4">
        <w:rPr>
          <w:rFonts w:cs="Times New Roman"/>
          <w:szCs w:val="24"/>
        </w:rPr>
        <w:t>Prueba piloto</w:t>
      </w:r>
      <w:bookmarkEnd w:id="260"/>
      <w:r w:rsidR="00B32EC4" w:rsidRPr="0084241B">
        <w:rPr>
          <w:rFonts w:cs="Times New Roman"/>
          <w:szCs w:val="24"/>
        </w:rPr>
        <w:t xml:space="preserve"> </w:t>
      </w:r>
    </w:p>
    <w:p w14:paraId="68D9581C" w14:textId="77777777" w:rsidR="00B32EC4" w:rsidRDefault="00B32EC4" w:rsidP="00B32EC4">
      <w:pPr>
        <w:pStyle w:val="Prrafodelista"/>
        <w:spacing w:line="480" w:lineRule="auto"/>
        <w:ind w:left="0"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Dado los plazos y el tipo de investigación, se llevó a cabo una validación de juicios de expertos, dando validez de contenido y consistencia interna de las interrogantes planteadas en el instrumento, que se convertirá en el medio para recabar los insumos de la presente investigación. En vista de ello, se le consultó respecto al tema en estudio a expertos en la materia de Inteligencia de Negocios.</w:t>
      </w:r>
      <w:r w:rsidRPr="00B41D34">
        <w:rPr>
          <w:rFonts w:ascii="Times New Roman" w:hAnsi="Times New Roman" w:cs="Times New Roman"/>
          <w:color w:val="FF0000"/>
          <w:sz w:val="24"/>
          <w:szCs w:val="24"/>
        </w:rPr>
        <w:t xml:space="preserve"> </w:t>
      </w:r>
      <w:r>
        <w:rPr>
          <w:rFonts w:ascii="Times New Roman" w:hAnsi="Times New Roman" w:cs="Times New Roman"/>
          <w:color w:val="000000" w:themeColor="text1"/>
          <w:sz w:val="24"/>
          <w:szCs w:val="24"/>
        </w:rPr>
        <w:t>Salvaguardando que el instrumento mida en realidad a la variable en cuestión, de acuerdo a voces calificadas, dando a su vez, validez consecuente a la información que esta por ser recolectada (</w:t>
      </w:r>
      <w:proofErr w:type="spellStart"/>
      <w:r>
        <w:rPr>
          <w:rFonts w:ascii="Times New Roman" w:hAnsi="Times New Roman" w:cs="Times New Roman"/>
          <w:color w:val="000000" w:themeColor="text1"/>
          <w:sz w:val="24"/>
          <w:szCs w:val="24"/>
        </w:rPr>
        <w:t>Sampieri</w:t>
      </w:r>
      <w:proofErr w:type="spellEnd"/>
      <w:r>
        <w:rPr>
          <w:rFonts w:ascii="Times New Roman" w:hAnsi="Times New Roman" w:cs="Times New Roman"/>
          <w:color w:val="000000" w:themeColor="text1"/>
          <w:sz w:val="24"/>
          <w:szCs w:val="24"/>
        </w:rPr>
        <w:t xml:space="preserve">, 2014). </w:t>
      </w:r>
    </w:p>
    <w:p w14:paraId="75161671" w14:textId="77777777" w:rsidR="00B32EC4" w:rsidRDefault="00B32EC4" w:rsidP="00B32EC4">
      <w:pPr>
        <w:pStyle w:val="Prrafodelista"/>
        <w:spacing w:line="480" w:lineRule="auto"/>
        <w:ind w:left="0"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Se validaron temas respecto a:</w:t>
      </w:r>
    </w:p>
    <w:p w14:paraId="6B67D8F2"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Implementación de Proyectos de Inteligencia de Negocios </w:t>
      </w:r>
    </w:p>
    <w:p w14:paraId="09FAAB56"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Recolección de requerimientos mediante entrevistas </w:t>
      </w:r>
    </w:p>
    <w:p w14:paraId="708BB99D"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Datawarehouse</w:t>
      </w:r>
    </w:p>
    <w:p w14:paraId="3B5C9ECB"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procesos ETL</w:t>
      </w:r>
    </w:p>
    <w:p w14:paraId="6B4494CE"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cubos OLAP</w:t>
      </w:r>
    </w:p>
    <w:p w14:paraId="410D927B" w14:textId="77777777" w:rsidR="00B32EC4" w:rsidRPr="00287AFC"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informes, reportes y Dashboard</w:t>
      </w:r>
    </w:p>
    <w:p w14:paraId="09EE7D7E" w14:textId="77777777" w:rsidR="0067386D" w:rsidRDefault="0067386D" w:rsidP="0067386D">
      <w:pPr>
        <w:pStyle w:val="Prrafodelista"/>
        <w:spacing w:line="480" w:lineRule="auto"/>
        <w:rPr>
          <w:rFonts w:ascii="Times New Roman" w:hAnsi="Times New Roman" w:cs="Times New Roman"/>
          <w:b/>
          <w:sz w:val="28"/>
          <w:szCs w:val="28"/>
          <w:lang w:val="es-HN"/>
        </w:rPr>
      </w:pPr>
    </w:p>
    <w:p w14:paraId="6A57201F" w14:textId="726781B3" w:rsidR="0067386D" w:rsidRPr="0067386D" w:rsidRDefault="0067386D" w:rsidP="0067386D">
      <w:pPr>
        <w:spacing w:line="480" w:lineRule="auto"/>
        <w:jc w:val="center"/>
        <w:rPr>
          <w:rFonts w:ascii="Times New Roman" w:hAnsi="Times New Roman" w:cs="Times New Roman"/>
          <w:b/>
          <w:sz w:val="28"/>
          <w:szCs w:val="28"/>
          <w:lang w:val="es-HN"/>
        </w:rPr>
      </w:pPr>
      <w:r w:rsidRPr="0067386D">
        <w:rPr>
          <w:rFonts w:ascii="Times New Roman" w:hAnsi="Times New Roman" w:cs="Times New Roman"/>
          <w:b/>
          <w:sz w:val="28"/>
          <w:szCs w:val="28"/>
          <w:lang w:val="es-HN"/>
        </w:rPr>
        <w:t>CAPÍTULO VI: PLAN DE ANÁLISIS DE LOS DATOS</w:t>
      </w:r>
    </w:p>
    <w:p w14:paraId="09E32F29" w14:textId="3A7B102A" w:rsidR="0038517D" w:rsidRDefault="001127CF" w:rsidP="0038517D">
      <w:pPr>
        <w:pStyle w:val="Prrafodelista"/>
        <w:numPr>
          <w:ilvl w:val="1"/>
          <w:numId w:val="20"/>
        </w:numPr>
        <w:spacing w:line="480" w:lineRule="auto"/>
        <w:rPr>
          <w:rFonts w:ascii="Times New Roman" w:hAnsi="Times New Roman" w:cs="Times New Roman"/>
          <w:b/>
          <w:sz w:val="24"/>
          <w:szCs w:val="28"/>
          <w:lang w:val="es-HN"/>
        </w:rPr>
      </w:pPr>
      <w:r>
        <w:rPr>
          <w:rFonts w:ascii="Times New Roman" w:hAnsi="Times New Roman" w:cs="Times New Roman"/>
          <w:b/>
          <w:sz w:val="24"/>
          <w:szCs w:val="28"/>
          <w:lang w:val="es-HN"/>
        </w:rPr>
        <w:t>Plan</w:t>
      </w:r>
      <w:r w:rsidR="0038517D" w:rsidRPr="0038517D">
        <w:rPr>
          <w:rFonts w:ascii="Times New Roman" w:hAnsi="Times New Roman" w:cs="Times New Roman"/>
          <w:b/>
          <w:sz w:val="24"/>
          <w:szCs w:val="28"/>
          <w:lang w:val="es-HN"/>
        </w:rPr>
        <w:t xml:space="preserve"> de Proyecto de Inteligencia de Negocios Basado en PMI</w:t>
      </w:r>
    </w:p>
    <w:p w14:paraId="6FE08799" w14:textId="4B8ACE87" w:rsidR="0038517D" w:rsidRPr="0038517D" w:rsidRDefault="0038517D" w:rsidP="0038517D">
      <w:pPr>
        <w:spacing w:line="480" w:lineRule="auto"/>
        <w:ind w:left="360" w:firstLine="348"/>
        <w:rPr>
          <w:rFonts w:ascii="Times New Roman" w:hAnsi="Times New Roman" w:cs="Times New Roman"/>
          <w:sz w:val="24"/>
          <w:szCs w:val="28"/>
          <w:lang w:val="es-HN"/>
        </w:rPr>
      </w:pPr>
      <w:r w:rsidRPr="0038517D">
        <w:rPr>
          <w:rFonts w:ascii="Times New Roman" w:hAnsi="Times New Roman" w:cs="Times New Roman"/>
          <w:sz w:val="24"/>
          <w:szCs w:val="28"/>
          <w:lang w:val="es-HN"/>
        </w:rPr>
        <w:t>A continuación, se pr</w:t>
      </w:r>
      <w:r>
        <w:rPr>
          <w:rFonts w:ascii="Times New Roman" w:hAnsi="Times New Roman" w:cs="Times New Roman"/>
          <w:sz w:val="24"/>
          <w:szCs w:val="28"/>
          <w:lang w:val="es-HN"/>
        </w:rPr>
        <w:t>esenta el plan de proyecto para el</w:t>
      </w:r>
      <w:r w:rsidRPr="0038517D">
        <w:rPr>
          <w:rFonts w:ascii="Times New Roman" w:hAnsi="Times New Roman" w:cs="Times New Roman"/>
          <w:sz w:val="24"/>
          <w:szCs w:val="28"/>
          <w:lang w:val="es-HN"/>
        </w:rPr>
        <w:t xml:space="preserve"> desarrollo</w:t>
      </w:r>
      <w:r>
        <w:rPr>
          <w:rFonts w:ascii="Times New Roman" w:hAnsi="Times New Roman" w:cs="Times New Roman"/>
          <w:sz w:val="24"/>
          <w:szCs w:val="28"/>
          <w:lang w:val="es-HN"/>
        </w:rPr>
        <w:t xml:space="preserve"> de </w:t>
      </w:r>
      <w:r w:rsidRPr="0038517D">
        <w:rPr>
          <w:rFonts w:ascii="Times New Roman" w:hAnsi="Times New Roman" w:cs="Times New Roman"/>
          <w:sz w:val="24"/>
          <w:szCs w:val="28"/>
          <w:lang w:val="es-HN"/>
        </w:rPr>
        <w:t xml:space="preserve">una herramienta de Inteligencia de Negocios </w:t>
      </w:r>
      <w:r w:rsidR="00975EF2">
        <w:rPr>
          <w:rFonts w:ascii="Times New Roman" w:hAnsi="Times New Roman" w:cs="Times New Roman"/>
          <w:sz w:val="24"/>
          <w:szCs w:val="28"/>
          <w:lang w:val="es-HN"/>
        </w:rPr>
        <w:t>que será implementada en</w:t>
      </w:r>
      <w:r w:rsidRPr="0038517D">
        <w:rPr>
          <w:rFonts w:ascii="Times New Roman" w:hAnsi="Times New Roman" w:cs="Times New Roman"/>
          <w:sz w:val="24"/>
          <w:szCs w:val="28"/>
          <w:lang w:val="es-HN"/>
        </w:rPr>
        <w:t xml:space="preserve"> el Instituto San José del C</w:t>
      </w:r>
      <w:r>
        <w:rPr>
          <w:rFonts w:ascii="Times New Roman" w:hAnsi="Times New Roman" w:cs="Times New Roman"/>
          <w:sz w:val="24"/>
          <w:szCs w:val="28"/>
          <w:lang w:val="es-HN"/>
        </w:rPr>
        <w:t>armen, este plan</w:t>
      </w:r>
      <w:r w:rsidR="00975EF2">
        <w:rPr>
          <w:rFonts w:ascii="Times New Roman" w:hAnsi="Times New Roman" w:cs="Times New Roman"/>
          <w:sz w:val="24"/>
          <w:szCs w:val="28"/>
          <w:lang w:val="es-HN"/>
        </w:rPr>
        <w:t xml:space="preserve"> de proyecto</w:t>
      </w:r>
      <w:r>
        <w:rPr>
          <w:rFonts w:ascii="Times New Roman" w:hAnsi="Times New Roman" w:cs="Times New Roman"/>
          <w:sz w:val="24"/>
          <w:szCs w:val="28"/>
          <w:lang w:val="es-HN"/>
        </w:rPr>
        <w:t xml:space="preserve"> sigue todos los formatos y </w:t>
      </w:r>
      <w:r w:rsidR="00975EF2">
        <w:rPr>
          <w:rFonts w:ascii="Times New Roman" w:hAnsi="Times New Roman" w:cs="Times New Roman"/>
          <w:sz w:val="24"/>
          <w:szCs w:val="28"/>
          <w:lang w:val="es-HN"/>
        </w:rPr>
        <w:t>guías</w:t>
      </w:r>
      <w:r>
        <w:rPr>
          <w:rFonts w:ascii="Times New Roman" w:hAnsi="Times New Roman" w:cs="Times New Roman"/>
          <w:sz w:val="24"/>
          <w:szCs w:val="28"/>
          <w:lang w:val="es-HN"/>
        </w:rPr>
        <w:t xml:space="preserve"> establecidas por el Pr</w:t>
      </w:r>
      <w:r w:rsidR="00975EF2">
        <w:rPr>
          <w:rFonts w:ascii="Times New Roman" w:hAnsi="Times New Roman" w:cs="Times New Roman"/>
          <w:sz w:val="24"/>
          <w:szCs w:val="28"/>
          <w:lang w:val="es-HN"/>
        </w:rPr>
        <w:t>oject Manager Institute (PMI).</w:t>
      </w:r>
    </w:p>
    <w:p w14:paraId="07578C05" w14:textId="1244143D" w:rsidR="0038517D" w:rsidRPr="002D44F6" w:rsidRDefault="0038517D" w:rsidP="00975EF2">
      <w:pPr>
        <w:pStyle w:val="Ttulo1"/>
        <w:numPr>
          <w:ilvl w:val="2"/>
          <w:numId w:val="20"/>
        </w:numPr>
        <w:spacing w:before="200" w:after="200" w:line="259" w:lineRule="auto"/>
      </w:pPr>
      <w:bookmarkStart w:id="261" w:name="_Toc11396505"/>
      <w:r w:rsidRPr="0038517D">
        <w:rPr>
          <w:sz w:val="24"/>
          <w:lang w:val="es-ES"/>
        </w:rPr>
        <w:t>Nombre del Proyecto.</w:t>
      </w:r>
      <w:bookmarkEnd w:id="261"/>
      <w:r w:rsidRPr="0038517D">
        <w:rPr>
          <w:sz w:val="24"/>
          <w:lang w:val="es-ES"/>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2"/>
        <w:gridCol w:w="5408"/>
      </w:tblGrid>
      <w:tr w:rsidR="0038517D" w:rsidRPr="003403DB" w14:paraId="169BEA3D" w14:textId="77777777" w:rsidTr="0038517D">
        <w:tc>
          <w:tcPr>
            <w:tcW w:w="3119" w:type="dxa"/>
            <w:shd w:val="clear" w:color="auto" w:fill="auto"/>
          </w:tcPr>
          <w:p w14:paraId="44A359EF"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Empresa / Organización</w:t>
            </w:r>
          </w:p>
        </w:tc>
        <w:tc>
          <w:tcPr>
            <w:tcW w:w="5751" w:type="dxa"/>
            <w:shd w:val="clear" w:color="auto" w:fill="auto"/>
          </w:tcPr>
          <w:p w14:paraId="49BDEF8E"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Instituto San José del Carmen</w:t>
            </w:r>
          </w:p>
        </w:tc>
      </w:tr>
      <w:tr w:rsidR="0038517D" w:rsidRPr="003403DB" w14:paraId="6F7A8E3A" w14:textId="77777777" w:rsidTr="0038517D">
        <w:tc>
          <w:tcPr>
            <w:tcW w:w="3119" w:type="dxa"/>
            <w:shd w:val="clear" w:color="auto" w:fill="auto"/>
          </w:tcPr>
          <w:p w14:paraId="7675DCDB"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Proyecto</w:t>
            </w:r>
          </w:p>
        </w:tc>
        <w:tc>
          <w:tcPr>
            <w:tcW w:w="5751" w:type="dxa"/>
            <w:shd w:val="clear" w:color="auto" w:fill="auto"/>
          </w:tcPr>
          <w:p w14:paraId="22A6AE54"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Solución de BI para la planeación Efectiva de los Recursos y Administración del ISJC</w:t>
            </w:r>
            <w:r w:rsidRPr="002D44F6">
              <w:rPr>
                <w:rFonts w:ascii="Times New Roman" w:eastAsia="Times New Roman" w:hAnsi="Times New Roman"/>
                <w:color w:val="000000"/>
                <w:sz w:val="24"/>
                <w:szCs w:val="24"/>
                <w:lang w:eastAsia="es-VE"/>
              </w:rPr>
              <w:t xml:space="preserve"> </w:t>
            </w:r>
          </w:p>
        </w:tc>
      </w:tr>
      <w:tr w:rsidR="0038517D" w:rsidRPr="003403DB" w14:paraId="108DB217" w14:textId="77777777" w:rsidTr="0038517D">
        <w:tc>
          <w:tcPr>
            <w:tcW w:w="3119" w:type="dxa"/>
            <w:shd w:val="clear" w:color="auto" w:fill="auto"/>
          </w:tcPr>
          <w:p w14:paraId="4BAF2C5F"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Fecha de preparación</w:t>
            </w:r>
          </w:p>
        </w:tc>
        <w:tc>
          <w:tcPr>
            <w:tcW w:w="5751" w:type="dxa"/>
            <w:shd w:val="clear" w:color="auto" w:fill="auto"/>
          </w:tcPr>
          <w:p w14:paraId="1A462888"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AGOSTO</w:t>
            </w:r>
            <w:r w:rsidRPr="002D44F6">
              <w:rPr>
                <w:rFonts w:ascii="Times New Roman" w:eastAsia="Times New Roman" w:hAnsi="Times New Roman"/>
                <w:color w:val="000000"/>
                <w:sz w:val="24"/>
                <w:szCs w:val="24"/>
                <w:lang w:eastAsia="es-VE"/>
              </w:rPr>
              <w:t xml:space="preserve"> 201</w:t>
            </w:r>
            <w:r>
              <w:rPr>
                <w:rFonts w:ascii="Times New Roman" w:eastAsia="Times New Roman" w:hAnsi="Times New Roman"/>
                <w:color w:val="000000"/>
                <w:sz w:val="24"/>
                <w:szCs w:val="24"/>
                <w:lang w:eastAsia="es-VE"/>
              </w:rPr>
              <w:t>9</w:t>
            </w:r>
          </w:p>
        </w:tc>
      </w:tr>
      <w:tr w:rsidR="0038517D" w:rsidRPr="003403DB" w14:paraId="57248565" w14:textId="77777777" w:rsidTr="0038517D">
        <w:tc>
          <w:tcPr>
            <w:tcW w:w="3119" w:type="dxa"/>
            <w:shd w:val="clear" w:color="auto" w:fill="auto"/>
          </w:tcPr>
          <w:p w14:paraId="26F5D72D"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Cliente</w:t>
            </w:r>
          </w:p>
        </w:tc>
        <w:tc>
          <w:tcPr>
            <w:tcW w:w="5751" w:type="dxa"/>
            <w:shd w:val="clear" w:color="auto" w:fill="auto"/>
          </w:tcPr>
          <w:p w14:paraId="404CA361"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Administración y Dirección del ISJC</w:t>
            </w:r>
          </w:p>
        </w:tc>
      </w:tr>
      <w:tr w:rsidR="0038517D" w:rsidRPr="003403DB" w14:paraId="02796608" w14:textId="77777777" w:rsidTr="0038517D">
        <w:tc>
          <w:tcPr>
            <w:tcW w:w="3119" w:type="dxa"/>
            <w:shd w:val="clear" w:color="auto" w:fill="auto"/>
          </w:tcPr>
          <w:p w14:paraId="2F1E66A2"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Patrocinador principal</w:t>
            </w:r>
          </w:p>
        </w:tc>
        <w:tc>
          <w:tcPr>
            <w:tcW w:w="5751" w:type="dxa"/>
            <w:shd w:val="clear" w:color="auto" w:fill="auto"/>
          </w:tcPr>
          <w:p w14:paraId="3C5420C1"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Hna. María de Jesús del Cid</w:t>
            </w:r>
            <w:r w:rsidRPr="002D44F6">
              <w:rPr>
                <w:rFonts w:ascii="Times New Roman" w:eastAsia="Times New Roman" w:hAnsi="Times New Roman"/>
                <w:color w:val="000000"/>
                <w:sz w:val="24"/>
                <w:szCs w:val="24"/>
                <w:lang w:eastAsia="es-VE"/>
              </w:rPr>
              <w:t xml:space="preserve"> </w:t>
            </w:r>
            <w:r>
              <w:rPr>
                <w:rFonts w:ascii="Times New Roman" w:eastAsia="Times New Roman" w:hAnsi="Times New Roman"/>
                <w:color w:val="000000"/>
                <w:sz w:val="24"/>
                <w:szCs w:val="24"/>
                <w:lang w:eastAsia="es-VE"/>
              </w:rPr>
              <w:t>(DIRECTORA GENERAL)</w:t>
            </w:r>
          </w:p>
        </w:tc>
      </w:tr>
      <w:tr w:rsidR="0038517D" w:rsidRPr="003403DB" w14:paraId="359B4090" w14:textId="77777777" w:rsidTr="0038517D">
        <w:tc>
          <w:tcPr>
            <w:tcW w:w="3119" w:type="dxa"/>
            <w:shd w:val="clear" w:color="auto" w:fill="auto"/>
          </w:tcPr>
          <w:p w14:paraId="064BF330"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Gerente de proyecto</w:t>
            </w:r>
          </w:p>
        </w:tc>
        <w:tc>
          <w:tcPr>
            <w:tcW w:w="5751" w:type="dxa"/>
            <w:shd w:val="clear" w:color="auto" w:fill="auto"/>
          </w:tcPr>
          <w:p w14:paraId="2ABD2759"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Ing. Marvin Ricardo Toro (Jefe de Informática)</w:t>
            </w:r>
          </w:p>
        </w:tc>
      </w:tr>
    </w:tbl>
    <w:p w14:paraId="6221C1FB" w14:textId="77777777" w:rsidR="0038517D" w:rsidRDefault="0038517D" w:rsidP="0038517D">
      <w:pPr>
        <w:pStyle w:val="Ttulo2"/>
      </w:pPr>
      <w:bookmarkStart w:id="262" w:name="_Toc11149981"/>
      <w:bookmarkStart w:id="263" w:name="_Toc11396507"/>
    </w:p>
    <w:p w14:paraId="2008AA98" w14:textId="3C4EA400" w:rsidR="0038517D" w:rsidRDefault="0038517D" w:rsidP="001C7671">
      <w:pPr>
        <w:pStyle w:val="Ttulo2"/>
        <w:numPr>
          <w:ilvl w:val="2"/>
          <w:numId w:val="20"/>
        </w:numPr>
      </w:pPr>
      <w:r w:rsidRPr="002D44F6">
        <w:t>Patrocinador / Patrocinadores</w:t>
      </w:r>
      <w:bookmarkEnd w:id="262"/>
      <w:bookmarkEnd w:id="263"/>
    </w:p>
    <w:p w14:paraId="78ADEFE7" w14:textId="77777777" w:rsidR="001C7671" w:rsidRPr="001C7671" w:rsidRDefault="001C7671" w:rsidP="001C7671">
      <w:pPr>
        <w:pStyle w:val="Prrafodelista"/>
        <w:ind w:left="108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7"/>
        <w:gridCol w:w="1723"/>
        <w:gridCol w:w="2134"/>
        <w:gridCol w:w="2146"/>
      </w:tblGrid>
      <w:tr w:rsidR="0038517D" w:rsidRPr="00B94149" w14:paraId="3881FD5F" w14:textId="77777777" w:rsidTr="0038517D">
        <w:trPr>
          <w:cantSplit/>
          <w:tblHeader/>
        </w:trPr>
        <w:tc>
          <w:tcPr>
            <w:tcW w:w="2439" w:type="dxa"/>
            <w:shd w:val="clear" w:color="auto" w:fill="auto"/>
          </w:tcPr>
          <w:p w14:paraId="078555F3"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Nombre</w:t>
            </w:r>
          </w:p>
        </w:tc>
        <w:tc>
          <w:tcPr>
            <w:tcW w:w="1639" w:type="dxa"/>
            <w:shd w:val="clear" w:color="auto" w:fill="auto"/>
          </w:tcPr>
          <w:p w14:paraId="213EFEC1"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Cargo</w:t>
            </w:r>
          </w:p>
        </w:tc>
        <w:tc>
          <w:tcPr>
            <w:tcW w:w="2150" w:type="dxa"/>
            <w:shd w:val="clear" w:color="auto" w:fill="auto"/>
          </w:tcPr>
          <w:p w14:paraId="08C003CA"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 xml:space="preserve">Departamento </w:t>
            </w:r>
          </w:p>
        </w:tc>
        <w:tc>
          <w:tcPr>
            <w:tcW w:w="2162" w:type="dxa"/>
            <w:shd w:val="clear" w:color="auto" w:fill="auto"/>
          </w:tcPr>
          <w:p w14:paraId="495E0F69"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 xml:space="preserve">Rama ejecutiva </w:t>
            </w:r>
          </w:p>
        </w:tc>
      </w:tr>
      <w:tr w:rsidR="0038517D" w:rsidRPr="00B94149" w14:paraId="4A41A796" w14:textId="77777777" w:rsidTr="0038517D">
        <w:tc>
          <w:tcPr>
            <w:tcW w:w="2439" w:type="dxa"/>
            <w:shd w:val="clear" w:color="auto" w:fill="auto"/>
          </w:tcPr>
          <w:p w14:paraId="6DE1F143"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bookmarkStart w:id="264" w:name="_Hlk16198525"/>
            <w:r w:rsidRPr="002D44F6">
              <w:rPr>
                <w:rFonts w:ascii="Times New Roman" w:eastAsia="Times New Roman" w:hAnsi="Times New Roman"/>
                <w:color w:val="000000"/>
                <w:sz w:val="24"/>
                <w:szCs w:val="24"/>
                <w:lang w:eastAsia="es-VE"/>
              </w:rPr>
              <w:t>Lic. Ricardo Valiente</w:t>
            </w:r>
          </w:p>
        </w:tc>
        <w:tc>
          <w:tcPr>
            <w:tcW w:w="1639" w:type="dxa"/>
            <w:shd w:val="clear" w:color="auto" w:fill="auto"/>
          </w:tcPr>
          <w:p w14:paraId="0FF189AF"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color w:val="000000"/>
                <w:sz w:val="24"/>
                <w:szCs w:val="24"/>
                <w:lang w:eastAsia="es-VE"/>
              </w:rPr>
              <w:t xml:space="preserve">Asesor </w:t>
            </w:r>
          </w:p>
        </w:tc>
        <w:tc>
          <w:tcPr>
            <w:tcW w:w="2150" w:type="dxa"/>
            <w:shd w:val="clear" w:color="auto" w:fill="auto"/>
          </w:tcPr>
          <w:p w14:paraId="403BB93E"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Académic</w:t>
            </w:r>
            <w:r>
              <w:rPr>
                <w:rFonts w:ascii="Times New Roman" w:eastAsia="Times New Roman" w:hAnsi="Times New Roman"/>
                <w:color w:val="000000"/>
                <w:sz w:val="24"/>
                <w:szCs w:val="24"/>
                <w:lang w:eastAsia="es-VE"/>
              </w:rPr>
              <w:t>o</w:t>
            </w:r>
          </w:p>
        </w:tc>
        <w:tc>
          <w:tcPr>
            <w:tcW w:w="2162" w:type="dxa"/>
            <w:shd w:val="clear" w:color="auto" w:fill="auto"/>
          </w:tcPr>
          <w:p w14:paraId="4E3E61FB"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Asesoría Académica</w:t>
            </w:r>
          </w:p>
        </w:tc>
      </w:tr>
      <w:tr w:rsidR="0038517D" w:rsidRPr="00B94149" w14:paraId="4E2BE331" w14:textId="77777777" w:rsidTr="0038517D">
        <w:tc>
          <w:tcPr>
            <w:tcW w:w="2439" w:type="dxa"/>
            <w:shd w:val="clear" w:color="auto" w:fill="auto"/>
          </w:tcPr>
          <w:p w14:paraId="53C6F152" w14:textId="77777777" w:rsidR="0038517D" w:rsidRPr="002D44F6" w:rsidRDefault="0038517D" w:rsidP="0038517D">
            <w:pPr>
              <w:spacing w:after="0" w:line="480" w:lineRule="auto"/>
              <w:jc w:val="center"/>
              <w:rPr>
                <w:rFonts w:eastAsia="Times New Roman" w:cs="Arial"/>
                <w:b/>
                <w:color w:val="000000"/>
                <w:sz w:val="24"/>
                <w:szCs w:val="24"/>
                <w:lang w:eastAsia="es-VE"/>
              </w:rPr>
            </w:pPr>
            <w:r w:rsidRPr="002D44F6">
              <w:rPr>
                <w:rFonts w:ascii="Times New Roman" w:eastAsia="Times New Roman" w:hAnsi="Times New Roman"/>
                <w:color w:val="000000"/>
                <w:sz w:val="24"/>
                <w:szCs w:val="24"/>
                <w:lang w:eastAsia="es-VE"/>
              </w:rPr>
              <w:t>Hna. María de Jesús del Cid</w:t>
            </w:r>
          </w:p>
        </w:tc>
        <w:tc>
          <w:tcPr>
            <w:tcW w:w="1639" w:type="dxa"/>
            <w:shd w:val="clear" w:color="auto" w:fill="auto"/>
          </w:tcPr>
          <w:p w14:paraId="1224A9BD" w14:textId="245C041A" w:rsidR="0038517D" w:rsidRPr="002D44F6" w:rsidRDefault="0038517D" w:rsidP="0038517D">
            <w:pPr>
              <w:spacing w:after="0" w:line="480" w:lineRule="auto"/>
              <w:jc w:val="center"/>
              <w:rPr>
                <w:rFonts w:eastAsia="Times New Roman" w:cs="Arial"/>
                <w:b/>
                <w:color w:val="000000"/>
                <w:sz w:val="24"/>
                <w:szCs w:val="24"/>
                <w:lang w:eastAsia="es-VE"/>
              </w:rPr>
            </w:pPr>
            <w:r>
              <w:rPr>
                <w:rFonts w:ascii="Times New Roman" w:eastAsia="Times New Roman" w:hAnsi="Times New Roman"/>
                <w:color w:val="000000"/>
                <w:sz w:val="24"/>
                <w:szCs w:val="24"/>
                <w:lang w:eastAsia="es-VE"/>
              </w:rPr>
              <w:t>Directora de la I</w:t>
            </w:r>
            <w:r w:rsidRPr="002D44F6">
              <w:rPr>
                <w:rFonts w:ascii="Times New Roman" w:eastAsia="Times New Roman" w:hAnsi="Times New Roman"/>
                <w:color w:val="000000"/>
                <w:sz w:val="24"/>
                <w:szCs w:val="24"/>
                <w:lang w:eastAsia="es-VE"/>
              </w:rPr>
              <w:t xml:space="preserve">nstitución </w:t>
            </w:r>
          </w:p>
        </w:tc>
        <w:tc>
          <w:tcPr>
            <w:tcW w:w="2150" w:type="dxa"/>
            <w:shd w:val="clear" w:color="auto" w:fill="auto"/>
          </w:tcPr>
          <w:p w14:paraId="23906E0F" w14:textId="77777777" w:rsidR="0038517D" w:rsidRPr="002D44F6" w:rsidRDefault="0038517D" w:rsidP="0038517D">
            <w:pPr>
              <w:spacing w:after="0" w:line="480" w:lineRule="auto"/>
              <w:jc w:val="center"/>
              <w:rPr>
                <w:rFonts w:eastAsia="Times New Roman" w:cs="Arial"/>
                <w:b/>
                <w:color w:val="000000"/>
                <w:sz w:val="24"/>
                <w:szCs w:val="24"/>
                <w:lang w:eastAsia="es-VE"/>
              </w:rPr>
            </w:pPr>
            <w:r w:rsidRPr="002D44F6">
              <w:rPr>
                <w:rFonts w:ascii="Times New Roman" w:eastAsia="Times New Roman" w:hAnsi="Times New Roman"/>
                <w:color w:val="000000"/>
                <w:sz w:val="24"/>
                <w:szCs w:val="24"/>
                <w:lang w:eastAsia="es-VE"/>
              </w:rPr>
              <w:t>Dirección</w:t>
            </w:r>
          </w:p>
        </w:tc>
        <w:tc>
          <w:tcPr>
            <w:tcW w:w="2162" w:type="dxa"/>
            <w:shd w:val="clear" w:color="auto" w:fill="auto"/>
          </w:tcPr>
          <w:p w14:paraId="76DB0A57" w14:textId="77777777" w:rsidR="0038517D"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Directora</w:t>
            </w:r>
          </w:p>
          <w:p w14:paraId="4C28A417" w14:textId="77777777" w:rsidR="0038517D" w:rsidRPr="002074D1" w:rsidRDefault="0038517D" w:rsidP="0038517D">
            <w:pPr>
              <w:spacing w:after="0" w:line="480" w:lineRule="auto"/>
              <w:jc w:val="center"/>
              <w:rPr>
                <w:rFonts w:eastAsia="Times New Roman" w:cs="Arial"/>
                <w:color w:val="000000"/>
                <w:sz w:val="24"/>
                <w:szCs w:val="24"/>
                <w:lang w:eastAsia="es-VE"/>
              </w:rPr>
            </w:pPr>
            <w:r>
              <w:rPr>
                <w:rFonts w:eastAsia="Times New Roman" w:cs="Arial"/>
                <w:color w:val="000000"/>
                <w:sz w:val="24"/>
                <w:szCs w:val="24"/>
                <w:lang w:eastAsia="es-VE"/>
              </w:rPr>
              <w:t>General</w:t>
            </w:r>
          </w:p>
        </w:tc>
      </w:tr>
      <w:tr w:rsidR="0038517D" w:rsidRPr="00B94149" w14:paraId="5895AF8D" w14:textId="77777777" w:rsidTr="0038517D">
        <w:tc>
          <w:tcPr>
            <w:tcW w:w="2439" w:type="dxa"/>
            <w:shd w:val="clear" w:color="auto" w:fill="auto"/>
          </w:tcPr>
          <w:p w14:paraId="04B7AAAB"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Hna. Alicia Patzán</w:t>
            </w:r>
          </w:p>
        </w:tc>
        <w:tc>
          <w:tcPr>
            <w:tcW w:w="1639" w:type="dxa"/>
            <w:shd w:val="clear" w:color="auto" w:fill="auto"/>
          </w:tcPr>
          <w:p w14:paraId="151B09C3"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Administradora</w:t>
            </w:r>
          </w:p>
        </w:tc>
        <w:tc>
          <w:tcPr>
            <w:tcW w:w="2150" w:type="dxa"/>
            <w:shd w:val="clear" w:color="auto" w:fill="auto"/>
          </w:tcPr>
          <w:p w14:paraId="495234B0"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 xml:space="preserve">Administración </w:t>
            </w:r>
          </w:p>
        </w:tc>
        <w:tc>
          <w:tcPr>
            <w:tcW w:w="2162" w:type="dxa"/>
            <w:shd w:val="clear" w:color="auto" w:fill="auto"/>
          </w:tcPr>
          <w:p w14:paraId="71BC1C46"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Administradora</w:t>
            </w:r>
          </w:p>
        </w:tc>
      </w:tr>
      <w:bookmarkEnd w:id="264"/>
    </w:tbl>
    <w:p w14:paraId="017C9376" w14:textId="77777777" w:rsidR="0038517D" w:rsidRDefault="0038517D" w:rsidP="0038517D">
      <w:pPr>
        <w:pStyle w:val="Ttulo1"/>
        <w:ind w:left="720"/>
        <w:rPr>
          <w:rFonts w:eastAsia="Times New Roman"/>
          <w:lang w:val="es-ES" w:eastAsia="es-HN"/>
        </w:rPr>
      </w:pPr>
    </w:p>
    <w:p w14:paraId="2331C42D" w14:textId="16C4CE51" w:rsidR="0038517D" w:rsidRDefault="0038517D" w:rsidP="001C7671">
      <w:pPr>
        <w:pStyle w:val="Ttulo1"/>
        <w:numPr>
          <w:ilvl w:val="2"/>
          <w:numId w:val="20"/>
        </w:numPr>
        <w:spacing w:before="200" w:after="200" w:line="259" w:lineRule="auto"/>
        <w:rPr>
          <w:rFonts w:eastAsia="Times New Roman"/>
          <w:sz w:val="24"/>
          <w:lang w:val="es-ES" w:eastAsia="es-HN"/>
        </w:rPr>
      </w:pPr>
      <w:bookmarkStart w:id="265" w:name="_Toc11396508"/>
      <w:r w:rsidRPr="001C7671">
        <w:rPr>
          <w:rFonts w:eastAsia="Times New Roman"/>
          <w:sz w:val="24"/>
          <w:lang w:val="es-ES" w:eastAsia="es-HN"/>
        </w:rPr>
        <w:t>Antecedentes</w:t>
      </w:r>
      <w:r w:rsidR="005840A1" w:rsidRPr="001C7671">
        <w:rPr>
          <w:rFonts w:eastAsia="Times New Roman"/>
          <w:sz w:val="24"/>
          <w:lang w:val="es-ES" w:eastAsia="es-HN"/>
        </w:rPr>
        <w:t xml:space="preserve"> del Proyecto</w:t>
      </w:r>
      <w:r w:rsidRPr="001C7671">
        <w:rPr>
          <w:rFonts w:eastAsia="Times New Roman"/>
          <w:sz w:val="24"/>
          <w:lang w:val="es-ES" w:eastAsia="es-HN"/>
        </w:rPr>
        <w:t>.</w:t>
      </w:r>
      <w:bookmarkEnd w:id="265"/>
      <w:r w:rsidRPr="001C7671">
        <w:rPr>
          <w:rFonts w:eastAsia="Times New Roman"/>
          <w:sz w:val="24"/>
          <w:lang w:val="es-ES" w:eastAsia="es-HN"/>
        </w:rPr>
        <w:t xml:space="preserve"> </w:t>
      </w:r>
    </w:p>
    <w:p w14:paraId="2D1EF774" w14:textId="54E52A6C" w:rsidR="00985529" w:rsidRPr="00985529" w:rsidRDefault="00985529" w:rsidP="00985529">
      <w:pPr>
        <w:spacing w:line="480" w:lineRule="auto"/>
        <w:ind w:firstLine="360"/>
        <w:rPr>
          <w:rFonts w:ascii="Times New Roman" w:hAnsi="Times New Roman" w:cs="Times New Roman"/>
          <w:sz w:val="24"/>
          <w:lang w:eastAsia="es-HN"/>
        </w:rPr>
      </w:pPr>
      <w:r w:rsidRPr="00985529">
        <w:rPr>
          <w:rFonts w:ascii="Times New Roman" w:hAnsi="Times New Roman" w:cs="Times New Roman"/>
          <w:sz w:val="24"/>
          <w:lang w:eastAsia="es-HN"/>
        </w:rPr>
        <w:t>El Instituto San José del Carmen tiene implementado para sus operaciones diversos sistemas en sus diferentes</w:t>
      </w:r>
      <w:r>
        <w:rPr>
          <w:rFonts w:ascii="Times New Roman" w:hAnsi="Times New Roman" w:cs="Times New Roman"/>
          <w:sz w:val="24"/>
          <w:lang w:eastAsia="es-HN"/>
        </w:rPr>
        <w:t xml:space="preserve"> </w:t>
      </w:r>
      <w:r w:rsidRPr="00985529">
        <w:rPr>
          <w:rFonts w:ascii="Times New Roman" w:hAnsi="Times New Roman" w:cs="Times New Roman"/>
          <w:sz w:val="24"/>
          <w:lang w:eastAsia="es-HN"/>
        </w:rPr>
        <w:t>áreas.</w:t>
      </w:r>
    </w:p>
    <w:p w14:paraId="1807EA05" w14:textId="77777777" w:rsidR="00985529" w:rsidRPr="00985529" w:rsidRDefault="00985529" w:rsidP="00985529">
      <w:pPr>
        <w:rPr>
          <w:rFonts w:ascii="Times New Roman" w:hAnsi="Times New Roman" w:cs="Times New Roman"/>
          <w:sz w:val="24"/>
          <w:lang w:eastAsia="es-HN"/>
        </w:rPr>
      </w:pPr>
      <w:r w:rsidRPr="00985529">
        <w:rPr>
          <w:rFonts w:ascii="Times New Roman" w:hAnsi="Times New Roman" w:cs="Times New Roman"/>
          <w:sz w:val="24"/>
          <w:lang w:eastAsia="es-HN"/>
        </w:rPr>
        <w:t>En el manejo de la información de los diversos sistemas, se encuentran los siguientes</w:t>
      </w:r>
    </w:p>
    <w:p w14:paraId="02A9833C" w14:textId="77777777" w:rsidR="00985529" w:rsidRPr="00985529" w:rsidRDefault="00985529" w:rsidP="00985529">
      <w:pPr>
        <w:rPr>
          <w:rFonts w:ascii="Times New Roman" w:hAnsi="Times New Roman" w:cs="Times New Roman"/>
          <w:sz w:val="24"/>
          <w:lang w:eastAsia="es-HN"/>
        </w:rPr>
      </w:pPr>
      <w:r w:rsidRPr="00985529">
        <w:rPr>
          <w:rFonts w:ascii="Times New Roman" w:hAnsi="Times New Roman" w:cs="Times New Roman"/>
          <w:sz w:val="24"/>
          <w:lang w:eastAsia="es-HN"/>
        </w:rPr>
        <w:t>problemas:</w:t>
      </w:r>
    </w:p>
    <w:p w14:paraId="3C1C37DD"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Duplicidad de información.</w:t>
      </w:r>
    </w:p>
    <w:p w14:paraId="2197F36E" w14:textId="1854FAC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Alta </w:t>
      </w:r>
      <w:r w:rsidR="0019417B">
        <w:rPr>
          <w:rFonts w:ascii="Times New Roman" w:hAnsi="Times New Roman" w:cs="Times New Roman"/>
          <w:sz w:val="24"/>
          <w:lang w:eastAsia="es-HN"/>
        </w:rPr>
        <w:t>dificultad</w:t>
      </w:r>
      <w:r w:rsidRPr="00985529">
        <w:rPr>
          <w:rFonts w:ascii="Times New Roman" w:hAnsi="Times New Roman" w:cs="Times New Roman"/>
          <w:sz w:val="24"/>
          <w:lang w:eastAsia="es-HN"/>
        </w:rPr>
        <w:t xml:space="preserve"> en la </w:t>
      </w:r>
      <w:r w:rsidR="0019417B">
        <w:rPr>
          <w:rFonts w:ascii="Times New Roman" w:hAnsi="Times New Roman" w:cs="Times New Roman"/>
          <w:sz w:val="24"/>
          <w:lang w:eastAsia="es-HN"/>
        </w:rPr>
        <w:t>acceso, búsqueda</w:t>
      </w:r>
      <w:r w:rsidRPr="00985529">
        <w:rPr>
          <w:rFonts w:ascii="Times New Roman" w:hAnsi="Times New Roman" w:cs="Times New Roman"/>
          <w:sz w:val="24"/>
          <w:lang w:eastAsia="es-HN"/>
        </w:rPr>
        <w:t xml:space="preserve"> y procesamiento de la información.</w:t>
      </w:r>
    </w:p>
    <w:p w14:paraId="5D627AC8" w14:textId="46839AB9"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Alta</w:t>
      </w: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dificultad</w:t>
      </w:r>
      <w:r w:rsidR="0019417B" w:rsidRPr="00985529">
        <w:rPr>
          <w:rFonts w:ascii="Times New Roman" w:hAnsi="Times New Roman" w:cs="Times New Roman"/>
          <w:sz w:val="24"/>
          <w:lang w:eastAsia="es-HN"/>
        </w:rPr>
        <w:t xml:space="preserve"> </w:t>
      </w:r>
      <w:r w:rsidRPr="00985529">
        <w:rPr>
          <w:rFonts w:ascii="Times New Roman" w:hAnsi="Times New Roman" w:cs="Times New Roman"/>
          <w:sz w:val="24"/>
          <w:lang w:eastAsia="es-HN"/>
        </w:rPr>
        <w:t>en la extracción de datos.</w:t>
      </w:r>
    </w:p>
    <w:p w14:paraId="260D30DC" w14:textId="1011E4B8"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Necesidad de </w:t>
      </w:r>
      <w:r w:rsidR="0019417B">
        <w:rPr>
          <w:rFonts w:ascii="Times New Roman" w:hAnsi="Times New Roman" w:cs="Times New Roman"/>
          <w:sz w:val="24"/>
          <w:lang w:eastAsia="es-HN"/>
        </w:rPr>
        <w:t>habilidades</w:t>
      </w:r>
      <w:r w:rsidRPr="00985529">
        <w:rPr>
          <w:rFonts w:ascii="Times New Roman" w:hAnsi="Times New Roman" w:cs="Times New Roman"/>
          <w:sz w:val="24"/>
          <w:lang w:eastAsia="es-HN"/>
        </w:rPr>
        <w:t xml:space="preserve"> técnicos para la generación de nuevos </w:t>
      </w:r>
      <w:r w:rsidR="0019417B">
        <w:rPr>
          <w:rFonts w:ascii="Times New Roman" w:hAnsi="Times New Roman" w:cs="Times New Roman"/>
          <w:sz w:val="24"/>
          <w:lang w:eastAsia="es-HN"/>
        </w:rPr>
        <w:t>reportes</w:t>
      </w:r>
      <w:r w:rsidRPr="00985529">
        <w:rPr>
          <w:rFonts w:ascii="Times New Roman" w:hAnsi="Times New Roman" w:cs="Times New Roman"/>
          <w:sz w:val="24"/>
          <w:lang w:eastAsia="es-HN"/>
        </w:rPr>
        <w:t>.</w:t>
      </w:r>
    </w:p>
    <w:p w14:paraId="63183878"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Alto tránsito de la información a través de medios alternativos como el correo</w:t>
      </w:r>
    </w:p>
    <w:p w14:paraId="333B378D" w14:textId="7303DEAD" w:rsidR="00985529" w:rsidRPr="00985529" w:rsidRDefault="0019417B" w:rsidP="00985529">
      <w:pPr>
        <w:ind w:left="360"/>
        <w:rPr>
          <w:rFonts w:ascii="Times New Roman" w:hAnsi="Times New Roman" w:cs="Times New Roman"/>
          <w:sz w:val="24"/>
          <w:lang w:eastAsia="es-HN"/>
        </w:rPr>
      </w:pPr>
      <w:r>
        <w:rPr>
          <w:rFonts w:ascii="Times New Roman" w:hAnsi="Times New Roman" w:cs="Times New Roman"/>
          <w:sz w:val="24"/>
          <w:lang w:eastAsia="es-HN"/>
        </w:rPr>
        <w:t>e</w:t>
      </w:r>
      <w:r w:rsidRPr="00985529">
        <w:rPr>
          <w:rFonts w:ascii="Times New Roman" w:hAnsi="Times New Roman" w:cs="Times New Roman"/>
          <w:sz w:val="24"/>
          <w:lang w:eastAsia="es-HN"/>
        </w:rPr>
        <w:t>lectrónico</w:t>
      </w:r>
      <w:r>
        <w:rPr>
          <w:rFonts w:ascii="Times New Roman" w:hAnsi="Times New Roman" w:cs="Times New Roman"/>
          <w:sz w:val="24"/>
          <w:lang w:eastAsia="es-HN"/>
        </w:rPr>
        <w:t>s personales</w:t>
      </w:r>
      <w:r w:rsidR="00985529" w:rsidRPr="00985529">
        <w:rPr>
          <w:rFonts w:ascii="Times New Roman" w:hAnsi="Times New Roman" w:cs="Times New Roman"/>
          <w:sz w:val="24"/>
          <w:lang w:eastAsia="es-HN"/>
        </w:rPr>
        <w:t>.</w:t>
      </w:r>
    </w:p>
    <w:p w14:paraId="01CEDB8B"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Falta de integración con otras fuentes de datos.</w:t>
      </w:r>
    </w:p>
    <w:p w14:paraId="0F1DB924" w14:textId="5624241A" w:rsidR="00985529" w:rsidRPr="00985529" w:rsidRDefault="00985529" w:rsidP="0019417B">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Dificultad para </w:t>
      </w:r>
      <w:r w:rsidR="0019417B">
        <w:rPr>
          <w:rFonts w:ascii="Times New Roman" w:hAnsi="Times New Roman" w:cs="Times New Roman"/>
          <w:sz w:val="24"/>
          <w:lang w:eastAsia="es-HN"/>
        </w:rPr>
        <w:t>acceder</w:t>
      </w:r>
      <w:r w:rsidRPr="00985529">
        <w:rPr>
          <w:rFonts w:ascii="Times New Roman" w:hAnsi="Times New Roman" w:cs="Times New Roman"/>
          <w:sz w:val="24"/>
          <w:lang w:eastAsia="es-HN"/>
        </w:rPr>
        <w:t xml:space="preserve"> rápidamente, cómo se relacionan los datos de múl</w:t>
      </w:r>
      <w:r w:rsidR="0019417B">
        <w:rPr>
          <w:rFonts w:ascii="Times New Roman" w:hAnsi="Times New Roman" w:cs="Times New Roman"/>
          <w:sz w:val="24"/>
          <w:lang w:eastAsia="es-HN"/>
        </w:rPr>
        <w:t>tiples fuentes.</w:t>
      </w:r>
    </w:p>
    <w:p w14:paraId="02544983" w14:textId="12240F5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Datos mal organizados</w:t>
      </w:r>
      <w:r w:rsidRPr="00985529">
        <w:rPr>
          <w:rFonts w:ascii="Times New Roman" w:hAnsi="Times New Roman" w:cs="Times New Roman"/>
          <w:sz w:val="24"/>
          <w:lang w:eastAsia="es-HN"/>
        </w:rPr>
        <w:t xml:space="preserve"> que impide rea</w:t>
      </w:r>
      <w:r w:rsidR="0019417B">
        <w:rPr>
          <w:rFonts w:ascii="Times New Roman" w:hAnsi="Times New Roman" w:cs="Times New Roman"/>
          <w:sz w:val="24"/>
          <w:lang w:eastAsia="es-HN"/>
        </w:rPr>
        <w:t>lizar un análisis adecuado de los mismos</w:t>
      </w:r>
      <w:r w:rsidRPr="00985529">
        <w:rPr>
          <w:rFonts w:ascii="Times New Roman" w:hAnsi="Times New Roman" w:cs="Times New Roman"/>
          <w:sz w:val="24"/>
          <w:lang w:eastAsia="es-HN"/>
        </w:rPr>
        <w:t>.</w:t>
      </w:r>
    </w:p>
    <w:p w14:paraId="7694D93D" w14:textId="358C4A26"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Falta de </w:t>
      </w:r>
      <w:r w:rsidR="0019417B">
        <w:rPr>
          <w:rFonts w:ascii="Times New Roman" w:hAnsi="Times New Roman" w:cs="Times New Roman"/>
          <w:sz w:val="24"/>
          <w:lang w:eastAsia="es-HN"/>
        </w:rPr>
        <w:t xml:space="preserve">una </w:t>
      </w:r>
      <w:r w:rsidRPr="00985529">
        <w:rPr>
          <w:rFonts w:ascii="Times New Roman" w:hAnsi="Times New Roman" w:cs="Times New Roman"/>
          <w:sz w:val="24"/>
          <w:lang w:eastAsia="es-HN"/>
        </w:rPr>
        <w:t xml:space="preserve">estandarización para la entrega de </w:t>
      </w:r>
      <w:r w:rsidR="0019417B">
        <w:rPr>
          <w:rFonts w:ascii="Times New Roman" w:hAnsi="Times New Roman" w:cs="Times New Roman"/>
          <w:sz w:val="24"/>
          <w:lang w:eastAsia="es-HN"/>
        </w:rPr>
        <w:t>informes</w:t>
      </w:r>
      <w:r w:rsidRPr="00985529">
        <w:rPr>
          <w:rFonts w:ascii="Times New Roman" w:hAnsi="Times New Roman" w:cs="Times New Roman"/>
          <w:sz w:val="24"/>
          <w:lang w:eastAsia="es-HN"/>
        </w:rPr>
        <w:t>.</w:t>
      </w:r>
    </w:p>
    <w:p w14:paraId="475EF146" w14:textId="58187D2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Alta d</w:t>
      </w:r>
      <w:r w:rsidRPr="00985529">
        <w:rPr>
          <w:rFonts w:ascii="Times New Roman" w:hAnsi="Times New Roman" w:cs="Times New Roman"/>
          <w:sz w:val="24"/>
          <w:lang w:eastAsia="es-HN"/>
        </w:rPr>
        <w:t xml:space="preserve">ificultad para obtener información </w:t>
      </w:r>
      <w:r w:rsidR="0019417B">
        <w:rPr>
          <w:rFonts w:ascii="Times New Roman" w:hAnsi="Times New Roman" w:cs="Times New Roman"/>
          <w:sz w:val="24"/>
          <w:lang w:eastAsia="es-HN"/>
        </w:rPr>
        <w:t xml:space="preserve">sobre </w:t>
      </w:r>
      <w:r w:rsidRPr="00985529">
        <w:rPr>
          <w:rFonts w:ascii="Times New Roman" w:hAnsi="Times New Roman" w:cs="Times New Roman"/>
          <w:sz w:val="24"/>
          <w:lang w:eastAsia="es-HN"/>
        </w:rPr>
        <w:t>el cumplimiento de los objetivos</w:t>
      </w:r>
    </w:p>
    <w:p w14:paraId="205ADB6E"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planificados.</w:t>
      </w:r>
    </w:p>
    <w:p w14:paraId="172BC601" w14:textId="56CE3601" w:rsidR="001C7671" w:rsidRPr="00985529" w:rsidRDefault="00985529" w:rsidP="0037775B">
      <w:pPr>
        <w:spacing w:line="480" w:lineRule="auto"/>
        <w:ind w:firstLine="360"/>
        <w:rPr>
          <w:rFonts w:ascii="Times New Roman" w:hAnsi="Times New Roman" w:cs="Times New Roman"/>
          <w:sz w:val="24"/>
          <w:lang w:eastAsia="es-HN"/>
        </w:rPr>
      </w:pPr>
      <w:r w:rsidRPr="00985529">
        <w:rPr>
          <w:rFonts w:ascii="Times New Roman" w:hAnsi="Times New Roman" w:cs="Times New Roman"/>
          <w:sz w:val="24"/>
          <w:lang w:eastAsia="es-HN"/>
        </w:rPr>
        <w:lastRenderedPageBreak/>
        <w:t xml:space="preserve">En resumen, </w:t>
      </w:r>
      <w:r w:rsidR="0037775B">
        <w:rPr>
          <w:rFonts w:ascii="Times New Roman" w:hAnsi="Times New Roman" w:cs="Times New Roman"/>
          <w:sz w:val="24"/>
          <w:lang w:eastAsia="es-HN"/>
        </w:rPr>
        <w:t>se puede observar</w:t>
      </w:r>
      <w:r w:rsidRPr="00985529">
        <w:rPr>
          <w:rFonts w:ascii="Times New Roman" w:hAnsi="Times New Roman" w:cs="Times New Roman"/>
          <w:sz w:val="24"/>
          <w:lang w:eastAsia="es-HN"/>
        </w:rPr>
        <w:t xml:space="preserve"> que se invierte mucho tiempo en la </w:t>
      </w:r>
      <w:r w:rsidR="0037775B">
        <w:rPr>
          <w:rFonts w:ascii="Times New Roman" w:hAnsi="Times New Roman" w:cs="Times New Roman"/>
          <w:sz w:val="24"/>
          <w:lang w:eastAsia="es-HN"/>
        </w:rPr>
        <w:t>recolección y administración de los datos, además del</w:t>
      </w:r>
      <w:r w:rsidRPr="00985529">
        <w:rPr>
          <w:rFonts w:ascii="Times New Roman" w:hAnsi="Times New Roman" w:cs="Times New Roman"/>
          <w:sz w:val="24"/>
          <w:lang w:eastAsia="es-HN"/>
        </w:rPr>
        <w:t xml:space="preserve"> tiempo que se utiliza para analizar d</w:t>
      </w:r>
      <w:r w:rsidR="0037775B">
        <w:rPr>
          <w:rFonts w:ascii="Times New Roman" w:hAnsi="Times New Roman" w:cs="Times New Roman"/>
          <w:sz w:val="24"/>
          <w:lang w:eastAsia="es-HN"/>
        </w:rPr>
        <w:t xml:space="preserve">icha información, por lo que la </w:t>
      </w:r>
      <w:r w:rsidRPr="00985529">
        <w:rPr>
          <w:rFonts w:ascii="Times New Roman" w:hAnsi="Times New Roman" w:cs="Times New Roman"/>
          <w:sz w:val="24"/>
          <w:lang w:eastAsia="es-HN"/>
        </w:rPr>
        <w:t xml:space="preserve">toma de decisiones sobre esa base es más costosa y poco eficiente. </w:t>
      </w:r>
      <w:r w:rsidRPr="00985529">
        <w:rPr>
          <w:rFonts w:ascii="Times New Roman" w:hAnsi="Times New Roman" w:cs="Times New Roman"/>
          <w:sz w:val="24"/>
          <w:lang w:eastAsia="es-HN"/>
        </w:rPr>
        <w:cr/>
      </w:r>
      <w:r w:rsidR="0037775B" w:rsidRPr="0037775B">
        <w:t xml:space="preserve"> </w:t>
      </w:r>
      <w:r w:rsidR="0037775B" w:rsidRPr="0037775B">
        <w:rPr>
          <w:rFonts w:ascii="Times New Roman" w:hAnsi="Times New Roman" w:cs="Times New Roman"/>
          <w:sz w:val="24"/>
          <w:lang w:eastAsia="es-HN"/>
        </w:rPr>
        <w:t xml:space="preserve">De este análisis se determinó que el problema a abordar es: </w:t>
      </w:r>
      <w:r w:rsidR="0037775B">
        <w:rPr>
          <w:rFonts w:ascii="Times New Roman" w:hAnsi="Times New Roman" w:cs="Times New Roman"/>
          <w:sz w:val="24"/>
          <w:lang w:eastAsia="es-HN"/>
        </w:rPr>
        <w:t>“Falta de una</w:t>
      </w:r>
      <w:r w:rsidR="0037775B" w:rsidRPr="0037775B">
        <w:rPr>
          <w:rFonts w:ascii="Times New Roman" w:hAnsi="Times New Roman" w:cs="Times New Roman"/>
          <w:sz w:val="24"/>
          <w:lang w:eastAsia="es-HN"/>
        </w:rPr>
        <w:t xml:space="preserve"> </w:t>
      </w:r>
      <w:r w:rsidR="00115D56">
        <w:rPr>
          <w:rFonts w:ascii="Times New Roman" w:hAnsi="Times New Roman" w:cs="Times New Roman"/>
          <w:sz w:val="24"/>
          <w:lang w:eastAsia="es-HN"/>
        </w:rPr>
        <w:t>apropiada</w:t>
      </w:r>
      <w:r w:rsidR="00115D56" w:rsidRPr="0037775B">
        <w:rPr>
          <w:rFonts w:ascii="Times New Roman" w:hAnsi="Times New Roman" w:cs="Times New Roman"/>
          <w:sz w:val="24"/>
          <w:lang w:eastAsia="es-HN"/>
        </w:rPr>
        <w:t xml:space="preserve"> </w:t>
      </w:r>
      <w:r w:rsidR="00115D56">
        <w:rPr>
          <w:rFonts w:ascii="Times New Roman" w:hAnsi="Times New Roman" w:cs="Times New Roman"/>
          <w:sz w:val="24"/>
          <w:lang w:eastAsia="es-HN"/>
        </w:rPr>
        <w:t>administración</w:t>
      </w:r>
      <w:r w:rsidR="0037775B">
        <w:rPr>
          <w:rFonts w:ascii="Times New Roman" w:hAnsi="Times New Roman" w:cs="Times New Roman"/>
          <w:sz w:val="24"/>
          <w:lang w:eastAsia="es-HN"/>
        </w:rPr>
        <w:t xml:space="preserve"> </w:t>
      </w:r>
      <w:r w:rsidR="0037775B" w:rsidRPr="0037775B">
        <w:rPr>
          <w:rFonts w:ascii="Times New Roman" w:hAnsi="Times New Roman" w:cs="Times New Roman"/>
          <w:sz w:val="24"/>
          <w:lang w:eastAsia="es-HN"/>
        </w:rPr>
        <w:t xml:space="preserve">de los datos </w:t>
      </w:r>
      <w:r w:rsidR="0037775B">
        <w:rPr>
          <w:rFonts w:ascii="Times New Roman" w:hAnsi="Times New Roman" w:cs="Times New Roman"/>
          <w:sz w:val="24"/>
          <w:lang w:eastAsia="es-HN"/>
        </w:rPr>
        <w:t>para la toma de decisiones en el ISJC</w:t>
      </w:r>
      <w:r w:rsidR="0037775B" w:rsidRPr="0037775B">
        <w:rPr>
          <w:rFonts w:ascii="Times New Roman" w:hAnsi="Times New Roman" w:cs="Times New Roman"/>
          <w:sz w:val="24"/>
          <w:lang w:eastAsia="es-HN"/>
        </w:rPr>
        <w:t>”.</w:t>
      </w:r>
    </w:p>
    <w:p w14:paraId="33B494DA" w14:textId="556F41E2" w:rsidR="0038517D" w:rsidRPr="001C7671" w:rsidRDefault="0038517D" w:rsidP="001C7671">
      <w:pPr>
        <w:pStyle w:val="Ttulo1"/>
        <w:numPr>
          <w:ilvl w:val="2"/>
          <w:numId w:val="20"/>
        </w:numPr>
        <w:spacing w:before="200" w:after="200" w:line="259" w:lineRule="auto"/>
        <w:rPr>
          <w:rFonts w:eastAsia="Times New Roman"/>
          <w:sz w:val="24"/>
          <w:lang w:val="es-ES" w:eastAsia="es-HN"/>
        </w:rPr>
      </w:pPr>
      <w:bookmarkStart w:id="266" w:name="_Toc11396509"/>
      <w:r w:rsidRPr="001C7671">
        <w:rPr>
          <w:rFonts w:eastAsia="Times New Roman"/>
          <w:sz w:val="24"/>
          <w:lang w:val="es-ES" w:eastAsia="es-HN"/>
        </w:rPr>
        <w:t>Situación Actual</w:t>
      </w:r>
      <w:r w:rsidR="001C7671">
        <w:rPr>
          <w:rFonts w:eastAsia="Times New Roman"/>
          <w:sz w:val="24"/>
          <w:lang w:val="es-ES" w:eastAsia="es-HN"/>
        </w:rPr>
        <w:t xml:space="preserve"> de la </w:t>
      </w:r>
      <w:bookmarkEnd w:id="266"/>
      <w:r w:rsidR="001C7671">
        <w:rPr>
          <w:rFonts w:eastAsia="Times New Roman"/>
          <w:sz w:val="24"/>
          <w:lang w:val="es-ES" w:eastAsia="es-HN"/>
        </w:rPr>
        <w:t>Organización.</w:t>
      </w:r>
      <w:r w:rsidRPr="001C7671">
        <w:rPr>
          <w:rFonts w:eastAsia="Times New Roman"/>
          <w:sz w:val="24"/>
          <w:lang w:val="es-ES" w:eastAsia="es-HN"/>
        </w:rPr>
        <w:t xml:space="preserve"> </w:t>
      </w:r>
    </w:p>
    <w:p w14:paraId="31BF3601" w14:textId="77777777" w:rsidR="0038517D" w:rsidRPr="00243EC2" w:rsidRDefault="0038517D" w:rsidP="0038517D">
      <w:pPr>
        <w:rPr>
          <w:lang w:eastAsia="es-HN"/>
        </w:rPr>
      </w:pPr>
    </w:p>
    <w:p w14:paraId="0F8790CB" w14:textId="2E22B1ED" w:rsidR="0038517D" w:rsidRPr="00243EC2" w:rsidRDefault="0038517D" w:rsidP="0038517D">
      <w:pPr>
        <w:spacing w:line="480" w:lineRule="auto"/>
        <w:ind w:firstLine="708"/>
        <w:rPr>
          <w:rFonts w:ascii="Times New Roman" w:hAnsi="Times New Roman" w:cs="Times New Roman"/>
          <w:sz w:val="24"/>
          <w:lang w:eastAsia="es-HN"/>
        </w:rPr>
      </w:pPr>
      <w:r w:rsidRPr="00243EC2">
        <w:rPr>
          <w:rFonts w:ascii="Times New Roman" w:hAnsi="Times New Roman" w:cs="Times New Roman"/>
          <w:sz w:val="24"/>
          <w:lang w:eastAsia="es-HN"/>
        </w:rPr>
        <w:t xml:space="preserve">El gran crecimiento del instituto ha provocado en la gerencia una mayor carga en los controles operacionales, financieros y académicos, dificultando de esta manera la toma propicia y acertada de decisiones, debido a la falta de información relevante de cada una de las áreas del instituto. Una solución de </w:t>
      </w:r>
      <w:r w:rsidR="0069400B">
        <w:rPr>
          <w:rFonts w:ascii="Times New Roman" w:hAnsi="Times New Roman" w:cs="Times New Roman"/>
          <w:sz w:val="24"/>
          <w:lang w:eastAsia="es-HN"/>
        </w:rPr>
        <w:t>Inteligencia de Negocios</w:t>
      </w:r>
      <w:r w:rsidRPr="00243EC2">
        <w:rPr>
          <w:rFonts w:ascii="Times New Roman" w:hAnsi="Times New Roman" w:cs="Times New Roman"/>
          <w:sz w:val="24"/>
          <w:lang w:eastAsia="es-HN"/>
        </w:rPr>
        <w:t xml:space="preserve"> proporcionaría a los directores herramientas como informes, reportes, cuadros de mando, graficas, estadísticas, tendencias y patrones que les ayudarían a supervisar y controlar todos los procesos de la institución y de esta manera tomar las mejores decisiones de manera más oportuna y precisa y de ser necesario realizar cambios en el plan estratégico de la institución</w:t>
      </w:r>
    </w:p>
    <w:p w14:paraId="5ECA79B6" w14:textId="77777777" w:rsidR="0038517D" w:rsidRDefault="0038517D" w:rsidP="0038517D">
      <w:pPr>
        <w:spacing w:line="480" w:lineRule="auto"/>
        <w:ind w:firstLine="708"/>
        <w:rPr>
          <w:rFonts w:ascii="Times New Roman" w:eastAsia="Arial" w:hAnsi="Times New Roman" w:cs="Times New Roman"/>
          <w:sz w:val="24"/>
          <w:szCs w:val="24"/>
          <w:lang w:eastAsia="es-HN"/>
        </w:rPr>
      </w:pPr>
      <w:r w:rsidRPr="004667AC">
        <w:rPr>
          <w:rFonts w:ascii="Times New Roman" w:eastAsia="Arial" w:hAnsi="Times New Roman" w:cs="Times New Roman"/>
          <w:sz w:val="24"/>
          <w:szCs w:val="24"/>
          <w:lang w:eastAsia="es-HN"/>
        </w:rPr>
        <w:t xml:space="preserve">Actualmente el instituto ha comenzado un proceso de conversión institucional, en el cual obtendrá la categoría de instituto experimental, como lo son ya algunos colegios del país (Antares, CIE, </w:t>
      </w:r>
      <w:proofErr w:type="spellStart"/>
      <w:r w:rsidRPr="004667AC">
        <w:rPr>
          <w:rFonts w:ascii="Times New Roman" w:eastAsia="Arial" w:hAnsi="Times New Roman" w:cs="Times New Roman"/>
          <w:sz w:val="24"/>
          <w:szCs w:val="24"/>
          <w:lang w:eastAsia="es-HN"/>
        </w:rPr>
        <w:t>Elvel</w:t>
      </w:r>
      <w:proofErr w:type="spellEnd"/>
      <w:r w:rsidRPr="004667AC">
        <w:rPr>
          <w:rFonts w:ascii="Times New Roman" w:eastAsia="Arial" w:hAnsi="Times New Roman" w:cs="Times New Roman"/>
          <w:sz w:val="24"/>
          <w:szCs w:val="24"/>
          <w:lang w:eastAsia="es-HN"/>
        </w:rPr>
        <w:t xml:space="preserve">, Del Campo, </w:t>
      </w:r>
      <w:proofErr w:type="spellStart"/>
      <w:r w:rsidRPr="004667AC">
        <w:rPr>
          <w:rFonts w:ascii="Times New Roman" w:eastAsia="Arial" w:hAnsi="Times New Roman" w:cs="Times New Roman"/>
          <w:sz w:val="24"/>
          <w:szCs w:val="24"/>
          <w:lang w:eastAsia="es-HN"/>
        </w:rPr>
        <w:t>etc</w:t>
      </w:r>
      <w:proofErr w:type="spellEnd"/>
      <w:r w:rsidRPr="004667AC">
        <w:rPr>
          <w:rFonts w:ascii="Times New Roman" w:eastAsia="Arial" w:hAnsi="Times New Roman" w:cs="Times New Roman"/>
          <w:sz w:val="24"/>
          <w:szCs w:val="24"/>
          <w:lang w:eastAsia="es-HN"/>
        </w:rPr>
        <w:t xml:space="preserve">). Con este estatus el instituto podrá aplicar sus propios métodos de evaluación, mejorar su curricula de estudio, ampliar sus temas de clases y realizar otros cambios académicos que ayuden al estudiante y al instituto a mejorar su calidad. El proyecto </w:t>
      </w:r>
      <w:r>
        <w:rPr>
          <w:rFonts w:ascii="Times New Roman" w:eastAsia="Arial" w:hAnsi="Times New Roman" w:cs="Times New Roman"/>
          <w:sz w:val="24"/>
          <w:szCs w:val="24"/>
          <w:lang w:eastAsia="es-HN"/>
        </w:rPr>
        <w:t>de BI ayuda a potenciar cada uno de los procesos operacionales y académicos de la institución, permitiendo a la gerencias, dirección y coordinación visualizar y controlar mejor sus indicadores claves</w:t>
      </w:r>
      <w:r w:rsidRPr="004667AC">
        <w:rPr>
          <w:rFonts w:ascii="Times New Roman" w:eastAsia="Arial" w:hAnsi="Times New Roman" w:cs="Times New Roman"/>
          <w:sz w:val="24"/>
          <w:szCs w:val="24"/>
          <w:lang w:eastAsia="es-HN"/>
        </w:rPr>
        <w:t xml:space="preserve">. </w:t>
      </w:r>
    </w:p>
    <w:p w14:paraId="18AC1D47" w14:textId="77777777" w:rsidR="0038517D" w:rsidRPr="00FA545F" w:rsidRDefault="0038517D" w:rsidP="0038517D">
      <w:pPr>
        <w:spacing w:line="480" w:lineRule="auto"/>
        <w:ind w:firstLine="708"/>
        <w:rPr>
          <w:rFonts w:ascii="Times New Roman" w:eastAsia="Arial" w:hAnsi="Times New Roman" w:cs="Times New Roman"/>
          <w:sz w:val="24"/>
          <w:szCs w:val="24"/>
          <w:lang w:eastAsia="es-HN"/>
        </w:rPr>
      </w:pPr>
      <w:r>
        <w:rPr>
          <w:rFonts w:ascii="Times New Roman" w:eastAsia="Arial" w:hAnsi="Times New Roman" w:cs="Times New Roman"/>
          <w:sz w:val="24"/>
          <w:szCs w:val="24"/>
          <w:lang w:eastAsia="es-HN"/>
        </w:rPr>
        <w:lastRenderedPageBreak/>
        <w:t xml:space="preserve">Toda la información del Instituto esta almacenada de manera dispersa en los diferentes departamentos y sistemas informáticos de la institución como ser los datos financieros en el departamento de administración, la parte académica en la base de datos del sistema estudiantil, los controles de asistencia y disciplina en el departamento de Consejería, además de toda la información de registros de matrículas en Secretaría. </w:t>
      </w:r>
    </w:p>
    <w:p w14:paraId="1DEBDE53" w14:textId="42E32321" w:rsidR="0038517D" w:rsidRDefault="0038517D" w:rsidP="001C7671">
      <w:pPr>
        <w:pStyle w:val="Ttulo1"/>
        <w:numPr>
          <w:ilvl w:val="2"/>
          <w:numId w:val="20"/>
        </w:numPr>
        <w:spacing w:before="200" w:after="200" w:line="259" w:lineRule="auto"/>
        <w:rPr>
          <w:rFonts w:eastAsia="Times New Roman"/>
          <w:lang w:val="es-ES" w:eastAsia="es-HN"/>
        </w:rPr>
      </w:pPr>
      <w:bookmarkStart w:id="267" w:name="_Toc11396510"/>
      <w:r w:rsidRPr="001C7671">
        <w:rPr>
          <w:rFonts w:eastAsia="Times New Roman"/>
          <w:sz w:val="24"/>
          <w:lang w:val="es-ES" w:eastAsia="es-HN"/>
        </w:rPr>
        <w:t>Justificación del proyecto</w:t>
      </w:r>
      <w:r w:rsidRPr="6E4D7E3C">
        <w:rPr>
          <w:rFonts w:eastAsia="Times New Roman"/>
          <w:lang w:val="es-ES" w:eastAsia="es-HN"/>
        </w:rPr>
        <w:t>.</w:t>
      </w:r>
      <w:bookmarkEnd w:id="267"/>
      <w:r w:rsidRPr="6E4D7E3C">
        <w:rPr>
          <w:rFonts w:eastAsia="Times New Roman"/>
          <w:lang w:val="es-ES" w:eastAsia="es-HN"/>
        </w:rPr>
        <w:t xml:space="preserve"> </w:t>
      </w:r>
      <w:r>
        <w:br/>
      </w:r>
    </w:p>
    <w:p w14:paraId="7CBCCC19" w14:textId="14EC0A47" w:rsidR="0038517D" w:rsidRDefault="0038517D" w:rsidP="0038517D">
      <w:pPr>
        <w:pStyle w:val="Ttulo2"/>
        <w:spacing w:line="480" w:lineRule="auto"/>
        <w:rPr>
          <w:rFonts w:cs="Times New Roman"/>
          <w:b w:val="0"/>
          <w:szCs w:val="24"/>
          <w:lang w:val="es-MX"/>
        </w:rPr>
      </w:pPr>
      <w:r>
        <w:rPr>
          <w:rFonts w:cs="Times New Roman"/>
          <w:b w:val="0"/>
          <w:szCs w:val="24"/>
          <w:lang w:val="es-MX"/>
        </w:rPr>
        <w:t xml:space="preserve">Esta investigación ayudará al Instituto San José del Carmen a establecer los indicadores claves que un centro educativo debe supervisar, indicadores de sus procesos operativos, financieros y académicos, y de esta manera poder determinar si en verdad se están alcanzando las metas y objetivos de la organización. </w:t>
      </w:r>
    </w:p>
    <w:p w14:paraId="3E52FBF7" w14:textId="77777777" w:rsidR="00AE7354" w:rsidRPr="00AE7354" w:rsidRDefault="00AE7354" w:rsidP="00AE7354">
      <w:pPr>
        <w:rPr>
          <w:lang w:val="es-MX"/>
        </w:rPr>
      </w:pPr>
    </w:p>
    <w:p w14:paraId="71EED2E4" w14:textId="56BD33C3" w:rsidR="0038517D" w:rsidRPr="008E68B4" w:rsidRDefault="0038517D" w:rsidP="0038517D">
      <w:pPr>
        <w:spacing w:line="480" w:lineRule="auto"/>
        <w:rPr>
          <w:lang w:val="es-MX"/>
        </w:rPr>
      </w:pPr>
      <w:r>
        <w:rPr>
          <w:lang w:val="es-MX"/>
        </w:rPr>
        <w:tab/>
      </w:r>
      <w:r>
        <w:rPr>
          <w:rFonts w:ascii="Times New Roman" w:hAnsi="Times New Roman" w:cs="Times New Roman"/>
          <w:sz w:val="24"/>
          <w:szCs w:val="24"/>
          <w:lang w:val="es-MX"/>
        </w:rPr>
        <w:t xml:space="preserve">Esta investigación resolverá la dificultad que </w:t>
      </w:r>
      <w:r w:rsidR="0033033B">
        <w:rPr>
          <w:rFonts w:ascii="Times New Roman" w:hAnsi="Times New Roman" w:cs="Times New Roman"/>
          <w:sz w:val="24"/>
          <w:szCs w:val="24"/>
          <w:lang w:val="es-MX"/>
        </w:rPr>
        <w:t>tiene el centro educativo</w:t>
      </w:r>
      <w:r>
        <w:rPr>
          <w:rFonts w:ascii="Times New Roman" w:hAnsi="Times New Roman" w:cs="Times New Roman"/>
          <w:sz w:val="24"/>
          <w:szCs w:val="24"/>
          <w:lang w:val="es-MX"/>
        </w:rPr>
        <w:t xml:space="preserve"> para poder recolectar, estructurar y almacenar los datos resultados de sus indicadores claves, permitiendo de esta manera la gran posibilidad de diseñar e implementar una solución de Business Intelligence que ayudara en gran manera a la toma de decisiones estratégicas.   </w:t>
      </w:r>
    </w:p>
    <w:p w14:paraId="721D5FC0" w14:textId="77777777" w:rsidR="0038517D" w:rsidRDefault="0038517D" w:rsidP="0038517D">
      <w:pPr>
        <w:spacing w:line="480" w:lineRule="auto"/>
        <w:rPr>
          <w:rFonts w:ascii="Times New Roman" w:hAnsi="Times New Roman" w:cs="Times New Roman"/>
          <w:sz w:val="24"/>
          <w:szCs w:val="24"/>
          <w:lang w:val="es-MX"/>
        </w:rPr>
      </w:pPr>
      <w:r>
        <w:rPr>
          <w:lang w:val="es-MX"/>
        </w:rPr>
        <w:tab/>
      </w:r>
      <w:r w:rsidRPr="006A1BE4">
        <w:rPr>
          <w:rFonts w:ascii="Times New Roman" w:hAnsi="Times New Roman" w:cs="Times New Roman"/>
          <w:sz w:val="24"/>
          <w:szCs w:val="24"/>
          <w:lang w:val="es-MX"/>
        </w:rPr>
        <w:t>Gracias a esta herramienta se brindar</w:t>
      </w:r>
      <w:r>
        <w:rPr>
          <w:rFonts w:ascii="Times New Roman" w:hAnsi="Times New Roman" w:cs="Times New Roman"/>
          <w:sz w:val="24"/>
          <w:szCs w:val="24"/>
          <w:lang w:val="es-MX"/>
        </w:rPr>
        <w:t>á</w:t>
      </w:r>
      <w:r w:rsidRPr="006A1BE4">
        <w:rPr>
          <w:rFonts w:ascii="Times New Roman" w:hAnsi="Times New Roman" w:cs="Times New Roman"/>
          <w:sz w:val="24"/>
          <w:szCs w:val="24"/>
          <w:lang w:val="es-MX"/>
        </w:rPr>
        <w:t xml:space="preserve"> una mejora significativa a la toma de decisiones, debido a que se tendrá a la mano la información más relevante de la organización, esto será de gran ayuda a los directores y administradores</w:t>
      </w:r>
      <w:r>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ya que podrán visualizar de manera clara</w:t>
      </w:r>
      <w:r>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w:t>
      </w:r>
      <w:r>
        <w:rPr>
          <w:rFonts w:ascii="Times New Roman" w:hAnsi="Times New Roman" w:cs="Times New Roman"/>
          <w:sz w:val="24"/>
          <w:szCs w:val="24"/>
          <w:lang w:val="es-MX"/>
        </w:rPr>
        <w:t>visual y</w:t>
      </w:r>
      <w:r w:rsidRPr="006A1BE4">
        <w:rPr>
          <w:rFonts w:ascii="Times New Roman" w:hAnsi="Times New Roman" w:cs="Times New Roman"/>
          <w:sz w:val="24"/>
          <w:szCs w:val="24"/>
          <w:lang w:val="es-MX"/>
        </w:rPr>
        <w:t xml:space="preserve"> sencilla los procesos </w:t>
      </w:r>
      <w:r>
        <w:rPr>
          <w:rFonts w:ascii="Times New Roman" w:hAnsi="Times New Roman" w:cs="Times New Roman"/>
          <w:sz w:val="24"/>
          <w:szCs w:val="24"/>
          <w:lang w:val="es-MX"/>
        </w:rPr>
        <w:t xml:space="preserve">e indicadores </w:t>
      </w:r>
      <w:r w:rsidRPr="006A1BE4">
        <w:rPr>
          <w:rFonts w:ascii="Times New Roman" w:hAnsi="Times New Roman" w:cs="Times New Roman"/>
          <w:sz w:val="24"/>
          <w:szCs w:val="24"/>
          <w:lang w:val="es-MX"/>
        </w:rPr>
        <w:t xml:space="preserve">más importantes </w:t>
      </w:r>
      <w:r>
        <w:rPr>
          <w:rFonts w:ascii="Times New Roman" w:hAnsi="Times New Roman" w:cs="Times New Roman"/>
          <w:sz w:val="24"/>
          <w:szCs w:val="24"/>
          <w:lang w:val="es-MX"/>
        </w:rPr>
        <w:t xml:space="preserve">que debe controlar una institución educativa. </w:t>
      </w:r>
    </w:p>
    <w:p w14:paraId="332A6B32" w14:textId="58E08CF8" w:rsidR="0033033B" w:rsidRDefault="0038517D" w:rsidP="0038517D">
      <w:pPr>
        <w:spacing w:line="480" w:lineRule="auto"/>
        <w:rPr>
          <w:rFonts w:ascii="Times New Roman" w:hAnsi="Times New Roman" w:cs="Times New Roman"/>
          <w:sz w:val="24"/>
          <w:szCs w:val="24"/>
          <w:lang w:val="es-MX"/>
        </w:rPr>
      </w:pPr>
      <w:r>
        <w:rPr>
          <w:rFonts w:ascii="Times New Roman" w:hAnsi="Times New Roman" w:cs="Times New Roman"/>
          <w:sz w:val="24"/>
          <w:szCs w:val="24"/>
          <w:lang w:val="es-MX"/>
        </w:rPr>
        <w:tab/>
        <w:t xml:space="preserve">Implementando una solución de </w:t>
      </w:r>
      <w:r w:rsidR="0033033B">
        <w:rPr>
          <w:rFonts w:ascii="Times New Roman" w:hAnsi="Times New Roman" w:cs="Times New Roman"/>
          <w:sz w:val="24"/>
          <w:szCs w:val="24"/>
          <w:lang w:val="es-MX"/>
        </w:rPr>
        <w:t xml:space="preserve">Inteligencia de </w:t>
      </w:r>
      <w:proofErr w:type="spellStart"/>
      <w:r w:rsidR="0033033B">
        <w:rPr>
          <w:rFonts w:ascii="Times New Roman" w:hAnsi="Times New Roman" w:cs="Times New Roman"/>
          <w:sz w:val="24"/>
          <w:szCs w:val="24"/>
          <w:lang w:val="es-MX"/>
        </w:rPr>
        <w:t>Negcios</w:t>
      </w:r>
      <w:proofErr w:type="spellEnd"/>
      <w:r>
        <w:rPr>
          <w:rFonts w:ascii="Times New Roman" w:hAnsi="Times New Roman" w:cs="Times New Roman"/>
          <w:sz w:val="24"/>
          <w:szCs w:val="24"/>
          <w:lang w:val="es-MX"/>
        </w:rPr>
        <w:t xml:space="preserve"> se logrará una mejor administración del conocimiento del Instituto, permitiendo ahora, procesar toda esta información mediante herramientas de procesamiento de datos analíticos, teniendo </w:t>
      </w:r>
      <w:r>
        <w:rPr>
          <w:rFonts w:ascii="Times New Roman" w:hAnsi="Times New Roman" w:cs="Times New Roman"/>
          <w:sz w:val="24"/>
          <w:szCs w:val="24"/>
          <w:lang w:val="es-MX"/>
        </w:rPr>
        <w:lastRenderedPageBreak/>
        <w:t xml:space="preserve">como resultados informes y reportes de primera mano con base en los datos de resultados de los indicadores claves estratégicos. Esto permitirá a los directores del instituto tener un panorama completo de sus procesos y operaciones.  </w:t>
      </w:r>
    </w:p>
    <w:p w14:paraId="6BDFC731" w14:textId="40481E62" w:rsidR="0033033B" w:rsidRDefault="0033033B" w:rsidP="0033033B">
      <w:pPr>
        <w:spacing w:line="240" w:lineRule="auto"/>
        <w:jc w:val="center"/>
        <w:rPr>
          <w:rFonts w:ascii="Times New Roman" w:hAnsi="Times New Roman" w:cs="Times New Roman"/>
          <w:sz w:val="24"/>
          <w:szCs w:val="24"/>
          <w:lang w:val="es-MX"/>
        </w:rPr>
      </w:pPr>
      <w:r>
        <w:rPr>
          <w:rFonts w:ascii="Times New Roman" w:eastAsia="Calibri" w:hAnsi="Times New Roman" w:cs="Times New Roman"/>
          <w:sz w:val="24"/>
        </w:rPr>
        <w:t xml:space="preserve">Gráfico. </w:t>
      </w:r>
      <w:r w:rsidRPr="0030234D">
        <w:rPr>
          <w:rFonts w:ascii="Times New Roman" w:eastAsia="Calibri" w:hAnsi="Times New Roman" w:cs="Times New Roman"/>
          <w:sz w:val="24"/>
        </w:rPr>
        <w:t xml:space="preserve"> Estructura de una solución de Business Intelligence</w:t>
      </w:r>
    </w:p>
    <w:p w14:paraId="000EB237" w14:textId="2422BBC2" w:rsidR="005840A1" w:rsidRDefault="005840A1" w:rsidP="0033033B">
      <w:pPr>
        <w:spacing w:line="240" w:lineRule="auto"/>
        <w:ind w:firstLine="708"/>
        <w:jc w:val="center"/>
        <w:rPr>
          <w:rFonts w:ascii="Times New Roman" w:eastAsia="Calibri" w:hAnsi="Times New Roman" w:cs="Times New Roman"/>
          <w:sz w:val="24"/>
        </w:rPr>
      </w:pPr>
      <w:r w:rsidRPr="0030234D">
        <w:rPr>
          <w:rFonts w:ascii="Calibri" w:eastAsia="Calibri" w:hAnsi="Calibri" w:cs="Times New Roman"/>
          <w:noProof/>
          <w:lang w:val="en-US"/>
        </w:rPr>
        <w:drawing>
          <wp:inline distT="0" distB="0" distL="0" distR="0" wp14:anchorId="0E0D1A0F" wp14:editId="75E65204">
            <wp:extent cx="4276725" cy="2933700"/>
            <wp:effectExtent l="190500" t="190500" r="200025" b="190500"/>
            <wp:docPr id="14" name="Imagen 5" descr="Imagen relacionada"/>
            <wp:cNvGraphicFramePr/>
            <a:graphic xmlns:a="http://schemas.openxmlformats.org/drawingml/2006/main">
              <a:graphicData uri="http://schemas.openxmlformats.org/drawingml/2006/picture">
                <pic:pic xmlns:pic="http://schemas.openxmlformats.org/drawingml/2006/picture">
                  <pic:nvPicPr>
                    <pic:cNvPr id="5" name="Imagen 5" descr="Imagen relacionada"/>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3744" cy="2643548"/>
                    </a:xfrm>
                    <a:prstGeom prst="rect">
                      <a:avLst/>
                    </a:prstGeom>
                    <a:ln>
                      <a:noFill/>
                    </a:ln>
                    <a:effectLst>
                      <a:outerShdw blurRad="190500" algn="tl" rotWithShape="0">
                        <a:srgbClr val="000000">
                          <a:alpha val="70000"/>
                        </a:srgbClr>
                      </a:outerShdw>
                    </a:effectLst>
                  </pic:spPr>
                </pic:pic>
              </a:graphicData>
            </a:graphic>
          </wp:inline>
        </w:drawing>
      </w:r>
      <w:r w:rsidRPr="0030234D">
        <w:rPr>
          <w:rFonts w:ascii="Times New Roman" w:eastAsia="Calibri" w:hAnsi="Times New Roman" w:cs="Times New Roman"/>
          <w:sz w:val="24"/>
        </w:rPr>
        <w:br/>
      </w:r>
      <w:r w:rsidR="0033033B">
        <w:rPr>
          <w:rFonts w:ascii="Times New Roman" w:eastAsia="Calibri" w:hAnsi="Times New Roman" w:cs="Times New Roman"/>
          <w:sz w:val="24"/>
        </w:rPr>
        <w:t xml:space="preserve">Fuente: Obtenido de </w:t>
      </w:r>
      <w:sdt>
        <w:sdtPr>
          <w:rPr>
            <w:rFonts w:ascii="Times New Roman" w:eastAsia="Calibri" w:hAnsi="Times New Roman" w:cs="Times New Roman"/>
            <w:sz w:val="24"/>
          </w:rPr>
          <w:id w:val="268748066"/>
          <w:citation/>
        </w:sdtPr>
        <w:sdtContent>
          <w:r w:rsidR="0033033B">
            <w:rPr>
              <w:rFonts w:ascii="Times New Roman" w:eastAsia="Calibri" w:hAnsi="Times New Roman" w:cs="Times New Roman"/>
              <w:sz w:val="24"/>
            </w:rPr>
            <w:fldChar w:fldCharType="begin"/>
          </w:r>
          <w:r w:rsidR="0033033B">
            <w:rPr>
              <w:rFonts w:ascii="Times New Roman" w:eastAsia="Calibri" w:hAnsi="Times New Roman" w:cs="Times New Roman"/>
              <w:sz w:val="24"/>
            </w:rPr>
            <w:instrText xml:space="preserve"> CITATION Sal16 \l 3082 </w:instrText>
          </w:r>
          <w:r w:rsidR="0033033B">
            <w:rPr>
              <w:rFonts w:ascii="Times New Roman" w:eastAsia="Calibri" w:hAnsi="Times New Roman" w:cs="Times New Roman"/>
              <w:sz w:val="24"/>
            </w:rPr>
            <w:fldChar w:fldCharType="separate"/>
          </w:r>
          <w:r w:rsidR="0033033B" w:rsidRPr="0033033B">
            <w:rPr>
              <w:rFonts w:ascii="Times New Roman" w:eastAsia="Calibri" w:hAnsi="Times New Roman" w:cs="Times New Roman"/>
              <w:noProof/>
              <w:sz w:val="24"/>
            </w:rPr>
            <w:t>(Salamanca, 2016)</w:t>
          </w:r>
          <w:r w:rsidR="0033033B">
            <w:rPr>
              <w:rFonts w:ascii="Times New Roman" w:eastAsia="Calibri" w:hAnsi="Times New Roman" w:cs="Times New Roman"/>
              <w:sz w:val="24"/>
            </w:rPr>
            <w:fldChar w:fldCharType="end"/>
          </w:r>
        </w:sdtContent>
      </w:sdt>
    </w:p>
    <w:p w14:paraId="6389D698" w14:textId="77777777" w:rsidR="0033033B" w:rsidRPr="0030234D" w:rsidRDefault="0033033B" w:rsidP="0033033B">
      <w:pPr>
        <w:spacing w:line="240" w:lineRule="auto"/>
        <w:ind w:firstLine="708"/>
        <w:jc w:val="center"/>
        <w:rPr>
          <w:rFonts w:ascii="Times New Roman" w:eastAsia="Calibri" w:hAnsi="Times New Roman" w:cs="Times New Roman"/>
          <w:sz w:val="24"/>
        </w:rPr>
      </w:pPr>
    </w:p>
    <w:p w14:paraId="5EC48571" w14:textId="6769C989" w:rsidR="0038517D" w:rsidRPr="00E844AD" w:rsidRDefault="0038517D" w:rsidP="00F571A8">
      <w:pPr>
        <w:spacing w:line="480" w:lineRule="auto"/>
        <w:ind w:firstLine="708"/>
        <w:rPr>
          <w:rFonts w:eastAsia="Times New Roman" w:cs="Arial"/>
          <w:color w:val="000000"/>
          <w:sz w:val="24"/>
          <w:szCs w:val="24"/>
          <w:lang w:eastAsia="es-VE"/>
        </w:rPr>
      </w:pPr>
      <w:r w:rsidRPr="004667AC">
        <w:rPr>
          <w:rFonts w:ascii="Times New Roman" w:eastAsia="Arial" w:hAnsi="Times New Roman" w:cs="Times New Roman"/>
          <w:sz w:val="24"/>
          <w:szCs w:val="24"/>
          <w:lang w:eastAsia="es-HN"/>
        </w:rPr>
        <w:t xml:space="preserve">     </w:t>
      </w:r>
      <w:r w:rsidRPr="0030234D">
        <w:rPr>
          <w:rFonts w:ascii="Times New Roman" w:eastAsia="Calibri" w:hAnsi="Times New Roman" w:cs="Times New Roman"/>
          <w:sz w:val="24"/>
        </w:rPr>
        <w:t xml:space="preserve">Los sistemas informáticos son indispensables a la hora de tomar decisiones, ya que los datos son la base más acertada y confiable que se pueda tener, Un sistema de BI es un conjunto de metodologías, aplicaciones y practicas cuyo objetivo principal de recolectar, depurar y transformar los datos de los sistemas operacionales para convertirlos en conocimiento, estos sistemas están estructurados de la siguiente manera: módulo de recolección de datos, módulo de almacenamiento de datos, módulo de procesamiento de datos, módulo de presentación de datos, su estructura básica </w:t>
      </w:r>
      <w:r w:rsidR="00AE7354">
        <w:rPr>
          <w:rFonts w:ascii="Times New Roman" w:eastAsia="Calibri" w:hAnsi="Times New Roman" w:cs="Times New Roman"/>
          <w:sz w:val="24"/>
        </w:rPr>
        <w:t>podemos  verla en el gráfico anterior.</w:t>
      </w:r>
    </w:p>
    <w:p w14:paraId="1E304355" w14:textId="0817A547" w:rsidR="0038517D" w:rsidRPr="00AA2B3A" w:rsidRDefault="0038517D" w:rsidP="00C14C81">
      <w:pPr>
        <w:pStyle w:val="Ttulo1"/>
        <w:numPr>
          <w:ilvl w:val="2"/>
          <w:numId w:val="20"/>
        </w:numPr>
        <w:spacing w:before="200" w:after="200" w:line="259" w:lineRule="auto"/>
        <w:jc w:val="both"/>
        <w:rPr>
          <w:lang w:eastAsia="es-HN"/>
        </w:rPr>
      </w:pPr>
      <w:bookmarkStart w:id="268" w:name="_Toc11396511"/>
      <w:r w:rsidRPr="00F571A8">
        <w:rPr>
          <w:rFonts w:eastAsia="Times New Roman"/>
          <w:sz w:val="24"/>
          <w:lang w:val="es-ES" w:eastAsia="es-HN"/>
        </w:rPr>
        <w:lastRenderedPageBreak/>
        <w:t>Objetivo</w:t>
      </w:r>
      <w:r w:rsidR="001C7671" w:rsidRPr="00F571A8">
        <w:rPr>
          <w:rFonts w:eastAsia="Times New Roman"/>
          <w:sz w:val="24"/>
          <w:lang w:val="es-ES" w:eastAsia="es-HN"/>
        </w:rPr>
        <w:t>s del</w:t>
      </w:r>
      <w:r w:rsidRPr="00F571A8">
        <w:rPr>
          <w:rFonts w:eastAsia="Times New Roman"/>
          <w:sz w:val="24"/>
          <w:lang w:val="es-ES" w:eastAsia="es-HN"/>
        </w:rPr>
        <w:t xml:space="preserve"> Proyecto.</w:t>
      </w:r>
      <w:bookmarkEnd w:id="268"/>
      <w:r w:rsidRPr="00F571A8">
        <w:rPr>
          <w:rFonts w:eastAsia="Times New Roman"/>
          <w:sz w:val="24"/>
          <w:lang w:val="es-ES" w:eastAsia="es-HN"/>
        </w:rPr>
        <w:t xml:space="preserve"> </w:t>
      </w:r>
    </w:p>
    <w:p w14:paraId="3C93DFDB" w14:textId="77777777" w:rsidR="0038517D" w:rsidRPr="00AA57A0" w:rsidRDefault="0038517D" w:rsidP="00AE7354">
      <w:pPr>
        <w:spacing w:line="480" w:lineRule="auto"/>
        <w:ind w:firstLine="360"/>
        <w:rPr>
          <w:rFonts w:ascii="Times New Roman" w:hAnsi="Times New Roman" w:cs="Times New Roman"/>
          <w:sz w:val="24"/>
          <w:lang w:eastAsia="es-HN"/>
        </w:rPr>
      </w:pPr>
      <w:r w:rsidRPr="00AA57A0">
        <w:rPr>
          <w:rFonts w:ascii="Times New Roman" w:hAnsi="Times New Roman" w:cs="Times New Roman"/>
          <w:sz w:val="24"/>
          <w:lang w:eastAsia="es-HN"/>
        </w:rPr>
        <w:t xml:space="preserve">Diseñar </w:t>
      </w:r>
      <w:r>
        <w:rPr>
          <w:rFonts w:ascii="Times New Roman" w:hAnsi="Times New Roman" w:cs="Times New Roman"/>
          <w:sz w:val="24"/>
          <w:lang w:eastAsia="es-HN"/>
        </w:rPr>
        <w:t xml:space="preserve">e implementar </w:t>
      </w:r>
      <w:r w:rsidRPr="00AA57A0">
        <w:rPr>
          <w:rFonts w:ascii="Times New Roman" w:hAnsi="Times New Roman" w:cs="Times New Roman"/>
          <w:sz w:val="24"/>
          <w:lang w:eastAsia="es-HN"/>
        </w:rPr>
        <w:t>una solución de Inteligencia de negocios que facilite la planeación de recursos y la administración de Instituto San José del Carmen mediante la mejora en la toma de decisiones</w:t>
      </w:r>
      <w:r>
        <w:rPr>
          <w:rFonts w:ascii="Times New Roman" w:hAnsi="Times New Roman" w:cs="Times New Roman"/>
          <w:sz w:val="24"/>
          <w:lang w:eastAsia="es-HN"/>
        </w:rPr>
        <w:t xml:space="preserve"> estratégicas</w:t>
      </w:r>
      <w:r w:rsidRPr="00AA57A0">
        <w:rPr>
          <w:rFonts w:ascii="Times New Roman" w:hAnsi="Times New Roman" w:cs="Times New Roman"/>
          <w:sz w:val="24"/>
          <w:lang w:eastAsia="es-HN"/>
        </w:rPr>
        <w:t xml:space="preserve">.  </w:t>
      </w:r>
    </w:p>
    <w:p w14:paraId="0FFFB572" w14:textId="77777777" w:rsidR="0038517D" w:rsidRPr="001C7671" w:rsidRDefault="0038517D" w:rsidP="001C7671">
      <w:pPr>
        <w:pStyle w:val="Ttulo1"/>
        <w:spacing w:before="200" w:after="200" w:line="259" w:lineRule="auto"/>
        <w:ind w:left="720"/>
        <w:rPr>
          <w:rFonts w:eastAsia="Times New Roman"/>
          <w:sz w:val="24"/>
          <w:lang w:val="es-ES" w:eastAsia="es-HN"/>
        </w:rPr>
      </w:pPr>
      <w:bookmarkStart w:id="269" w:name="_Toc11396512"/>
      <w:r w:rsidRPr="001C7671">
        <w:rPr>
          <w:rFonts w:eastAsia="Times New Roman"/>
          <w:sz w:val="24"/>
          <w:lang w:val="es-ES" w:eastAsia="es-HN"/>
        </w:rPr>
        <w:t>Objetivos específicos</w:t>
      </w:r>
      <w:bookmarkEnd w:id="269"/>
      <w:r w:rsidRPr="001C7671">
        <w:rPr>
          <w:rFonts w:eastAsia="Times New Roman"/>
          <w:sz w:val="24"/>
          <w:lang w:val="es-ES" w:eastAsia="es-HN"/>
        </w:rPr>
        <w:t xml:space="preserve"> </w:t>
      </w:r>
    </w:p>
    <w:p w14:paraId="5FE08491" w14:textId="77777777" w:rsidR="0038517D" w:rsidRDefault="0038517D" w:rsidP="0038517D">
      <w:pPr>
        <w:pStyle w:val="Ttulo1"/>
        <w:ind w:left="720"/>
        <w:rPr>
          <w:rFonts w:eastAsia="Times New Roman"/>
          <w:lang w:val="es-ES" w:eastAsia="es-HN"/>
        </w:rPr>
      </w:pPr>
      <w:bookmarkStart w:id="270" w:name="_Toc11396513"/>
    </w:p>
    <w:p w14:paraId="434AAAAF" w14:textId="77777777" w:rsidR="0038517D" w:rsidRPr="00AB6A99" w:rsidRDefault="0038517D" w:rsidP="0038517D">
      <w:pPr>
        <w:pStyle w:val="Prrafodelista"/>
        <w:numPr>
          <w:ilvl w:val="0"/>
          <w:numId w:val="34"/>
        </w:numPr>
        <w:spacing w:line="480" w:lineRule="auto"/>
        <w:rPr>
          <w:rFonts w:ascii="Times New Roman" w:hAnsi="Times New Roman" w:cs="Times New Roman"/>
          <w:sz w:val="24"/>
        </w:rPr>
      </w:pPr>
      <w:r w:rsidRPr="00AB6A99">
        <w:rPr>
          <w:rFonts w:ascii="Times New Roman" w:hAnsi="Times New Roman" w:cs="Times New Roman"/>
          <w:sz w:val="24"/>
        </w:rPr>
        <w:t xml:space="preserve">Establecer los indicadores claves estratégicos, procesos operacionales, financieros y académicos que se busca optimizar mediante la herramienta de </w:t>
      </w:r>
      <w:r>
        <w:rPr>
          <w:rFonts w:ascii="Times New Roman" w:hAnsi="Times New Roman" w:cs="Times New Roman"/>
          <w:sz w:val="24"/>
        </w:rPr>
        <w:t>I</w:t>
      </w:r>
      <w:r w:rsidRPr="00AB6A99">
        <w:rPr>
          <w:rFonts w:ascii="Times New Roman" w:hAnsi="Times New Roman" w:cs="Times New Roman"/>
          <w:sz w:val="24"/>
        </w:rPr>
        <w:t xml:space="preserve">nteligencia de </w:t>
      </w:r>
      <w:r>
        <w:rPr>
          <w:rFonts w:ascii="Times New Roman" w:hAnsi="Times New Roman" w:cs="Times New Roman"/>
          <w:sz w:val="24"/>
        </w:rPr>
        <w:t>N</w:t>
      </w:r>
      <w:r w:rsidRPr="00AB6A99">
        <w:rPr>
          <w:rFonts w:ascii="Times New Roman" w:hAnsi="Times New Roman" w:cs="Times New Roman"/>
          <w:sz w:val="24"/>
        </w:rPr>
        <w:t>egocios.</w:t>
      </w:r>
    </w:p>
    <w:p w14:paraId="2282C6A8" w14:textId="77777777" w:rsidR="0038517D" w:rsidRPr="00AB6A99" w:rsidRDefault="0038517D" w:rsidP="0038517D">
      <w:pPr>
        <w:pStyle w:val="Prrafodelista"/>
        <w:numPr>
          <w:ilvl w:val="0"/>
          <w:numId w:val="34"/>
        </w:numPr>
        <w:spacing w:line="480" w:lineRule="auto"/>
        <w:rPr>
          <w:rFonts w:ascii="Times New Roman" w:hAnsi="Times New Roman" w:cs="Times New Roman"/>
          <w:sz w:val="24"/>
        </w:rPr>
      </w:pPr>
      <w:r w:rsidRPr="00AB6A99">
        <w:rPr>
          <w:rFonts w:ascii="Times New Roman" w:hAnsi="Times New Roman" w:cs="Times New Roman"/>
          <w:sz w:val="24"/>
        </w:rPr>
        <w:t xml:space="preserve">Reducir el tiempo de generación de reportes e informes mediante la solución de Inteligencia de Negocios. </w:t>
      </w:r>
    </w:p>
    <w:p w14:paraId="0E0BCEA9" w14:textId="77777777" w:rsidR="0038517D" w:rsidRPr="00AB6A99" w:rsidRDefault="0038517D" w:rsidP="0038517D">
      <w:pPr>
        <w:pStyle w:val="Prrafodelista"/>
        <w:numPr>
          <w:ilvl w:val="0"/>
          <w:numId w:val="34"/>
        </w:numPr>
        <w:spacing w:line="480" w:lineRule="auto"/>
        <w:rPr>
          <w:rFonts w:ascii="Times New Roman" w:hAnsi="Times New Roman" w:cs="Times New Roman"/>
          <w:sz w:val="24"/>
        </w:rPr>
      </w:pPr>
      <w:r w:rsidRPr="00AB6A99">
        <w:rPr>
          <w:rFonts w:ascii="Times New Roman" w:hAnsi="Times New Roman" w:cs="Times New Roman"/>
          <w:sz w:val="24"/>
        </w:rPr>
        <w:t xml:space="preserve">Incrementar el nivel de Calidad de la información con una solución de inteligencia de negocios. </w:t>
      </w:r>
    </w:p>
    <w:p w14:paraId="62B9B8FB" w14:textId="415CF2E5" w:rsidR="00C846AB" w:rsidRPr="00C846AB" w:rsidRDefault="0038517D" w:rsidP="00A9431D">
      <w:pPr>
        <w:pStyle w:val="Prrafodelista"/>
        <w:numPr>
          <w:ilvl w:val="0"/>
          <w:numId w:val="34"/>
        </w:numPr>
        <w:spacing w:line="480" w:lineRule="auto"/>
        <w:rPr>
          <w:lang w:eastAsia="es-HN"/>
        </w:rPr>
      </w:pPr>
      <w:r w:rsidRPr="00AB6A99">
        <w:rPr>
          <w:rFonts w:ascii="Times New Roman" w:hAnsi="Times New Roman" w:cs="Times New Roman"/>
          <w:sz w:val="24"/>
        </w:rPr>
        <w:t xml:space="preserve">Mejorar el nivel de satisfacción sobre los reportes e informes solicitada   </w:t>
      </w:r>
      <w:bookmarkStart w:id="271" w:name="_Toc11189149"/>
      <w:bookmarkStart w:id="272" w:name="_Toc11396518"/>
      <w:bookmarkEnd w:id="270"/>
    </w:p>
    <w:bookmarkEnd w:id="271"/>
    <w:bookmarkEnd w:id="272"/>
    <w:p w14:paraId="139229A7" w14:textId="4BBEE912" w:rsidR="00C846AB" w:rsidRPr="00C846AB" w:rsidRDefault="00C846AB" w:rsidP="00C846AB">
      <w:pPr>
        <w:ind w:firstLine="360"/>
        <w:rPr>
          <w:rFonts w:ascii="Times New Roman" w:hAnsi="Times New Roman" w:cs="Times New Roman"/>
          <w:b/>
          <w:sz w:val="24"/>
        </w:rPr>
      </w:pPr>
      <w:r w:rsidRPr="00C846AB">
        <w:rPr>
          <w:rFonts w:ascii="Times New Roman" w:hAnsi="Times New Roman" w:cs="Times New Roman"/>
          <w:b/>
          <w:sz w:val="24"/>
        </w:rPr>
        <w:t>6.1.7 Procesos</w:t>
      </w:r>
      <w:r w:rsidR="0038517D" w:rsidRPr="00C846AB">
        <w:rPr>
          <w:rFonts w:ascii="Times New Roman" w:hAnsi="Times New Roman" w:cs="Times New Roman"/>
          <w:b/>
          <w:sz w:val="24"/>
        </w:rPr>
        <w:t xml:space="preserve"> a ser medidos y controlados por la herramienta de BI</w:t>
      </w:r>
    </w:p>
    <w:p w14:paraId="7EE102F2" w14:textId="77777777" w:rsidR="0038517D" w:rsidRDefault="0038517D" w:rsidP="0038517D">
      <w:pPr>
        <w:spacing w:line="480" w:lineRule="auto"/>
      </w:pPr>
      <w:r w:rsidRPr="00C846AB">
        <w:rPr>
          <w:rFonts w:ascii="Times New Roman" w:hAnsi="Times New Roman" w:cs="Times New Roman"/>
        </w:rPr>
        <w:tab/>
      </w:r>
      <w:r w:rsidRPr="00C846AB">
        <w:rPr>
          <w:rFonts w:ascii="Times New Roman" w:eastAsia="Times New Roman" w:hAnsi="Times New Roman" w:cs="Times New Roman"/>
          <w:color w:val="000000"/>
          <w:sz w:val="24"/>
          <w:szCs w:val="24"/>
          <w:lang w:eastAsia="es-VE"/>
        </w:rPr>
        <w:t>En la siguiente tabla se enumeran los procesos que serán objetos de análisis por</w:t>
      </w:r>
      <w:r>
        <w:rPr>
          <w:rFonts w:ascii="Times New Roman" w:eastAsia="Times New Roman" w:hAnsi="Times New Roman"/>
          <w:color w:val="000000"/>
          <w:sz w:val="24"/>
          <w:szCs w:val="24"/>
          <w:lang w:eastAsia="es-VE"/>
        </w:rPr>
        <w:t xml:space="preserve"> la herramienta de BI.</w:t>
      </w:r>
    </w:p>
    <w:tbl>
      <w:tblPr>
        <w:tblStyle w:val="Tablaconcuadrcula"/>
        <w:tblW w:w="0" w:type="auto"/>
        <w:tblLook w:val="04A0" w:firstRow="1" w:lastRow="0" w:firstColumn="1" w:lastColumn="0" w:noHBand="0" w:noVBand="1"/>
      </w:tblPr>
      <w:tblGrid>
        <w:gridCol w:w="2079"/>
        <w:gridCol w:w="6419"/>
      </w:tblGrid>
      <w:tr w:rsidR="00C846AB" w14:paraId="38D488F8" w14:textId="77777777" w:rsidTr="00C846AB">
        <w:trPr>
          <w:trHeight w:val="680"/>
        </w:trPr>
        <w:tc>
          <w:tcPr>
            <w:tcW w:w="2079" w:type="dxa"/>
          </w:tcPr>
          <w:p w14:paraId="0F0D7E8B" w14:textId="1D74EEC6" w:rsidR="00C846AB" w:rsidRPr="00C846AB" w:rsidRDefault="00C846AB" w:rsidP="0038517D">
            <w:pPr>
              <w:rPr>
                <w:b/>
                <w:sz w:val="24"/>
                <w:szCs w:val="24"/>
              </w:rPr>
            </w:pPr>
            <w:r w:rsidRPr="00C846AB">
              <w:rPr>
                <w:b/>
                <w:sz w:val="24"/>
                <w:szCs w:val="24"/>
              </w:rPr>
              <w:t xml:space="preserve">Dimensión </w:t>
            </w:r>
          </w:p>
        </w:tc>
        <w:tc>
          <w:tcPr>
            <w:tcW w:w="6419" w:type="dxa"/>
          </w:tcPr>
          <w:p w14:paraId="13BC45F5" w14:textId="1A108F2F" w:rsidR="00C846AB" w:rsidRPr="00C846AB" w:rsidRDefault="00C846AB" w:rsidP="00C846AB">
            <w:pPr>
              <w:pStyle w:val="Prrafodelista"/>
              <w:spacing w:line="480" w:lineRule="auto"/>
              <w:rPr>
                <w:rFonts w:cs="Arial"/>
                <w:b/>
                <w:color w:val="000000"/>
                <w:sz w:val="24"/>
                <w:szCs w:val="24"/>
                <w:lang w:eastAsia="es-VE"/>
              </w:rPr>
            </w:pPr>
            <w:r w:rsidRPr="00C846AB">
              <w:rPr>
                <w:rFonts w:cs="Arial"/>
                <w:b/>
                <w:color w:val="000000"/>
                <w:sz w:val="24"/>
                <w:szCs w:val="24"/>
                <w:lang w:eastAsia="es-VE"/>
              </w:rPr>
              <w:t>Procesos  a Analizar</w:t>
            </w:r>
          </w:p>
        </w:tc>
      </w:tr>
      <w:tr w:rsidR="0038517D" w14:paraId="01A36A2B" w14:textId="77777777" w:rsidTr="00C846AB">
        <w:trPr>
          <w:trHeight w:val="2262"/>
        </w:trPr>
        <w:tc>
          <w:tcPr>
            <w:tcW w:w="2079" w:type="dxa"/>
          </w:tcPr>
          <w:p w14:paraId="193AF56D" w14:textId="77777777" w:rsidR="0038517D" w:rsidRPr="00DF4EBB" w:rsidRDefault="0038517D" w:rsidP="0038517D">
            <w:pPr>
              <w:rPr>
                <w:sz w:val="24"/>
                <w:szCs w:val="24"/>
              </w:rPr>
            </w:pPr>
            <w:r w:rsidRPr="00DF4EBB">
              <w:rPr>
                <w:sz w:val="24"/>
                <w:szCs w:val="24"/>
              </w:rPr>
              <w:t>Procesos Estudiantiles</w:t>
            </w:r>
          </w:p>
        </w:tc>
        <w:tc>
          <w:tcPr>
            <w:tcW w:w="6419" w:type="dxa"/>
          </w:tcPr>
          <w:p w14:paraId="05E625A7"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Disciplinario Estudiantil</w:t>
            </w:r>
          </w:p>
          <w:p w14:paraId="693F1CFB"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Asistencia Estudiantil</w:t>
            </w:r>
          </w:p>
          <w:p w14:paraId="3547B48F"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 xml:space="preserve">Proceso de Calificaciones Estudiantil </w:t>
            </w:r>
          </w:p>
          <w:p w14:paraId="1AE69098"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 xml:space="preserve">Proceso de Satisfacción Estudiantil </w:t>
            </w:r>
          </w:p>
          <w:p w14:paraId="1A45C501"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Llegadas Tardías</w:t>
            </w:r>
          </w:p>
        </w:tc>
      </w:tr>
      <w:tr w:rsidR="0038517D" w14:paraId="1977A528" w14:textId="77777777" w:rsidTr="00C846AB">
        <w:tc>
          <w:tcPr>
            <w:tcW w:w="2079" w:type="dxa"/>
          </w:tcPr>
          <w:p w14:paraId="752CACF0" w14:textId="77777777" w:rsidR="0038517D" w:rsidRPr="00DF4EBB" w:rsidRDefault="0038517D" w:rsidP="0038517D">
            <w:pPr>
              <w:rPr>
                <w:sz w:val="24"/>
                <w:szCs w:val="24"/>
              </w:rPr>
            </w:pPr>
            <w:r w:rsidRPr="00DF4EBB">
              <w:rPr>
                <w:sz w:val="24"/>
                <w:szCs w:val="24"/>
              </w:rPr>
              <w:t>Procesos del Docente</w:t>
            </w:r>
          </w:p>
        </w:tc>
        <w:tc>
          <w:tcPr>
            <w:tcW w:w="6419" w:type="dxa"/>
          </w:tcPr>
          <w:p w14:paraId="4DF371AB"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Cumplimiento académicos de Docentes</w:t>
            </w:r>
          </w:p>
          <w:p w14:paraId="0F5C8384"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Asistencia de Docentes</w:t>
            </w:r>
          </w:p>
          <w:p w14:paraId="6B2E22FC"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Calificaciones del Docente</w:t>
            </w:r>
          </w:p>
          <w:p w14:paraId="64011B0D" w14:textId="77777777" w:rsidR="0038517D" w:rsidRPr="00DF4EBB" w:rsidRDefault="0038517D" w:rsidP="00C846AB">
            <w:pPr>
              <w:pStyle w:val="Prrafodelista"/>
              <w:numPr>
                <w:ilvl w:val="0"/>
                <w:numId w:val="27"/>
              </w:numPr>
              <w:spacing w:line="360" w:lineRule="auto"/>
              <w:rPr>
                <w:sz w:val="24"/>
                <w:szCs w:val="24"/>
              </w:rPr>
            </w:pPr>
            <w:r w:rsidRPr="00DF4EBB">
              <w:rPr>
                <w:rFonts w:cs="Arial"/>
                <w:color w:val="000000"/>
                <w:sz w:val="24"/>
                <w:szCs w:val="24"/>
                <w:lang w:val="es-ES" w:eastAsia="es-VE"/>
              </w:rPr>
              <w:lastRenderedPageBreak/>
              <w:t>Proceso de Satisfacción del Docente</w:t>
            </w:r>
          </w:p>
        </w:tc>
      </w:tr>
      <w:tr w:rsidR="0038517D" w14:paraId="3997D660" w14:textId="77777777" w:rsidTr="00C846AB">
        <w:tc>
          <w:tcPr>
            <w:tcW w:w="2079" w:type="dxa"/>
          </w:tcPr>
          <w:p w14:paraId="1E07A46F" w14:textId="77777777" w:rsidR="0038517D" w:rsidRPr="00DF4EBB" w:rsidRDefault="0038517D" w:rsidP="0038517D">
            <w:pPr>
              <w:rPr>
                <w:sz w:val="24"/>
                <w:szCs w:val="24"/>
              </w:rPr>
            </w:pPr>
            <w:r w:rsidRPr="00DF4EBB">
              <w:rPr>
                <w:sz w:val="24"/>
                <w:szCs w:val="24"/>
              </w:rPr>
              <w:lastRenderedPageBreak/>
              <w:t>Procesos Académicos</w:t>
            </w:r>
          </w:p>
        </w:tc>
        <w:tc>
          <w:tcPr>
            <w:tcW w:w="6419" w:type="dxa"/>
          </w:tcPr>
          <w:p w14:paraId="263BF2F1"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Clases Perdidas</w:t>
            </w:r>
          </w:p>
          <w:p w14:paraId="64E3DF5D"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Actividades Escolares</w:t>
            </w:r>
          </w:p>
          <w:p w14:paraId="14FCEE7F"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Procesos de Admisiones y Matriculas</w:t>
            </w:r>
          </w:p>
          <w:p w14:paraId="46562D57"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redes sociales</w:t>
            </w:r>
          </w:p>
          <w:p w14:paraId="73164D13" w14:textId="77777777" w:rsidR="0038517D" w:rsidRPr="00DF4EBB" w:rsidRDefault="0038517D" w:rsidP="00C846AB">
            <w:pPr>
              <w:pStyle w:val="Prrafodelista"/>
              <w:numPr>
                <w:ilvl w:val="0"/>
                <w:numId w:val="27"/>
              </w:numPr>
              <w:spacing w:line="360" w:lineRule="auto"/>
              <w:rPr>
                <w:sz w:val="24"/>
                <w:szCs w:val="24"/>
              </w:rPr>
            </w:pPr>
            <w:r w:rsidRPr="00DF4EBB">
              <w:rPr>
                <w:rFonts w:cs="Arial"/>
                <w:color w:val="000000"/>
                <w:sz w:val="24"/>
                <w:szCs w:val="24"/>
                <w:lang w:val="es-ES" w:eastAsia="es-VE"/>
              </w:rPr>
              <w:t>Proceso de Uso de Plataforma Educativa</w:t>
            </w:r>
          </w:p>
        </w:tc>
      </w:tr>
      <w:tr w:rsidR="0038517D" w14:paraId="75571189" w14:textId="77777777" w:rsidTr="00C846AB">
        <w:tc>
          <w:tcPr>
            <w:tcW w:w="2079" w:type="dxa"/>
          </w:tcPr>
          <w:p w14:paraId="1108001D" w14:textId="77777777" w:rsidR="0038517D" w:rsidRPr="00DF4EBB" w:rsidRDefault="0038517D" w:rsidP="0038517D">
            <w:pPr>
              <w:rPr>
                <w:sz w:val="24"/>
                <w:szCs w:val="24"/>
              </w:rPr>
            </w:pPr>
            <w:r w:rsidRPr="00DF4EBB">
              <w:rPr>
                <w:sz w:val="24"/>
                <w:szCs w:val="24"/>
              </w:rPr>
              <w:t>Procesos Financieros</w:t>
            </w:r>
          </w:p>
        </w:tc>
        <w:tc>
          <w:tcPr>
            <w:tcW w:w="6419" w:type="dxa"/>
          </w:tcPr>
          <w:p w14:paraId="7AF906D6"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Ingresos y Egresos</w:t>
            </w:r>
          </w:p>
          <w:p w14:paraId="3E8849B0"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Análisis Financiero por Grado y Sección</w:t>
            </w:r>
          </w:p>
          <w:p w14:paraId="0D7FA7DA" w14:textId="77777777" w:rsidR="0038517D" w:rsidRPr="00DF4EBB" w:rsidRDefault="0038517D" w:rsidP="00C846AB">
            <w:pPr>
              <w:pStyle w:val="Prrafodelista"/>
              <w:numPr>
                <w:ilvl w:val="0"/>
                <w:numId w:val="27"/>
              </w:numPr>
              <w:spacing w:line="360" w:lineRule="auto"/>
              <w:rPr>
                <w:sz w:val="24"/>
                <w:szCs w:val="24"/>
              </w:rPr>
            </w:pPr>
            <w:r w:rsidRPr="00DF4EBB">
              <w:rPr>
                <w:rFonts w:cs="Arial"/>
                <w:color w:val="000000"/>
                <w:sz w:val="24"/>
                <w:szCs w:val="24"/>
                <w:lang w:val="es-ES" w:eastAsia="es-VE"/>
              </w:rPr>
              <w:t>Proceso de Control de Mora Estudiantil y Cobranza</w:t>
            </w:r>
          </w:p>
        </w:tc>
      </w:tr>
      <w:tr w:rsidR="00C846AB" w14:paraId="03829120" w14:textId="77777777" w:rsidTr="00C846AB">
        <w:tc>
          <w:tcPr>
            <w:tcW w:w="2079" w:type="dxa"/>
          </w:tcPr>
          <w:p w14:paraId="2848AF94" w14:textId="1D6CA10C" w:rsidR="00C846AB" w:rsidRDefault="00C846AB" w:rsidP="00C846AB">
            <w:r w:rsidRPr="009B27B3">
              <w:rPr>
                <w:rFonts w:ascii="Times New Roman" w:hAnsi="Times New Roman" w:cs="Times New Roman"/>
                <w:sz w:val="24"/>
              </w:rPr>
              <w:t xml:space="preserve">Toma de Decisiones </w:t>
            </w:r>
          </w:p>
        </w:tc>
        <w:tc>
          <w:tcPr>
            <w:tcW w:w="6419" w:type="dxa"/>
          </w:tcPr>
          <w:p w14:paraId="6B6B1483" w14:textId="77777777" w:rsidR="00C846AB" w:rsidRPr="00EF21CF"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Grado de Satisfacción por parte de los involucrados en el uso de la herramienta de BI. </w:t>
            </w:r>
          </w:p>
          <w:p w14:paraId="05FEC68D"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cantidad de informes, reportes y gráficos. </w:t>
            </w:r>
          </w:p>
          <w:p w14:paraId="1A13C480"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calidad de los informes, reportes y gráficos</w:t>
            </w:r>
          </w:p>
          <w:p w14:paraId="03661B99"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frecuencia de tomas de decisiones por el uso de la herramienta de BI.</w:t>
            </w:r>
          </w:p>
          <w:p w14:paraId="7F3D7FCA"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Reducción del tiempo de espera para la obtención de los informes, reportes y gráficos. </w:t>
            </w:r>
          </w:p>
          <w:p w14:paraId="755C65F6"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cobertura de las áreas presentadas en los informes, reportes y gráficos.  </w:t>
            </w:r>
          </w:p>
          <w:p w14:paraId="07848F85" w14:textId="74C078B0" w:rsidR="00C846AB" w:rsidRDefault="00C846AB" w:rsidP="00C846AB">
            <w:pPr>
              <w:spacing w:line="360" w:lineRule="auto"/>
            </w:pPr>
            <w:r>
              <w:rPr>
                <w:rFonts w:ascii="Times New Roman" w:hAnsi="Times New Roman" w:cs="Times New Roman"/>
                <w:color w:val="000000"/>
                <w:sz w:val="24"/>
                <w:szCs w:val="24"/>
                <w:lang w:val="es-ES" w:eastAsia="es-VE"/>
              </w:rPr>
              <w:t xml:space="preserve">Aumento en la percepción del cumplimiento de metas. </w:t>
            </w:r>
          </w:p>
        </w:tc>
      </w:tr>
    </w:tbl>
    <w:p w14:paraId="430627C1" w14:textId="77777777" w:rsidR="0038517D" w:rsidRPr="00C846AB" w:rsidRDefault="0038517D" w:rsidP="0038517D">
      <w:pPr>
        <w:rPr>
          <w:b/>
        </w:rPr>
      </w:pPr>
    </w:p>
    <w:p w14:paraId="5E2FFA9E" w14:textId="5103AFAC" w:rsidR="0038517D" w:rsidRPr="00527794" w:rsidRDefault="0038517D" w:rsidP="00527794">
      <w:pPr>
        <w:pStyle w:val="Prrafodelista"/>
        <w:numPr>
          <w:ilvl w:val="2"/>
          <w:numId w:val="20"/>
        </w:numPr>
        <w:rPr>
          <w:rFonts w:ascii="Times New Roman" w:hAnsi="Times New Roman" w:cs="Times New Roman"/>
          <w:b/>
          <w:sz w:val="24"/>
        </w:rPr>
      </w:pPr>
      <w:r w:rsidRPr="00527794">
        <w:rPr>
          <w:rFonts w:ascii="Times New Roman" w:hAnsi="Times New Roman" w:cs="Times New Roman"/>
          <w:b/>
          <w:sz w:val="24"/>
        </w:rPr>
        <w:t>Fases del Proyecto</w:t>
      </w:r>
    </w:p>
    <w:p w14:paraId="33652FF0" w14:textId="77777777" w:rsidR="00527794" w:rsidRPr="00527794" w:rsidRDefault="00527794" w:rsidP="00527794">
      <w:pPr>
        <w:pStyle w:val="Prrafodelista"/>
        <w:ind w:left="1080"/>
        <w:rPr>
          <w:rFonts w:ascii="Times New Roman" w:hAnsi="Times New Roman" w:cs="Times New Roman"/>
          <w:b/>
          <w:sz w:val="24"/>
        </w:rPr>
      </w:pPr>
    </w:p>
    <w:tbl>
      <w:tblPr>
        <w:tblStyle w:val="Tablaconcuadrcula"/>
        <w:tblW w:w="0" w:type="auto"/>
        <w:tblLook w:val="04A0" w:firstRow="1" w:lastRow="0" w:firstColumn="1" w:lastColumn="0" w:noHBand="0" w:noVBand="1"/>
      </w:tblPr>
      <w:tblGrid>
        <w:gridCol w:w="2538"/>
        <w:gridCol w:w="1176"/>
        <w:gridCol w:w="1526"/>
        <w:gridCol w:w="1418"/>
        <w:gridCol w:w="1840"/>
      </w:tblGrid>
      <w:tr w:rsidR="00D87B7F" w14:paraId="7D194467" w14:textId="77777777" w:rsidTr="000A7649">
        <w:tc>
          <w:tcPr>
            <w:tcW w:w="2538" w:type="dxa"/>
          </w:tcPr>
          <w:p w14:paraId="71AE61A0"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Nombre de tarea</w:t>
            </w:r>
          </w:p>
        </w:tc>
        <w:tc>
          <w:tcPr>
            <w:tcW w:w="1176" w:type="dxa"/>
          </w:tcPr>
          <w:p w14:paraId="49E43C59"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Duración</w:t>
            </w:r>
          </w:p>
        </w:tc>
        <w:tc>
          <w:tcPr>
            <w:tcW w:w="1526" w:type="dxa"/>
          </w:tcPr>
          <w:p w14:paraId="53EBFAAC"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Comienzo</w:t>
            </w:r>
          </w:p>
        </w:tc>
        <w:tc>
          <w:tcPr>
            <w:tcW w:w="1418" w:type="dxa"/>
          </w:tcPr>
          <w:p w14:paraId="1EFC783F"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Fin</w:t>
            </w:r>
          </w:p>
        </w:tc>
        <w:tc>
          <w:tcPr>
            <w:tcW w:w="1840" w:type="dxa"/>
          </w:tcPr>
          <w:p w14:paraId="19A9FB39" w14:textId="77777777" w:rsidR="0038517D"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Costo</w:t>
            </w:r>
          </w:p>
          <w:p w14:paraId="569DC19B" w14:textId="3309CA7D" w:rsidR="00527794" w:rsidRPr="00D8571A" w:rsidRDefault="00527794" w:rsidP="0038517D">
            <w:pPr>
              <w:rPr>
                <w:rFonts w:ascii="Times New Roman" w:hAnsi="Times New Roman" w:cs="Times New Roman"/>
                <w:b/>
                <w:sz w:val="24"/>
                <w:szCs w:val="24"/>
              </w:rPr>
            </w:pPr>
          </w:p>
        </w:tc>
      </w:tr>
      <w:tr w:rsidR="00D87B7F" w14:paraId="426B7405" w14:textId="77777777" w:rsidTr="000A7649">
        <w:tc>
          <w:tcPr>
            <w:tcW w:w="2538" w:type="dxa"/>
          </w:tcPr>
          <w:p w14:paraId="4D620F3D" w14:textId="195A9D9B" w:rsidR="0038517D" w:rsidRPr="00D8571A" w:rsidRDefault="00EF0064" w:rsidP="00EF0064">
            <w:pPr>
              <w:rPr>
                <w:rFonts w:ascii="Times New Roman" w:hAnsi="Times New Roman" w:cs="Times New Roman"/>
                <w:b/>
                <w:sz w:val="24"/>
                <w:szCs w:val="24"/>
              </w:rPr>
            </w:pPr>
            <w:r>
              <w:rPr>
                <w:rFonts w:ascii="Times New Roman" w:hAnsi="Times New Roman" w:cs="Times New Roman"/>
                <w:b/>
                <w:sz w:val="24"/>
                <w:szCs w:val="24"/>
              </w:rPr>
              <w:t xml:space="preserve">Análisis </w:t>
            </w:r>
            <w:r w:rsidR="0038517D" w:rsidRPr="00D8571A">
              <w:rPr>
                <w:rFonts w:ascii="Times New Roman" w:hAnsi="Times New Roman" w:cs="Times New Roman"/>
                <w:b/>
                <w:sz w:val="24"/>
                <w:szCs w:val="24"/>
              </w:rPr>
              <w:t>del Proyecto</w:t>
            </w:r>
          </w:p>
        </w:tc>
        <w:tc>
          <w:tcPr>
            <w:tcW w:w="1176" w:type="dxa"/>
          </w:tcPr>
          <w:p w14:paraId="45EF7FAF" w14:textId="77777777" w:rsidR="0038517D" w:rsidRPr="00D8571A" w:rsidRDefault="0038517D" w:rsidP="0038517D">
            <w:pPr>
              <w:rPr>
                <w:rFonts w:ascii="Times New Roman" w:hAnsi="Times New Roman" w:cs="Times New Roman"/>
                <w:sz w:val="24"/>
                <w:szCs w:val="24"/>
              </w:rPr>
            </w:pPr>
          </w:p>
        </w:tc>
        <w:tc>
          <w:tcPr>
            <w:tcW w:w="1526" w:type="dxa"/>
          </w:tcPr>
          <w:p w14:paraId="10024554" w14:textId="77777777" w:rsidR="0038517D" w:rsidRPr="00D8571A" w:rsidRDefault="0038517D" w:rsidP="0038517D">
            <w:pPr>
              <w:rPr>
                <w:rFonts w:ascii="Times New Roman" w:hAnsi="Times New Roman" w:cs="Times New Roman"/>
                <w:sz w:val="24"/>
                <w:szCs w:val="24"/>
              </w:rPr>
            </w:pPr>
          </w:p>
        </w:tc>
        <w:tc>
          <w:tcPr>
            <w:tcW w:w="1418" w:type="dxa"/>
          </w:tcPr>
          <w:p w14:paraId="422A5872" w14:textId="77777777" w:rsidR="0038517D" w:rsidRPr="00D8571A" w:rsidRDefault="0038517D" w:rsidP="0038517D">
            <w:pPr>
              <w:rPr>
                <w:rFonts w:ascii="Times New Roman" w:hAnsi="Times New Roman" w:cs="Times New Roman"/>
                <w:sz w:val="24"/>
                <w:szCs w:val="24"/>
              </w:rPr>
            </w:pPr>
          </w:p>
        </w:tc>
        <w:tc>
          <w:tcPr>
            <w:tcW w:w="1840" w:type="dxa"/>
          </w:tcPr>
          <w:p w14:paraId="6D8FD857" w14:textId="77777777" w:rsidR="0038517D" w:rsidRPr="00D8571A" w:rsidRDefault="0038517D" w:rsidP="0038517D">
            <w:pPr>
              <w:rPr>
                <w:rFonts w:ascii="Times New Roman" w:hAnsi="Times New Roman" w:cs="Times New Roman"/>
                <w:sz w:val="24"/>
                <w:szCs w:val="24"/>
              </w:rPr>
            </w:pPr>
          </w:p>
        </w:tc>
      </w:tr>
      <w:tr w:rsidR="00D87B7F" w14:paraId="261875D7" w14:textId="77777777" w:rsidTr="000A7649">
        <w:tc>
          <w:tcPr>
            <w:tcW w:w="2538" w:type="dxa"/>
          </w:tcPr>
          <w:p w14:paraId="2F4ECBBE"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Identificar (Recolectar) Requerimientos</w:t>
            </w:r>
          </w:p>
        </w:tc>
        <w:tc>
          <w:tcPr>
            <w:tcW w:w="1176" w:type="dxa"/>
          </w:tcPr>
          <w:p w14:paraId="7CEB0F63" w14:textId="768A3FBC"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60BA4139" w14:textId="378FA833"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Agosto</w:t>
            </w:r>
          </w:p>
        </w:tc>
        <w:tc>
          <w:tcPr>
            <w:tcW w:w="1418" w:type="dxa"/>
          </w:tcPr>
          <w:p w14:paraId="64651613" w14:textId="6960B929"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3 Agosto</w:t>
            </w:r>
          </w:p>
        </w:tc>
        <w:tc>
          <w:tcPr>
            <w:tcW w:w="1840" w:type="dxa"/>
          </w:tcPr>
          <w:p w14:paraId="150CC619" w14:textId="5ED3CBFC"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 xml:space="preserve">LPS. 2000.00 </w:t>
            </w:r>
          </w:p>
        </w:tc>
      </w:tr>
      <w:tr w:rsidR="00D87B7F" w14:paraId="5BF8D213" w14:textId="77777777" w:rsidTr="000A7649">
        <w:tc>
          <w:tcPr>
            <w:tcW w:w="2538" w:type="dxa"/>
          </w:tcPr>
          <w:p w14:paraId="136D7AE5"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Identificar Fuentes de Datos</w:t>
            </w:r>
          </w:p>
        </w:tc>
        <w:tc>
          <w:tcPr>
            <w:tcW w:w="1176" w:type="dxa"/>
          </w:tcPr>
          <w:p w14:paraId="6A106919" w14:textId="7A20CC07"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día</w:t>
            </w:r>
          </w:p>
        </w:tc>
        <w:tc>
          <w:tcPr>
            <w:tcW w:w="1526" w:type="dxa"/>
          </w:tcPr>
          <w:p w14:paraId="129CCFFB" w14:textId="7480878B"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5 Agosto</w:t>
            </w:r>
          </w:p>
        </w:tc>
        <w:tc>
          <w:tcPr>
            <w:tcW w:w="1418" w:type="dxa"/>
          </w:tcPr>
          <w:p w14:paraId="24E3993E" w14:textId="78F5E2AB"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5 Agosto</w:t>
            </w:r>
          </w:p>
        </w:tc>
        <w:tc>
          <w:tcPr>
            <w:tcW w:w="1840" w:type="dxa"/>
          </w:tcPr>
          <w:p w14:paraId="4A7A96D2" w14:textId="060A1846"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 xml:space="preserve">LPS. </w:t>
            </w:r>
            <w:r w:rsidR="008971C4">
              <w:rPr>
                <w:rFonts w:ascii="Times New Roman" w:hAnsi="Times New Roman" w:cs="Times New Roman"/>
                <w:sz w:val="24"/>
                <w:szCs w:val="24"/>
              </w:rPr>
              <w:t>10</w:t>
            </w:r>
            <w:r>
              <w:rPr>
                <w:rFonts w:ascii="Times New Roman" w:hAnsi="Times New Roman" w:cs="Times New Roman"/>
                <w:sz w:val="24"/>
                <w:szCs w:val="24"/>
              </w:rPr>
              <w:t>00.00</w:t>
            </w:r>
          </w:p>
        </w:tc>
      </w:tr>
      <w:tr w:rsidR="00D87B7F" w14:paraId="40CCBF6E" w14:textId="77777777" w:rsidTr="000A7649">
        <w:tc>
          <w:tcPr>
            <w:tcW w:w="2538" w:type="dxa"/>
          </w:tcPr>
          <w:p w14:paraId="73A0104B"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Elaborar Documento de Requerimientos de Negocio</w:t>
            </w:r>
          </w:p>
        </w:tc>
        <w:tc>
          <w:tcPr>
            <w:tcW w:w="1176" w:type="dxa"/>
          </w:tcPr>
          <w:p w14:paraId="5E9E14F1" w14:textId="21AB58ED"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día</w:t>
            </w:r>
          </w:p>
        </w:tc>
        <w:tc>
          <w:tcPr>
            <w:tcW w:w="1526" w:type="dxa"/>
          </w:tcPr>
          <w:p w14:paraId="71963997" w14:textId="70B4853A"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6 Agosto</w:t>
            </w:r>
          </w:p>
        </w:tc>
        <w:tc>
          <w:tcPr>
            <w:tcW w:w="1418" w:type="dxa"/>
          </w:tcPr>
          <w:p w14:paraId="2B2C401B" w14:textId="01F28C3F"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6 Agosto</w:t>
            </w:r>
          </w:p>
        </w:tc>
        <w:tc>
          <w:tcPr>
            <w:tcW w:w="1840" w:type="dxa"/>
          </w:tcPr>
          <w:p w14:paraId="5BA41529" w14:textId="077137E8"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LPS. 1000.00</w:t>
            </w:r>
          </w:p>
        </w:tc>
      </w:tr>
      <w:tr w:rsidR="00D87B7F" w14:paraId="6D8CE2F0" w14:textId="77777777" w:rsidTr="000A7649">
        <w:tc>
          <w:tcPr>
            <w:tcW w:w="2538" w:type="dxa"/>
          </w:tcPr>
          <w:p w14:paraId="09D8AA44" w14:textId="19B14D12" w:rsidR="0038517D" w:rsidRPr="00D8571A" w:rsidRDefault="0038517D" w:rsidP="00B01F75">
            <w:pPr>
              <w:rPr>
                <w:rFonts w:ascii="Times New Roman" w:hAnsi="Times New Roman" w:cs="Times New Roman"/>
                <w:sz w:val="24"/>
                <w:szCs w:val="24"/>
              </w:rPr>
            </w:pPr>
            <w:r w:rsidRPr="00D8571A">
              <w:rPr>
                <w:rFonts w:ascii="Times New Roman" w:hAnsi="Times New Roman" w:cs="Times New Roman"/>
                <w:sz w:val="24"/>
                <w:szCs w:val="24"/>
              </w:rPr>
              <w:lastRenderedPageBreak/>
              <w:t xml:space="preserve">Elaborar Plan General de </w:t>
            </w:r>
            <w:r w:rsidR="00B01F75">
              <w:rPr>
                <w:rFonts w:ascii="Times New Roman" w:hAnsi="Times New Roman" w:cs="Times New Roman"/>
                <w:sz w:val="24"/>
                <w:szCs w:val="24"/>
              </w:rPr>
              <w:t>desarrollo</w:t>
            </w:r>
            <w:r w:rsidRPr="00D8571A">
              <w:rPr>
                <w:rFonts w:ascii="Times New Roman" w:hAnsi="Times New Roman" w:cs="Times New Roman"/>
                <w:sz w:val="24"/>
                <w:szCs w:val="24"/>
              </w:rPr>
              <w:t xml:space="preserve"> (Propuesta)</w:t>
            </w:r>
          </w:p>
        </w:tc>
        <w:tc>
          <w:tcPr>
            <w:tcW w:w="1176" w:type="dxa"/>
          </w:tcPr>
          <w:p w14:paraId="5808BB3C" w14:textId="59F8A3C1"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4 días</w:t>
            </w:r>
          </w:p>
        </w:tc>
        <w:tc>
          <w:tcPr>
            <w:tcW w:w="1526" w:type="dxa"/>
          </w:tcPr>
          <w:p w14:paraId="6203C00A" w14:textId="4096074B"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7 Agosto</w:t>
            </w:r>
          </w:p>
        </w:tc>
        <w:tc>
          <w:tcPr>
            <w:tcW w:w="1418" w:type="dxa"/>
          </w:tcPr>
          <w:p w14:paraId="44EB3844" w14:textId="0783DA29"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10 Agosto</w:t>
            </w:r>
          </w:p>
        </w:tc>
        <w:tc>
          <w:tcPr>
            <w:tcW w:w="1840" w:type="dxa"/>
          </w:tcPr>
          <w:p w14:paraId="0EDA737B" w14:textId="3029791A"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LPS. 3000.00</w:t>
            </w:r>
          </w:p>
        </w:tc>
      </w:tr>
      <w:tr w:rsidR="00D87B7F" w14:paraId="493AA7CC" w14:textId="77777777" w:rsidTr="000A7649">
        <w:tc>
          <w:tcPr>
            <w:tcW w:w="2538" w:type="dxa"/>
          </w:tcPr>
          <w:p w14:paraId="50EB064D"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Ajustes al Cronograma de Actividades</w:t>
            </w:r>
          </w:p>
        </w:tc>
        <w:tc>
          <w:tcPr>
            <w:tcW w:w="1176" w:type="dxa"/>
          </w:tcPr>
          <w:p w14:paraId="635D8E37" w14:textId="1057EE51"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1725B072" w14:textId="7A7BCFCC"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12 Agosto</w:t>
            </w:r>
          </w:p>
        </w:tc>
        <w:tc>
          <w:tcPr>
            <w:tcW w:w="1418" w:type="dxa"/>
          </w:tcPr>
          <w:p w14:paraId="1BEEBE70" w14:textId="636C41F8"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13 Agosto</w:t>
            </w:r>
          </w:p>
        </w:tc>
        <w:tc>
          <w:tcPr>
            <w:tcW w:w="1840" w:type="dxa"/>
          </w:tcPr>
          <w:p w14:paraId="310C8AEE" w14:textId="25E2E11E"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LPS. 1000.00</w:t>
            </w:r>
          </w:p>
        </w:tc>
      </w:tr>
      <w:tr w:rsidR="00D87B7F" w14:paraId="594BD8DA" w14:textId="77777777" w:rsidTr="000A7649">
        <w:tc>
          <w:tcPr>
            <w:tcW w:w="2538" w:type="dxa"/>
          </w:tcPr>
          <w:p w14:paraId="7EF0A40B" w14:textId="4DEB9E54" w:rsidR="0038517D"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Hito: Fin de la Definición del Proyecto</w:t>
            </w:r>
          </w:p>
          <w:p w14:paraId="6325D90D" w14:textId="5B1BE8F9" w:rsidR="00B01F75" w:rsidRDefault="00B01F75" w:rsidP="0038517D">
            <w:pPr>
              <w:rPr>
                <w:rFonts w:ascii="Times New Roman" w:hAnsi="Times New Roman" w:cs="Times New Roman"/>
                <w:sz w:val="24"/>
                <w:szCs w:val="24"/>
              </w:rPr>
            </w:pPr>
            <w:r>
              <w:rPr>
                <w:rFonts w:ascii="Times New Roman" w:hAnsi="Times New Roman" w:cs="Times New Roman"/>
                <w:sz w:val="24"/>
                <w:szCs w:val="24"/>
              </w:rPr>
              <w:t>Presentación de KPI</w:t>
            </w:r>
          </w:p>
          <w:p w14:paraId="6A44270E" w14:textId="7BD6EA8A" w:rsidR="00527794" w:rsidRPr="00D8571A" w:rsidRDefault="00527794" w:rsidP="0038517D">
            <w:pPr>
              <w:rPr>
                <w:rFonts w:ascii="Times New Roman" w:hAnsi="Times New Roman" w:cs="Times New Roman"/>
                <w:sz w:val="24"/>
                <w:szCs w:val="24"/>
              </w:rPr>
            </w:pPr>
          </w:p>
        </w:tc>
        <w:tc>
          <w:tcPr>
            <w:tcW w:w="1176" w:type="dxa"/>
          </w:tcPr>
          <w:p w14:paraId="539B3E25" w14:textId="746217A0"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día</w:t>
            </w:r>
          </w:p>
        </w:tc>
        <w:tc>
          <w:tcPr>
            <w:tcW w:w="1526" w:type="dxa"/>
          </w:tcPr>
          <w:p w14:paraId="05ABE72A" w14:textId="795263B5"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14 Agosto</w:t>
            </w:r>
          </w:p>
        </w:tc>
        <w:tc>
          <w:tcPr>
            <w:tcW w:w="1418" w:type="dxa"/>
          </w:tcPr>
          <w:p w14:paraId="2ECFE1F1" w14:textId="1153EA50"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14 Agosto</w:t>
            </w:r>
          </w:p>
        </w:tc>
        <w:tc>
          <w:tcPr>
            <w:tcW w:w="1840" w:type="dxa"/>
          </w:tcPr>
          <w:p w14:paraId="781BB06A" w14:textId="6801DBE3"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 xml:space="preserve">LPS. </w:t>
            </w:r>
            <w:r w:rsidR="008971C4">
              <w:rPr>
                <w:rFonts w:ascii="Times New Roman" w:hAnsi="Times New Roman" w:cs="Times New Roman"/>
                <w:sz w:val="24"/>
                <w:szCs w:val="24"/>
              </w:rPr>
              <w:t>10</w:t>
            </w:r>
            <w:r>
              <w:rPr>
                <w:rFonts w:ascii="Times New Roman" w:hAnsi="Times New Roman" w:cs="Times New Roman"/>
                <w:sz w:val="24"/>
                <w:szCs w:val="24"/>
              </w:rPr>
              <w:t>00.00</w:t>
            </w:r>
          </w:p>
        </w:tc>
      </w:tr>
      <w:tr w:rsidR="00D87B7F" w14:paraId="387A9608" w14:textId="77777777" w:rsidTr="000A7649">
        <w:tc>
          <w:tcPr>
            <w:tcW w:w="2538" w:type="dxa"/>
          </w:tcPr>
          <w:p w14:paraId="4DCB1742" w14:textId="48B7D47A"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Total</w:t>
            </w:r>
          </w:p>
        </w:tc>
        <w:tc>
          <w:tcPr>
            <w:tcW w:w="1176" w:type="dxa"/>
          </w:tcPr>
          <w:p w14:paraId="034826AE" w14:textId="098FEC64"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12</w:t>
            </w:r>
            <w:r>
              <w:rPr>
                <w:rFonts w:ascii="Times New Roman" w:hAnsi="Times New Roman" w:cs="Times New Roman"/>
                <w:b/>
                <w:sz w:val="24"/>
                <w:szCs w:val="24"/>
              </w:rPr>
              <w:t xml:space="preserve"> </w:t>
            </w:r>
            <w:r w:rsidR="00D77C87" w:rsidRPr="00527794">
              <w:rPr>
                <w:rFonts w:ascii="Times New Roman" w:hAnsi="Times New Roman" w:cs="Times New Roman"/>
                <w:b/>
                <w:sz w:val="24"/>
                <w:szCs w:val="24"/>
              </w:rPr>
              <w:t>días</w:t>
            </w:r>
            <w:r w:rsidRPr="00527794">
              <w:rPr>
                <w:rFonts w:ascii="Times New Roman" w:hAnsi="Times New Roman" w:cs="Times New Roman"/>
                <w:b/>
                <w:sz w:val="24"/>
                <w:szCs w:val="24"/>
              </w:rPr>
              <w:t xml:space="preserve"> </w:t>
            </w:r>
          </w:p>
        </w:tc>
        <w:tc>
          <w:tcPr>
            <w:tcW w:w="1526" w:type="dxa"/>
          </w:tcPr>
          <w:p w14:paraId="0200A3AD" w14:textId="36EBDFDC"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1 Agosto</w:t>
            </w:r>
          </w:p>
        </w:tc>
        <w:tc>
          <w:tcPr>
            <w:tcW w:w="1418" w:type="dxa"/>
          </w:tcPr>
          <w:p w14:paraId="6D93DBBE" w14:textId="198B3288"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14 Agosto</w:t>
            </w:r>
          </w:p>
        </w:tc>
        <w:tc>
          <w:tcPr>
            <w:tcW w:w="1840" w:type="dxa"/>
            <w:vAlign w:val="center"/>
          </w:tcPr>
          <w:p w14:paraId="419C6FA7" w14:textId="48604660"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LPS</w:t>
            </w:r>
            <w:r w:rsidR="008971C4">
              <w:rPr>
                <w:rFonts w:ascii="Times New Roman" w:hAnsi="Times New Roman" w:cs="Times New Roman"/>
                <w:b/>
                <w:sz w:val="24"/>
                <w:szCs w:val="24"/>
              </w:rPr>
              <w:t xml:space="preserve"> 9</w:t>
            </w:r>
            <w:r w:rsidRPr="00527794">
              <w:rPr>
                <w:rFonts w:ascii="Times New Roman" w:hAnsi="Times New Roman" w:cs="Times New Roman"/>
                <w:b/>
                <w:sz w:val="24"/>
                <w:szCs w:val="24"/>
              </w:rPr>
              <w:t>,000.00</w:t>
            </w:r>
          </w:p>
          <w:p w14:paraId="5C620C31" w14:textId="4BFCF053" w:rsidR="00527794" w:rsidRPr="00527794" w:rsidRDefault="00527794" w:rsidP="00527794">
            <w:pPr>
              <w:rPr>
                <w:rFonts w:ascii="Times New Roman" w:hAnsi="Times New Roman" w:cs="Times New Roman"/>
                <w:b/>
                <w:sz w:val="24"/>
                <w:szCs w:val="24"/>
              </w:rPr>
            </w:pPr>
          </w:p>
        </w:tc>
      </w:tr>
      <w:tr w:rsidR="00D87B7F" w14:paraId="62282E8F" w14:textId="77777777" w:rsidTr="000A7649">
        <w:tc>
          <w:tcPr>
            <w:tcW w:w="2538" w:type="dxa"/>
          </w:tcPr>
          <w:p w14:paraId="51DA8FC4" w14:textId="7167C695" w:rsidR="00527794" w:rsidRPr="00D8571A" w:rsidRDefault="00527794" w:rsidP="00527794">
            <w:pPr>
              <w:jc w:val="center"/>
              <w:rPr>
                <w:rFonts w:ascii="Times New Roman" w:hAnsi="Times New Roman" w:cs="Times New Roman"/>
                <w:b/>
                <w:sz w:val="24"/>
                <w:szCs w:val="24"/>
              </w:rPr>
            </w:pPr>
            <w:r w:rsidRPr="00D8571A">
              <w:rPr>
                <w:rFonts w:ascii="Times New Roman" w:hAnsi="Times New Roman" w:cs="Times New Roman"/>
                <w:b/>
                <w:sz w:val="24"/>
                <w:szCs w:val="24"/>
              </w:rPr>
              <w:t>Infraestructura</w:t>
            </w:r>
          </w:p>
        </w:tc>
        <w:tc>
          <w:tcPr>
            <w:tcW w:w="1176" w:type="dxa"/>
          </w:tcPr>
          <w:p w14:paraId="48CA2A65" w14:textId="44BB7B89"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b/>
                <w:sz w:val="24"/>
                <w:szCs w:val="24"/>
              </w:rPr>
              <w:t>Duración</w:t>
            </w:r>
          </w:p>
        </w:tc>
        <w:tc>
          <w:tcPr>
            <w:tcW w:w="1526" w:type="dxa"/>
          </w:tcPr>
          <w:p w14:paraId="0EC93684" w14:textId="677F1C85"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b/>
                <w:sz w:val="24"/>
                <w:szCs w:val="24"/>
              </w:rPr>
              <w:t>Comienzo</w:t>
            </w:r>
          </w:p>
        </w:tc>
        <w:tc>
          <w:tcPr>
            <w:tcW w:w="1418" w:type="dxa"/>
          </w:tcPr>
          <w:p w14:paraId="583D26EA" w14:textId="12760DC9"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b/>
                <w:sz w:val="24"/>
                <w:szCs w:val="24"/>
              </w:rPr>
              <w:t>Fin</w:t>
            </w:r>
          </w:p>
        </w:tc>
        <w:tc>
          <w:tcPr>
            <w:tcW w:w="1840" w:type="dxa"/>
          </w:tcPr>
          <w:p w14:paraId="55FB87F9" w14:textId="77777777" w:rsidR="00527794" w:rsidRDefault="00527794" w:rsidP="00527794">
            <w:pPr>
              <w:rPr>
                <w:rFonts w:ascii="Times New Roman" w:hAnsi="Times New Roman" w:cs="Times New Roman"/>
                <w:b/>
                <w:sz w:val="24"/>
                <w:szCs w:val="24"/>
              </w:rPr>
            </w:pPr>
            <w:r w:rsidRPr="00D8571A">
              <w:rPr>
                <w:rFonts w:ascii="Times New Roman" w:hAnsi="Times New Roman" w:cs="Times New Roman"/>
                <w:b/>
                <w:sz w:val="24"/>
                <w:szCs w:val="24"/>
              </w:rPr>
              <w:t>Costo</w:t>
            </w:r>
          </w:p>
          <w:p w14:paraId="3D0ACB5B" w14:textId="77777777" w:rsidR="00527794" w:rsidRPr="00D8571A" w:rsidRDefault="00527794" w:rsidP="00527794">
            <w:pPr>
              <w:rPr>
                <w:rFonts w:ascii="Times New Roman" w:hAnsi="Times New Roman" w:cs="Times New Roman"/>
                <w:sz w:val="24"/>
                <w:szCs w:val="24"/>
              </w:rPr>
            </w:pPr>
          </w:p>
        </w:tc>
      </w:tr>
      <w:tr w:rsidR="00D87B7F" w14:paraId="447C2637" w14:textId="77777777" w:rsidTr="000A7649">
        <w:tc>
          <w:tcPr>
            <w:tcW w:w="2538" w:type="dxa"/>
          </w:tcPr>
          <w:p w14:paraId="3A8F0F3F"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Diseño de la Arquitectura</w:t>
            </w:r>
          </w:p>
        </w:tc>
        <w:tc>
          <w:tcPr>
            <w:tcW w:w="1176" w:type="dxa"/>
          </w:tcPr>
          <w:p w14:paraId="1D48C1ED" w14:textId="1AD3B6D8"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0B445301" w14:textId="63757879"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15 Agosto</w:t>
            </w:r>
          </w:p>
        </w:tc>
        <w:tc>
          <w:tcPr>
            <w:tcW w:w="1418" w:type="dxa"/>
          </w:tcPr>
          <w:p w14:paraId="5730FFCA" w14:textId="26CCF431"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17 Agosto</w:t>
            </w:r>
          </w:p>
        </w:tc>
        <w:tc>
          <w:tcPr>
            <w:tcW w:w="1840" w:type="dxa"/>
          </w:tcPr>
          <w:p w14:paraId="0DD1CB97" w14:textId="79726BF8"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10,000.00</w:t>
            </w:r>
          </w:p>
        </w:tc>
      </w:tr>
      <w:tr w:rsidR="00D87B7F" w14:paraId="1B3C2279" w14:textId="77777777" w:rsidTr="000A7649">
        <w:tc>
          <w:tcPr>
            <w:tcW w:w="2538" w:type="dxa"/>
          </w:tcPr>
          <w:p w14:paraId="69D2D4F5"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Preparación de Entorno DEV DW</w:t>
            </w:r>
          </w:p>
        </w:tc>
        <w:tc>
          <w:tcPr>
            <w:tcW w:w="1176" w:type="dxa"/>
          </w:tcPr>
          <w:p w14:paraId="5840B80F" w14:textId="362BDD13"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 xml:space="preserve">3 días </w:t>
            </w:r>
          </w:p>
        </w:tc>
        <w:tc>
          <w:tcPr>
            <w:tcW w:w="1526" w:type="dxa"/>
          </w:tcPr>
          <w:p w14:paraId="45E1F75B" w14:textId="5FF432F1"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19 Agosto</w:t>
            </w:r>
          </w:p>
        </w:tc>
        <w:tc>
          <w:tcPr>
            <w:tcW w:w="1418" w:type="dxa"/>
          </w:tcPr>
          <w:p w14:paraId="08DB4B15" w14:textId="57B3BEA6"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21 Agosto</w:t>
            </w:r>
          </w:p>
        </w:tc>
        <w:tc>
          <w:tcPr>
            <w:tcW w:w="1840" w:type="dxa"/>
          </w:tcPr>
          <w:p w14:paraId="5FDC231E" w14:textId="7599458D"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5,000.00</w:t>
            </w:r>
          </w:p>
        </w:tc>
      </w:tr>
      <w:tr w:rsidR="00D87B7F" w14:paraId="203B1886" w14:textId="77777777" w:rsidTr="000A7649">
        <w:tc>
          <w:tcPr>
            <w:tcW w:w="2538" w:type="dxa"/>
          </w:tcPr>
          <w:p w14:paraId="6D033700" w14:textId="44E84E1C"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Preparación de Entorno DEV</w:t>
            </w:r>
            <w:r w:rsidRPr="00D8571A">
              <w:rPr>
                <w:rFonts w:ascii="Times New Roman" w:hAnsi="Times New Roman" w:cs="Times New Roman"/>
                <w:sz w:val="24"/>
                <w:szCs w:val="24"/>
              </w:rPr>
              <w:t xml:space="preserve"> E</w:t>
            </w:r>
            <w:r>
              <w:rPr>
                <w:rFonts w:ascii="Times New Roman" w:hAnsi="Times New Roman" w:cs="Times New Roman"/>
                <w:sz w:val="24"/>
                <w:szCs w:val="24"/>
              </w:rPr>
              <w:t>TL</w:t>
            </w:r>
          </w:p>
        </w:tc>
        <w:tc>
          <w:tcPr>
            <w:tcW w:w="1176" w:type="dxa"/>
          </w:tcPr>
          <w:p w14:paraId="2F61D9EF" w14:textId="1A542BF6"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 xml:space="preserve">3 días </w:t>
            </w:r>
          </w:p>
        </w:tc>
        <w:tc>
          <w:tcPr>
            <w:tcW w:w="1526" w:type="dxa"/>
          </w:tcPr>
          <w:p w14:paraId="57F2850F" w14:textId="5493934D"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22 Agosto</w:t>
            </w:r>
          </w:p>
        </w:tc>
        <w:tc>
          <w:tcPr>
            <w:tcW w:w="1418" w:type="dxa"/>
          </w:tcPr>
          <w:p w14:paraId="0DE7651F" w14:textId="598CAE03"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24 Agosto</w:t>
            </w:r>
          </w:p>
        </w:tc>
        <w:tc>
          <w:tcPr>
            <w:tcW w:w="1840" w:type="dxa"/>
          </w:tcPr>
          <w:p w14:paraId="011F137B" w14:textId="5E542FDA"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5,000.00</w:t>
            </w:r>
          </w:p>
        </w:tc>
      </w:tr>
      <w:tr w:rsidR="00D87B7F" w14:paraId="4064400E" w14:textId="77777777" w:rsidTr="000A7649">
        <w:tc>
          <w:tcPr>
            <w:tcW w:w="2538" w:type="dxa"/>
          </w:tcPr>
          <w:p w14:paraId="1628810F"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Preparación de Entorno DEV OLAP</w:t>
            </w:r>
          </w:p>
        </w:tc>
        <w:tc>
          <w:tcPr>
            <w:tcW w:w="1176" w:type="dxa"/>
          </w:tcPr>
          <w:p w14:paraId="2AEBDA27" w14:textId="4FE3EE00"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 xml:space="preserve">3 días </w:t>
            </w:r>
          </w:p>
        </w:tc>
        <w:tc>
          <w:tcPr>
            <w:tcW w:w="1526" w:type="dxa"/>
          </w:tcPr>
          <w:p w14:paraId="351CE71E" w14:textId="454CF9E0"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26 Agosto</w:t>
            </w:r>
          </w:p>
        </w:tc>
        <w:tc>
          <w:tcPr>
            <w:tcW w:w="1418" w:type="dxa"/>
          </w:tcPr>
          <w:p w14:paraId="30DB3D08" w14:textId="136BE687"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28 Agosto</w:t>
            </w:r>
          </w:p>
        </w:tc>
        <w:tc>
          <w:tcPr>
            <w:tcW w:w="1840" w:type="dxa"/>
          </w:tcPr>
          <w:p w14:paraId="65C136E8" w14:textId="5A6C4F06"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5,000.00</w:t>
            </w:r>
          </w:p>
        </w:tc>
      </w:tr>
      <w:tr w:rsidR="00D87B7F" w14:paraId="4CAC31B6" w14:textId="77777777" w:rsidTr="000A7649">
        <w:tc>
          <w:tcPr>
            <w:tcW w:w="2538" w:type="dxa"/>
          </w:tcPr>
          <w:p w14:paraId="60FA2C1B" w14:textId="3BF0C088"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Total</w:t>
            </w:r>
          </w:p>
        </w:tc>
        <w:tc>
          <w:tcPr>
            <w:tcW w:w="1176" w:type="dxa"/>
          </w:tcPr>
          <w:p w14:paraId="787AEB89" w14:textId="09A68588"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12 días</w:t>
            </w:r>
          </w:p>
        </w:tc>
        <w:tc>
          <w:tcPr>
            <w:tcW w:w="1526" w:type="dxa"/>
          </w:tcPr>
          <w:p w14:paraId="1EAADDE8" w14:textId="33D15CC5"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15 Agosto</w:t>
            </w:r>
          </w:p>
        </w:tc>
        <w:tc>
          <w:tcPr>
            <w:tcW w:w="1418" w:type="dxa"/>
          </w:tcPr>
          <w:p w14:paraId="1C0FDFEE" w14:textId="27ED06DA"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28 Agosto</w:t>
            </w:r>
          </w:p>
        </w:tc>
        <w:tc>
          <w:tcPr>
            <w:tcW w:w="1840" w:type="dxa"/>
          </w:tcPr>
          <w:p w14:paraId="280E6E5A" w14:textId="0D1B26CD"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LPS 25,000.00</w:t>
            </w:r>
          </w:p>
        </w:tc>
      </w:tr>
      <w:tr w:rsidR="00D87B7F" w14:paraId="76FE1A53" w14:textId="77777777" w:rsidTr="000A7649">
        <w:tc>
          <w:tcPr>
            <w:tcW w:w="2538" w:type="dxa"/>
          </w:tcPr>
          <w:p w14:paraId="04FBE3BE" w14:textId="77777777" w:rsidR="00527794" w:rsidRPr="00D8571A" w:rsidRDefault="00527794" w:rsidP="00527794">
            <w:pPr>
              <w:jc w:val="center"/>
              <w:rPr>
                <w:rFonts w:ascii="Times New Roman" w:hAnsi="Times New Roman" w:cs="Times New Roman"/>
                <w:b/>
                <w:sz w:val="24"/>
                <w:szCs w:val="24"/>
              </w:rPr>
            </w:pPr>
            <w:r w:rsidRPr="00D8571A">
              <w:rPr>
                <w:rFonts w:ascii="Times New Roman" w:hAnsi="Times New Roman" w:cs="Times New Roman"/>
                <w:b/>
                <w:sz w:val="24"/>
                <w:szCs w:val="24"/>
              </w:rPr>
              <w:t>DWH</w:t>
            </w:r>
          </w:p>
        </w:tc>
        <w:tc>
          <w:tcPr>
            <w:tcW w:w="1176" w:type="dxa"/>
          </w:tcPr>
          <w:p w14:paraId="4E5CB495" w14:textId="77777777" w:rsidR="00527794" w:rsidRPr="00D8571A" w:rsidRDefault="00527794" w:rsidP="00527794">
            <w:pPr>
              <w:rPr>
                <w:rFonts w:ascii="Times New Roman" w:hAnsi="Times New Roman" w:cs="Times New Roman"/>
                <w:sz w:val="24"/>
                <w:szCs w:val="24"/>
              </w:rPr>
            </w:pPr>
          </w:p>
        </w:tc>
        <w:tc>
          <w:tcPr>
            <w:tcW w:w="1526" w:type="dxa"/>
          </w:tcPr>
          <w:p w14:paraId="558899AF" w14:textId="77777777" w:rsidR="00527794" w:rsidRPr="00D8571A" w:rsidRDefault="00527794" w:rsidP="00527794">
            <w:pPr>
              <w:rPr>
                <w:rFonts w:ascii="Times New Roman" w:hAnsi="Times New Roman" w:cs="Times New Roman"/>
                <w:sz w:val="24"/>
                <w:szCs w:val="24"/>
              </w:rPr>
            </w:pPr>
          </w:p>
        </w:tc>
        <w:tc>
          <w:tcPr>
            <w:tcW w:w="1418" w:type="dxa"/>
          </w:tcPr>
          <w:p w14:paraId="747CBB71" w14:textId="77777777" w:rsidR="00527794" w:rsidRPr="00D8571A" w:rsidRDefault="00527794" w:rsidP="00527794">
            <w:pPr>
              <w:rPr>
                <w:rFonts w:ascii="Times New Roman" w:hAnsi="Times New Roman" w:cs="Times New Roman"/>
                <w:sz w:val="24"/>
                <w:szCs w:val="24"/>
              </w:rPr>
            </w:pPr>
          </w:p>
        </w:tc>
        <w:tc>
          <w:tcPr>
            <w:tcW w:w="1840" w:type="dxa"/>
          </w:tcPr>
          <w:p w14:paraId="702FDB54" w14:textId="77777777" w:rsidR="00527794" w:rsidRPr="00D8571A" w:rsidRDefault="00527794" w:rsidP="00527794">
            <w:pPr>
              <w:jc w:val="center"/>
              <w:rPr>
                <w:rFonts w:ascii="Times New Roman" w:hAnsi="Times New Roman" w:cs="Times New Roman"/>
                <w:sz w:val="24"/>
                <w:szCs w:val="24"/>
              </w:rPr>
            </w:pPr>
          </w:p>
        </w:tc>
      </w:tr>
      <w:tr w:rsidR="00D87B7F" w14:paraId="3C973A03" w14:textId="77777777" w:rsidTr="000A7649">
        <w:tc>
          <w:tcPr>
            <w:tcW w:w="2538" w:type="dxa"/>
          </w:tcPr>
          <w:p w14:paraId="0D44E940" w14:textId="77777777"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Diseño del DWH</w:t>
            </w:r>
          </w:p>
        </w:tc>
        <w:tc>
          <w:tcPr>
            <w:tcW w:w="1176" w:type="dxa"/>
          </w:tcPr>
          <w:p w14:paraId="27B502E9" w14:textId="29AAADCF" w:rsidR="00527794" w:rsidRPr="008470C1" w:rsidRDefault="0055447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5</w:t>
            </w:r>
            <w:r w:rsidR="00527794" w:rsidRPr="008470C1">
              <w:rPr>
                <w:rFonts w:ascii="Times New Roman" w:hAnsi="Times New Roman" w:cs="Times New Roman"/>
                <w:color w:val="FF0000"/>
                <w:sz w:val="24"/>
                <w:szCs w:val="24"/>
              </w:rPr>
              <w:t xml:space="preserve"> días</w:t>
            </w:r>
          </w:p>
        </w:tc>
        <w:tc>
          <w:tcPr>
            <w:tcW w:w="1526" w:type="dxa"/>
          </w:tcPr>
          <w:p w14:paraId="663D6322" w14:textId="6DE8F424"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29 Agosto</w:t>
            </w:r>
          </w:p>
        </w:tc>
        <w:tc>
          <w:tcPr>
            <w:tcW w:w="1418" w:type="dxa"/>
          </w:tcPr>
          <w:p w14:paraId="5C10FBEC" w14:textId="36B5B5AD"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3 Septiembre</w:t>
            </w:r>
          </w:p>
        </w:tc>
        <w:tc>
          <w:tcPr>
            <w:tcW w:w="1840" w:type="dxa"/>
          </w:tcPr>
          <w:p w14:paraId="129D6E25" w14:textId="415E0399" w:rsidR="00527794" w:rsidRPr="008470C1" w:rsidRDefault="00527794" w:rsidP="00527794">
            <w:pPr>
              <w:jc w:val="center"/>
              <w:rPr>
                <w:rFonts w:ascii="Times New Roman" w:hAnsi="Times New Roman" w:cs="Times New Roman"/>
                <w:color w:val="FF0000"/>
                <w:sz w:val="24"/>
                <w:szCs w:val="24"/>
              </w:rPr>
            </w:pPr>
            <w:r w:rsidRPr="008470C1">
              <w:rPr>
                <w:rFonts w:ascii="Times New Roman" w:hAnsi="Times New Roman" w:cs="Times New Roman"/>
                <w:color w:val="FF0000"/>
                <w:sz w:val="24"/>
                <w:szCs w:val="24"/>
              </w:rPr>
              <w:t>LPS 5,000.00</w:t>
            </w:r>
          </w:p>
        </w:tc>
      </w:tr>
      <w:tr w:rsidR="00D87B7F" w14:paraId="65302DB2" w14:textId="77777777" w:rsidTr="000A7649">
        <w:tc>
          <w:tcPr>
            <w:tcW w:w="2538" w:type="dxa"/>
          </w:tcPr>
          <w:p w14:paraId="10996441" w14:textId="77777777"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Construcción del DWH</w:t>
            </w:r>
          </w:p>
        </w:tc>
        <w:tc>
          <w:tcPr>
            <w:tcW w:w="1176" w:type="dxa"/>
          </w:tcPr>
          <w:p w14:paraId="67A7B8F3" w14:textId="34C4CDB7"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3 días</w:t>
            </w:r>
          </w:p>
        </w:tc>
        <w:tc>
          <w:tcPr>
            <w:tcW w:w="1526" w:type="dxa"/>
          </w:tcPr>
          <w:p w14:paraId="286F29FB" w14:textId="35EE15FC"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4 Agosto</w:t>
            </w:r>
          </w:p>
        </w:tc>
        <w:tc>
          <w:tcPr>
            <w:tcW w:w="1418" w:type="dxa"/>
          </w:tcPr>
          <w:p w14:paraId="4BAA44A5" w14:textId="3F0BF607"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6 Septiembre</w:t>
            </w:r>
          </w:p>
        </w:tc>
        <w:tc>
          <w:tcPr>
            <w:tcW w:w="1840" w:type="dxa"/>
          </w:tcPr>
          <w:p w14:paraId="5E184C33" w14:textId="1D7B6347" w:rsidR="00527794" w:rsidRPr="008470C1" w:rsidRDefault="00527794" w:rsidP="00527794">
            <w:pPr>
              <w:jc w:val="center"/>
              <w:rPr>
                <w:rFonts w:ascii="Times New Roman" w:hAnsi="Times New Roman" w:cs="Times New Roman"/>
                <w:color w:val="FF0000"/>
                <w:sz w:val="24"/>
                <w:szCs w:val="24"/>
              </w:rPr>
            </w:pPr>
            <w:r w:rsidRPr="008470C1">
              <w:rPr>
                <w:rFonts w:ascii="Times New Roman" w:hAnsi="Times New Roman" w:cs="Times New Roman"/>
                <w:color w:val="FF0000"/>
                <w:sz w:val="24"/>
                <w:szCs w:val="24"/>
              </w:rPr>
              <w:t>LPS 5,000.00</w:t>
            </w:r>
          </w:p>
        </w:tc>
      </w:tr>
      <w:tr w:rsidR="00D87B7F" w14:paraId="253E770F" w14:textId="77777777" w:rsidTr="000A7649">
        <w:tc>
          <w:tcPr>
            <w:tcW w:w="2538" w:type="dxa"/>
          </w:tcPr>
          <w:p w14:paraId="0455F875" w14:textId="7D956B51" w:rsidR="00527794" w:rsidRPr="00D8571A" w:rsidRDefault="00527794" w:rsidP="00527794">
            <w:pPr>
              <w:rPr>
                <w:rFonts w:ascii="Times New Roman" w:hAnsi="Times New Roman" w:cs="Times New Roman"/>
                <w:sz w:val="24"/>
                <w:szCs w:val="24"/>
              </w:rPr>
            </w:pPr>
            <w:r w:rsidRPr="00527794">
              <w:rPr>
                <w:rFonts w:ascii="Times New Roman" w:hAnsi="Times New Roman" w:cs="Times New Roman"/>
                <w:b/>
                <w:sz w:val="24"/>
                <w:szCs w:val="24"/>
              </w:rPr>
              <w:t>Total</w:t>
            </w:r>
          </w:p>
        </w:tc>
        <w:tc>
          <w:tcPr>
            <w:tcW w:w="1176" w:type="dxa"/>
          </w:tcPr>
          <w:p w14:paraId="71295E78" w14:textId="032DC098" w:rsidR="00527794" w:rsidRPr="00D8571A" w:rsidRDefault="00554474" w:rsidP="00527794">
            <w:pPr>
              <w:rPr>
                <w:rFonts w:ascii="Times New Roman" w:hAnsi="Times New Roman" w:cs="Times New Roman"/>
                <w:sz w:val="24"/>
                <w:szCs w:val="24"/>
              </w:rPr>
            </w:pPr>
            <w:r>
              <w:rPr>
                <w:rFonts w:ascii="Times New Roman" w:hAnsi="Times New Roman" w:cs="Times New Roman"/>
                <w:b/>
                <w:sz w:val="24"/>
                <w:szCs w:val="24"/>
              </w:rPr>
              <w:t>11</w:t>
            </w:r>
            <w:r w:rsidR="00527794" w:rsidRPr="00527794">
              <w:rPr>
                <w:rFonts w:ascii="Times New Roman" w:hAnsi="Times New Roman" w:cs="Times New Roman"/>
                <w:b/>
                <w:sz w:val="24"/>
                <w:szCs w:val="24"/>
              </w:rPr>
              <w:t xml:space="preserve"> días</w:t>
            </w:r>
          </w:p>
        </w:tc>
        <w:tc>
          <w:tcPr>
            <w:tcW w:w="1526" w:type="dxa"/>
          </w:tcPr>
          <w:p w14:paraId="5B1A03C0" w14:textId="499AF5F8" w:rsidR="00527794" w:rsidRPr="00D8571A" w:rsidRDefault="00527794" w:rsidP="00527794">
            <w:pPr>
              <w:rPr>
                <w:rFonts w:ascii="Times New Roman" w:hAnsi="Times New Roman" w:cs="Times New Roman"/>
                <w:sz w:val="24"/>
                <w:szCs w:val="24"/>
              </w:rPr>
            </w:pPr>
            <w:r>
              <w:rPr>
                <w:rFonts w:ascii="Times New Roman" w:hAnsi="Times New Roman" w:cs="Times New Roman"/>
                <w:b/>
                <w:sz w:val="24"/>
                <w:szCs w:val="24"/>
              </w:rPr>
              <w:t>29</w:t>
            </w:r>
            <w:r w:rsidRPr="00527794">
              <w:rPr>
                <w:rFonts w:ascii="Times New Roman" w:hAnsi="Times New Roman" w:cs="Times New Roman"/>
                <w:b/>
                <w:sz w:val="24"/>
                <w:szCs w:val="24"/>
              </w:rPr>
              <w:t xml:space="preserve"> Agosto</w:t>
            </w:r>
          </w:p>
        </w:tc>
        <w:tc>
          <w:tcPr>
            <w:tcW w:w="1418" w:type="dxa"/>
          </w:tcPr>
          <w:p w14:paraId="100EB4CB" w14:textId="7DAEF0E4"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6 Septiembre</w:t>
            </w:r>
          </w:p>
        </w:tc>
        <w:tc>
          <w:tcPr>
            <w:tcW w:w="1840" w:type="dxa"/>
          </w:tcPr>
          <w:p w14:paraId="1F3A93A2" w14:textId="6EF7FC62" w:rsidR="00527794" w:rsidRPr="00D8571A" w:rsidRDefault="00527794" w:rsidP="00527794">
            <w:pPr>
              <w:jc w:val="center"/>
              <w:rPr>
                <w:rFonts w:ascii="Times New Roman" w:hAnsi="Times New Roman" w:cs="Times New Roman"/>
                <w:sz w:val="24"/>
                <w:szCs w:val="24"/>
              </w:rPr>
            </w:pPr>
            <w:r w:rsidRPr="00527794">
              <w:rPr>
                <w:rFonts w:ascii="Times New Roman" w:hAnsi="Times New Roman" w:cs="Times New Roman"/>
                <w:b/>
                <w:sz w:val="24"/>
                <w:szCs w:val="24"/>
              </w:rPr>
              <w:t>LPS</w:t>
            </w:r>
            <w:r>
              <w:rPr>
                <w:rFonts w:ascii="Times New Roman" w:hAnsi="Times New Roman" w:cs="Times New Roman"/>
                <w:b/>
                <w:sz w:val="24"/>
                <w:szCs w:val="24"/>
              </w:rPr>
              <w:t xml:space="preserve"> 10</w:t>
            </w:r>
            <w:r w:rsidRPr="00527794">
              <w:rPr>
                <w:rFonts w:ascii="Times New Roman" w:hAnsi="Times New Roman" w:cs="Times New Roman"/>
                <w:b/>
                <w:sz w:val="24"/>
                <w:szCs w:val="24"/>
              </w:rPr>
              <w:t>,000.00</w:t>
            </w:r>
          </w:p>
        </w:tc>
      </w:tr>
      <w:tr w:rsidR="00D87B7F" w14:paraId="6C24763D" w14:textId="77777777" w:rsidTr="000A7649">
        <w:tc>
          <w:tcPr>
            <w:tcW w:w="2538" w:type="dxa"/>
          </w:tcPr>
          <w:p w14:paraId="686A3FAE" w14:textId="77777777" w:rsidR="00527794" w:rsidRPr="00D8571A" w:rsidRDefault="00527794" w:rsidP="00527794">
            <w:pPr>
              <w:jc w:val="center"/>
              <w:rPr>
                <w:rFonts w:ascii="Times New Roman" w:hAnsi="Times New Roman" w:cs="Times New Roman"/>
                <w:b/>
                <w:sz w:val="24"/>
                <w:szCs w:val="24"/>
              </w:rPr>
            </w:pPr>
            <w:r w:rsidRPr="00D8571A">
              <w:rPr>
                <w:rFonts w:ascii="Times New Roman" w:hAnsi="Times New Roman" w:cs="Times New Roman"/>
                <w:b/>
                <w:sz w:val="24"/>
                <w:szCs w:val="24"/>
              </w:rPr>
              <w:t>ETL</w:t>
            </w:r>
          </w:p>
        </w:tc>
        <w:tc>
          <w:tcPr>
            <w:tcW w:w="1176" w:type="dxa"/>
          </w:tcPr>
          <w:p w14:paraId="4F19F01E" w14:textId="77777777" w:rsidR="00527794" w:rsidRPr="00D8571A" w:rsidRDefault="00527794" w:rsidP="00527794">
            <w:pPr>
              <w:rPr>
                <w:rFonts w:ascii="Times New Roman" w:hAnsi="Times New Roman" w:cs="Times New Roman"/>
                <w:sz w:val="24"/>
                <w:szCs w:val="24"/>
              </w:rPr>
            </w:pPr>
          </w:p>
        </w:tc>
        <w:tc>
          <w:tcPr>
            <w:tcW w:w="1526" w:type="dxa"/>
          </w:tcPr>
          <w:p w14:paraId="311D9D0B" w14:textId="77777777" w:rsidR="00527794" w:rsidRPr="00D8571A" w:rsidRDefault="00527794" w:rsidP="00527794">
            <w:pPr>
              <w:rPr>
                <w:rFonts w:ascii="Times New Roman" w:hAnsi="Times New Roman" w:cs="Times New Roman"/>
                <w:sz w:val="24"/>
                <w:szCs w:val="24"/>
              </w:rPr>
            </w:pPr>
          </w:p>
        </w:tc>
        <w:tc>
          <w:tcPr>
            <w:tcW w:w="1418" w:type="dxa"/>
          </w:tcPr>
          <w:p w14:paraId="581E8949" w14:textId="77777777" w:rsidR="00527794" w:rsidRPr="00D8571A" w:rsidRDefault="00527794" w:rsidP="00527794">
            <w:pPr>
              <w:rPr>
                <w:rFonts w:ascii="Times New Roman" w:hAnsi="Times New Roman" w:cs="Times New Roman"/>
                <w:sz w:val="24"/>
                <w:szCs w:val="24"/>
              </w:rPr>
            </w:pPr>
          </w:p>
        </w:tc>
        <w:tc>
          <w:tcPr>
            <w:tcW w:w="1840" w:type="dxa"/>
          </w:tcPr>
          <w:p w14:paraId="26858AA4" w14:textId="77777777" w:rsidR="00527794" w:rsidRPr="00D8571A" w:rsidRDefault="00527794" w:rsidP="00527794">
            <w:pPr>
              <w:jc w:val="center"/>
              <w:rPr>
                <w:rFonts w:ascii="Times New Roman" w:hAnsi="Times New Roman" w:cs="Times New Roman"/>
                <w:sz w:val="24"/>
                <w:szCs w:val="24"/>
              </w:rPr>
            </w:pPr>
          </w:p>
        </w:tc>
      </w:tr>
      <w:tr w:rsidR="00D87B7F" w14:paraId="38887489" w14:textId="77777777" w:rsidTr="000A7649">
        <w:tc>
          <w:tcPr>
            <w:tcW w:w="2538" w:type="dxa"/>
          </w:tcPr>
          <w:p w14:paraId="4DD8F8FF"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Elaborar el Mapeo de Datos</w:t>
            </w:r>
          </w:p>
        </w:tc>
        <w:tc>
          <w:tcPr>
            <w:tcW w:w="1176" w:type="dxa"/>
          </w:tcPr>
          <w:p w14:paraId="17D52BC6" w14:textId="19CA4594"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67FD1C4D" w14:textId="3C7EDC47"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7 Septiembre</w:t>
            </w:r>
          </w:p>
        </w:tc>
        <w:tc>
          <w:tcPr>
            <w:tcW w:w="1418" w:type="dxa"/>
          </w:tcPr>
          <w:p w14:paraId="743399D9" w14:textId="3228390A" w:rsidR="00527794" w:rsidRPr="00D8571A" w:rsidRDefault="008971C4" w:rsidP="00527794">
            <w:pPr>
              <w:rPr>
                <w:rFonts w:ascii="Times New Roman" w:hAnsi="Times New Roman" w:cs="Times New Roman"/>
                <w:sz w:val="24"/>
                <w:szCs w:val="24"/>
              </w:rPr>
            </w:pPr>
            <w:r>
              <w:rPr>
                <w:rFonts w:ascii="Times New Roman" w:hAnsi="Times New Roman" w:cs="Times New Roman"/>
                <w:sz w:val="24"/>
                <w:szCs w:val="24"/>
              </w:rPr>
              <w:t>9</w:t>
            </w:r>
            <w:r w:rsidR="00527794">
              <w:rPr>
                <w:rFonts w:ascii="Times New Roman" w:hAnsi="Times New Roman" w:cs="Times New Roman"/>
                <w:sz w:val="24"/>
                <w:szCs w:val="24"/>
              </w:rPr>
              <w:t xml:space="preserve"> Septiembre</w:t>
            </w:r>
          </w:p>
        </w:tc>
        <w:tc>
          <w:tcPr>
            <w:tcW w:w="1840" w:type="dxa"/>
          </w:tcPr>
          <w:p w14:paraId="7AA21EE7" w14:textId="5DE6D419" w:rsidR="00527794" w:rsidRPr="00D8571A" w:rsidRDefault="00527794" w:rsidP="00527794">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D87B7F" w14:paraId="3C26420E" w14:textId="77777777" w:rsidTr="000A7649">
        <w:tc>
          <w:tcPr>
            <w:tcW w:w="2538" w:type="dxa"/>
          </w:tcPr>
          <w:p w14:paraId="65EB85E8"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Diseño del Proceso de Extracción</w:t>
            </w:r>
          </w:p>
        </w:tc>
        <w:tc>
          <w:tcPr>
            <w:tcW w:w="1176" w:type="dxa"/>
          </w:tcPr>
          <w:p w14:paraId="177D02D4" w14:textId="4046173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31E247EC" w14:textId="639244EF"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10 Septiembre</w:t>
            </w:r>
          </w:p>
        </w:tc>
        <w:tc>
          <w:tcPr>
            <w:tcW w:w="1418" w:type="dxa"/>
          </w:tcPr>
          <w:p w14:paraId="50EDF875" w14:textId="5B9DE76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11 Septiembre</w:t>
            </w:r>
          </w:p>
        </w:tc>
        <w:tc>
          <w:tcPr>
            <w:tcW w:w="1840" w:type="dxa"/>
          </w:tcPr>
          <w:p w14:paraId="54618488" w14:textId="613CE95D"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7F09FBE8" w14:textId="77777777" w:rsidTr="000A7649">
        <w:tc>
          <w:tcPr>
            <w:tcW w:w="2538" w:type="dxa"/>
          </w:tcPr>
          <w:p w14:paraId="22C0D51A"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Diseño del Proceso de Transformación</w:t>
            </w:r>
          </w:p>
        </w:tc>
        <w:tc>
          <w:tcPr>
            <w:tcW w:w="1176" w:type="dxa"/>
          </w:tcPr>
          <w:p w14:paraId="5ABBFAE5" w14:textId="5A176999" w:rsidR="008971C4" w:rsidRPr="00D8571A" w:rsidRDefault="00554474" w:rsidP="008971C4">
            <w:pPr>
              <w:rPr>
                <w:rFonts w:ascii="Times New Roman" w:hAnsi="Times New Roman" w:cs="Times New Roman"/>
                <w:sz w:val="24"/>
                <w:szCs w:val="24"/>
              </w:rPr>
            </w:pPr>
            <w:r>
              <w:rPr>
                <w:rFonts w:ascii="Times New Roman" w:hAnsi="Times New Roman" w:cs="Times New Roman"/>
                <w:sz w:val="24"/>
                <w:szCs w:val="24"/>
              </w:rPr>
              <w:t>3</w:t>
            </w:r>
            <w:r w:rsidR="008971C4">
              <w:rPr>
                <w:rFonts w:ascii="Times New Roman" w:hAnsi="Times New Roman" w:cs="Times New Roman"/>
                <w:sz w:val="24"/>
                <w:szCs w:val="24"/>
              </w:rPr>
              <w:t xml:space="preserve"> días</w:t>
            </w:r>
          </w:p>
        </w:tc>
        <w:tc>
          <w:tcPr>
            <w:tcW w:w="1526" w:type="dxa"/>
          </w:tcPr>
          <w:p w14:paraId="789502B9" w14:textId="0A410D1E"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12 Septiembre</w:t>
            </w:r>
          </w:p>
        </w:tc>
        <w:tc>
          <w:tcPr>
            <w:tcW w:w="1418" w:type="dxa"/>
          </w:tcPr>
          <w:p w14:paraId="079663C1" w14:textId="4522086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14 Septiembre</w:t>
            </w:r>
          </w:p>
        </w:tc>
        <w:tc>
          <w:tcPr>
            <w:tcW w:w="1840" w:type="dxa"/>
          </w:tcPr>
          <w:p w14:paraId="2F7D8FFF" w14:textId="776E3C20"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D87B7F" w14:paraId="347666CD" w14:textId="77777777" w:rsidTr="000A7649">
        <w:tc>
          <w:tcPr>
            <w:tcW w:w="2538" w:type="dxa"/>
          </w:tcPr>
          <w:p w14:paraId="3D11DE0E"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Diseño del Proceso de Carga</w:t>
            </w:r>
          </w:p>
        </w:tc>
        <w:tc>
          <w:tcPr>
            <w:tcW w:w="1176" w:type="dxa"/>
          </w:tcPr>
          <w:p w14:paraId="718092C7" w14:textId="14964953"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6C8BD85F" w14:textId="3F09812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16 Septiembre</w:t>
            </w:r>
          </w:p>
        </w:tc>
        <w:tc>
          <w:tcPr>
            <w:tcW w:w="1418" w:type="dxa"/>
          </w:tcPr>
          <w:p w14:paraId="4BF8ACEC" w14:textId="7409604A"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17 Septiembre</w:t>
            </w:r>
          </w:p>
        </w:tc>
        <w:tc>
          <w:tcPr>
            <w:tcW w:w="1840" w:type="dxa"/>
          </w:tcPr>
          <w:p w14:paraId="1E0EAFAE" w14:textId="2C07482C"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D87B7F" w14:paraId="6FE02576" w14:textId="77777777" w:rsidTr="000A7649">
        <w:tc>
          <w:tcPr>
            <w:tcW w:w="2538" w:type="dxa"/>
          </w:tcPr>
          <w:p w14:paraId="3D528FFA" w14:textId="17E61AD2" w:rsidR="008971C4" w:rsidRPr="00D8571A" w:rsidRDefault="008971C4" w:rsidP="008971C4">
            <w:pPr>
              <w:rPr>
                <w:rFonts w:ascii="Times New Roman" w:hAnsi="Times New Roman" w:cs="Times New Roman"/>
                <w:sz w:val="24"/>
                <w:szCs w:val="24"/>
              </w:rPr>
            </w:pPr>
            <w:r w:rsidRPr="00527794">
              <w:rPr>
                <w:rFonts w:ascii="Times New Roman" w:hAnsi="Times New Roman" w:cs="Times New Roman"/>
                <w:b/>
                <w:sz w:val="24"/>
                <w:szCs w:val="24"/>
              </w:rPr>
              <w:t>Total</w:t>
            </w:r>
          </w:p>
        </w:tc>
        <w:tc>
          <w:tcPr>
            <w:tcW w:w="1176" w:type="dxa"/>
          </w:tcPr>
          <w:p w14:paraId="236A4AEE" w14:textId="528720ED" w:rsidR="008971C4" w:rsidRPr="00D8571A" w:rsidRDefault="00554474" w:rsidP="008971C4">
            <w:pPr>
              <w:rPr>
                <w:rFonts w:ascii="Times New Roman" w:hAnsi="Times New Roman" w:cs="Times New Roman"/>
                <w:sz w:val="24"/>
                <w:szCs w:val="24"/>
              </w:rPr>
            </w:pPr>
            <w:r>
              <w:rPr>
                <w:rFonts w:ascii="Times New Roman" w:hAnsi="Times New Roman" w:cs="Times New Roman"/>
                <w:b/>
                <w:sz w:val="24"/>
                <w:szCs w:val="24"/>
              </w:rPr>
              <w:t>9</w:t>
            </w:r>
            <w:r w:rsidR="008971C4" w:rsidRPr="00527794">
              <w:rPr>
                <w:rFonts w:ascii="Times New Roman" w:hAnsi="Times New Roman" w:cs="Times New Roman"/>
                <w:b/>
                <w:sz w:val="24"/>
                <w:szCs w:val="24"/>
              </w:rPr>
              <w:t xml:space="preserve"> días</w:t>
            </w:r>
          </w:p>
        </w:tc>
        <w:tc>
          <w:tcPr>
            <w:tcW w:w="1526" w:type="dxa"/>
          </w:tcPr>
          <w:p w14:paraId="3FC94F86" w14:textId="7DCF2E59" w:rsidR="008971C4" w:rsidRPr="008971C4" w:rsidRDefault="008971C4" w:rsidP="008971C4">
            <w:pPr>
              <w:rPr>
                <w:rFonts w:ascii="Times New Roman" w:hAnsi="Times New Roman" w:cs="Times New Roman"/>
                <w:b/>
                <w:sz w:val="24"/>
                <w:szCs w:val="24"/>
              </w:rPr>
            </w:pPr>
            <w:r w:rsidRPr="008971C4">
              <w:rPr>
                <w:rFonts w:ascii="Times New Roman" w:hAnsi="Times New Roman" w:cs="Times New Roman"/>
                <w:b/>
                <w:sz w:val="24"/>
                <w:szCs w:val="24"/>
              </w:rPr>
              <w:t>7 Septiembre</w:t>
            </w:r>
          </w:p>
        </w:tc>
        <w:tc>
          <w:tcPr>
            <w:tcW w:w="1418" w:type="dxa"/>
          </w:tcPr>
          <w:p w14:paraId="28FC90F6" w14:textId="3589449A" w:rsidR="008971C4" w:rsidRPr="008971C4" w:rsidRDefault="008971C4" w:rsidP="008971C4">
            <w:pPr>
              <w:rPr>
                <w:rFonts w:ascii="Times New Roman" w:hAnsi="Times New Roman" w:cs="Times New Roman"/>
                <w:b/>
                <w:sz w:val="24"/>
                <w:szCs w:val="24"/>
              </w:rPr>
            </w:pPr>
            <w:r w:rsidRPr="008971C4">
              <w:rPr>
                <w:rFonts w:ascii="Times New Roman" w:hAnsi="Times New Roman" w:cs="Times New Roman"/>
                <w:b/>
                <w:sz w:val="24"/>
                <w:szCs w:val="24"/>
              </w:rPr>
              <w:t>17 Septiembre</w:t>
            </w:r>
          </w:p>
        </w:tc>
        <w:tc>
          <w:tcPr>
            <w:tcW w:w="1840" w:type="dxa"/>
          </w:tcPr>
          <w:p w14:paraId="7C51F991" w14:textId="11FF1860" w:rsidR="008971C4" w:rsidRPr="00D8571A" w:rsidRDefault="008971C4" w:rsidP="008971C4">
            <w:pPr>
              <w:jc w:val="center"/>
              <w:rPr>
                <w:rFonts w:ascii="Times New Roman" w:hAnsi="Times New Roman" w:cs="Times New Roman"/>
                <w:sz w:val="24"/>
                <w:szCs w:val="24"/>
              </w:rPr>
            </w:pPr>
            <w:r w:rsidRPr="00527794">
              <w:rPr>
                <w:rFonts w:ascii="Times New Roman" w:hAnsi="Times New Roman" w:cs="Times New Roman"/>
                <w:b/>
                <w:sz w:val="24"/>
                <w:szCs w:val="24"/>
              </w:rPr>
              <w:t>LPS</w:t>
            </w:r>
            <w:r>
              <w:rPr>
                <w:rFonts w:ascii="Times New Roman" w:hAnsi="Times New Roman" w:cs="Times New Roman"/>
                <w:b/>
                <w:sz w:val="24"/>
                <w:szCs w:val="24"/>
              </w:rPr>
              <w:t xml:space="preserve"> 11</w:t>
            </w:r>
            <w:r w:rsidRPr="00527794">
              <w:rPr>
                <w:rFonts w:ascii="Times New Roman" w:hAnsi="Times New Roman" w:cs="Times New Roman"/>
                <w:b/>
                <w:sz w:val="24"/>
                <w:szCs w:val="24"/>
              </w:rPr>
              <w:t>,000.00</w:t>
            </w:r>
          </w:p>
        </w:tc>
      </w:tr>
      <w:tr w:rsidR="00D87B7F" w14:paraId="7A6CDAE6" w14:textId="77777777" w:rsidTr="000A7649">
        <w:tc>
          <w:tcPr>
            <w:tcW w:w="2538" w:type="dxa"/>
          </w:tcPr>
          <w:p w14:paraId="050A0E64" w14:textId="77777777" w:rsidR="008971C4" w:rsidRPr="00D8571A" w:rsidRDefault="008971C4" w:rsidP="008971C4">
            <w:pPr>
              <w:jc w:val="center"/>
              <w:rPr>
                <w:rFonts w:ascii="Times New Roman" w:hAnsi="Times New Roman" w:cs="Times New Roman"/>
                <w:b/>
                <w:sz w:val="24"/>
                <w:szCs w:val="24"/>
              </w:rPr>
            </w:pPr>
            <w:r w:rsidRPr="00D8571A">
              <w:rPr>
                <w:rFonts w:ascii="Times New Roman" w:hAnsi="Times New Roman" w:cs="Times New Roman"/>
                <w:b/>
                <w:sz w:val="24"/>
                <w:szCs w:val="24"/>
              </w:rPr>
              <w:t>Fin de Diseños ETL</w:t>
            </w:r>
          </w:p>
        </w:tc>
        <w:tc>
          <w:tcPr>
            <w:tcW w:w="1176" w:type="dxa"/>
          </w:tcPr>
          <w:p w14:paraId="6DD6C2CE" w14:textId="67212F1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b/>
                <w:sz w:val="24"/>
                <w:szCs w:val="24"/>
              </w:rPr>
              <w:t>Duración</w:t>
            </w:r>
          </w:p>
        </w:tc>
        <w:tc>
          <w:tcPr>
            <w:tcW w:w="1526" w:type="dxa"/>
          </w:tcPr>
          <w:p w14:paraId="62FC46AE" w14:textId="7F187D63"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b/>
                <w:sz w:val="24"/>
                <w:szCs w:val="24"/>
              </w:rPr>
              <w:t>Comienzo</w:t>
            </w:r>
          </w:p>
        </w:tc>
        <w:tc>
          <w:tcPr>
            <w:tcW w:w="1418" w:type="dxa"/>
          </w:tcPr>
          <w:p w14:paraId="03306625" w14:textId="698F3EB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b/>
                <w:sz w:val="24"/>
                <w:szCs w:val="24"/>
              </w:rPr>
              <w:t>Fin</w:t>
            </w:r>
          </w:p>
        </w:tc>
        <w:tc>
          <w:tcPr>
            <w:tcW w:w="1840" w:type="dxa"/>
          </w:tcPr>
          <w:p w14:paraId="6197ECFF" w14:textId="77777777" w:rsidR="008971C4" w:rsidRDefault="008971C4" w:rsidP="008971C4">
            <w:pPr>
              <w:jc w:val="center"/>
              <w:rPr>
                <w:rFonts w:ascii="Times New Roman" w:hAnsi="Times New Roman" w:cs="Times New Roman"/>
                <w:b/>
                <w:sz w:val="24"/>
                <w:szCs w:val="24"/>
              </w:rPr>
            </w:pPr>
            <w:r w:rsidRPr="00D8571A">
              <w:rPr>
                <w:rFonts w:ascii="Times New Roman" w:hAnsi="Times New Roman" w:cs="Times New Roman"/>
                <w:b/>
                <w:sz w:val="24"/>
                <w:szCs w:val="24"/>
              </w:rPr>
              <w:t>Costo</w:t>
            </w:r>
          </w:p>
          <w:p w14:paraId="72CB4040" w14:textId="33AF27D5" w:rsidR="008971C4" w:rsidRPr="00D8571A" w:rsidRDefault="008971C4" w:rsidP="008971C4">
            <w:pPr>
              <w:jc w:val="center"/>
              <w:rPr>
                <w:rFonts w:ascii="Times New Roman" w:hAnsi="Times New Roman" w:cs="Times New Roman"/>
                <w:sz w:val="24"/>
                <w:szCs w:val="24"/>
              </w:rPr>
            </w:pPr>
          </w:p>
        </w:tc>
      </w:tr>
      <w:tr w:rsidR="00EF0064" w14:paraId="2AA85647" w14:textId="77777777" w:rsidTr="000A7649">
        <w:tc>
          <w:tcPr>
            <w:tcW w:w="2538" w:type="dxa"/>
          </w:tcPr>
          <w:p w14:paraId="0244FCE2" w14:textId="54EA56C8" w:rsidR="00EF0064" w:rsidRPr="00EF0064" w:rsidRDefault="00EF0064" w:rsidP="008971C4">
            <w:pPr>
              <w:jc w:val="center"/>
              <w:rPr>
                <w:rFonts w:ascii="Times New Roman" w:hAnsi="Times New Roman" w:cs="Times New Roman"/>
                <w:b/>
                <w:sz w:val="24"/>
                <w:szCs w:val="24"/>
              </w:rPr>
            </w:pPr>
            <w:r w:rsidRPr="00EF0064">
              <w:rPr>
                <w:rFonts w:ascii="Times New Roman" w:hAnsi="Times New Roman" w:cs="Times New Roman"/>
                <w:b/>
                <w:sz w:val="24"/>
                <w:szCs w:val="24"/>
              </w:rPr>
              <w:t>Construcción del ETL</w:t>
            </w:r>
          </w:p>
        </w:tc>
        <w:tc>
          <w:tcPr>
            <w:tcW w:w="1176" w:type="dxa"/>
          </w:tcPr>
          <w:p w14:paraId="2BA61A95" w14:textId="77777777" w:rsidR="00EF0064" w:rsidRPr="00D8571A" w:rsidRDefault="00EF0064" w:rsidP="008971C4">
            <w:pPr>
              <w:rPr>
                <w:rFonts w:ascii="Times New Roman" w:hAnsi="Times New Roman" w:cs="Times New Roman"/>
                <w:b/>
                <w:sz w:val="24"/>
                <w:szCs w:val="24"/>
              </w:rPr>
            </w:pPr>
          </w:p>
        </w:tc>
        <w:tc>
          <w:tcPr>
            <w:tcW w:w="1526" w:type="dxa"/>
          </w:tcPr>
          <w:p w14:paraId="1E568D9D" w14:textId="77777777" w:rsidR="00EF0064" w:rsidRPr="00D8571A" w:rsidRDefault="00EF0064" w:rsidP="008971C4">
            <w:pPr>
              <w:rPr>
                <w:rFonts w:ascii="Times New Roman" w:hAnsi="Times New Roman" w:cs="Times New Roman"/>
                <w:b/>
                <w:sz w:val="24"/>
                <w:szCs w:val="24"/>
              </w:rPr>
            </w:pPr>
          </w:p>
        </w:tc>
        <w:tc>
          <w:tcPr>
            <w:tcW w:w="1418" w:type="dxa"/>
          </w:tcPr>
          <w:p w14:paraId="79839573" w14:textId="77777777" w:rsidR="00EF0064" w:rsidRPr="00D8571A" w:rsidRDefault="00EF0064" w:rsidP="008971C4">
            <w:pPr>
              <w:rPr>
                <w:rFonts w:ascii="Times New Roman" w:hAnsi="Times New Roman" w:cs="Times New Roman"/>
                <w:b/>
                <w:sz w:val="24"/>
                <w:szCs w:val="24"/>
              </w:rPr>
            </w:pPr>
          </w:p>
        </w:tc>
        <w:tc>
          <w:tcPr>
            <w:tcW w:w="1840" w:type="dxa"/>
          </w:tcPr>
          <w:p w14:paraId="48095FAD" w14:textId="77777777" w:rsidR="00EF0064" w:rsidRPr="00D8571A" w:rsidRDefault="00EF0064" w:rsidP="008971C4">
            <w:pPr>
              <w:jc w:val="center"/>
              <w:rPr>
                <w:rFonts w:ascii="Times New Roman" w:hAnsi="Times New Roman" w:cs="Times New Roman"/>
                <w:b/>
                <w:sz w:val="24"/>
                <w:szCs w:val="24"/>
              </w:rPr>
            </w:pPr>
          </w:p>
        </w:tc>
      </w:tr>
      <w:tr w:rsidR="00D87B7F" w14:paraId="65C3ED53" w14:textId="77777777" w:rsidTr="000A7649">
        <w:tc>
          <w:tcPr>
            <w:tcW w:w="2538" w:type="dxa"/>
          </w:tcPr>
          <w:p w14:paraId="3D169FDE"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Construir Proceso de Extracción</w:t>
            </w:r>
          </w:p>
        </w:tc>
        <w:tc>
          <w:tcPr>
            <w:tcW w:w="1176" w:type="dxa"/>
          </w:tcPr>
          <w:p w14:paraId="27FFDA4C" w14:textId="1EA1DCD4"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1D665680" w14:textId="0B4A9F4B"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18 Septiembre</w:t>
            </w:r>
          </w:p>
        </w:tc>
        <w:tc>
          <w:tcPr>
            <w:tcW w:w="1418" w:type="dxa"/>
          </w:tcPr>
          <w:p w14:paraId="7A112B83" w14:textId="3B56B7E8"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20 Septiembre</w:t>
            </w:r>
          </w:p>
        </w:tc>
        <w:tc>
          <w:tcPr>
            <w:tcW w:w="1840" w:type="dxa"/>
          </w:tcPr>
          <w:p w14:paraId="7FBF3793" w14:textId="33184852"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79FD506B" w14:textId="77777777" w:rsidTr="000A7649">
        <w:tc>
          <w:tcPr>
            <w:tcW w:w="2538" w:type="dxa"/>
          </w:tcPr>
          <w:p w14:paraId="28746AC9"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Construir proceso de Transformación</w:t>
            </w:r>
          </w:p>
        </w:tc>
        <w:tc>
          <w:tcPr>
            <w:tcW w:w="1176" w:type="dxa"/>
          </w:tcPr>
          <w:p w14:paraId="15316E80" w14:textId="1D5F2EC1"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468D0EF" w14:textId="4E1BB79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21 Septiembre</w:t>
            </w:r>
          </w:p>
        </w:tc>
        <w:tc>
          <w:tcPr>
            <w:tcW w:w="1418" w:type="dxa"/>
          </w:tcPr>
          <w:p w14:paraId="64242FA6" w14:textId="7B32D154"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24 Septiembre</w:t>
            </w:r>
          </w:p>
        </w:tc>
        <w:tc>
          <w:tcPr>
            <w:tcW w:w="1840" w:type="dxa"/>
          </w:tcPr>
          <w:p w14:paraId="5B44D070" w14:textId="6A5B5280"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7EB5FC6C" w14:textId="77777777" w:rsidTr="000A7649">
        <w:tc>
          <w:tcPr>
            <w:tcW w:w="2538" w:type="dxa"/>
          </w:tcPr>
          <w:p w14:paraId="0603231E"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Construir Proceso de Carga</w:t>
            </w:r>
          </w:p>
        </w:tc>
        <w:tc>
          <w:tcPr>
            <w:tcW w:w="1176" w:type="dxa"/>
          </w:tcPr>
          <w:p w14:paraId="4166EE52" w14:textId="690B19DA"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4D19103" w14:textId="183A7EF6"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25 Septiembre</w:t>
            </w:r>
          </w:p>
        </w:tc>
        <w:tc>
          <w:tcPr>
            <w:tcW w:w="1418" w:type="dxa"/>
          </w:tcPr>
          <w:p w14:paraId="16B4F609" w14:textId="2EEA8603"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27 Septiembre</w:t>
            </w:r>
          </w:p>
        </w:tc>
        <w:tc>
          <w:tcPr>
            <w:tcW w:w="1840" w:type="dxa"/>
          </w:tcPr>
          <w:p w14:paraId="374F77DC" w14:textId="68F58C5A"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1DF6252B" w14:textId="77777777" w:rsidTr="000A7649">
        <w:tc>
          <w:tcPr>
            <w:tcW w:w="2538" w:type="dxa"/>
          </w:tcPr>
          <w:p w14:paraId="26B75CD1" w14:textId="2842FD60" w:rsidR="008971C4" w:rsidRPr="00D8571A" w:rsidRDefault="008971C4" w:rsidP="008971C4">
            <w:pPr>
              <w:rPr>
                <w:rFonts w:ascii="Times New Roman" w:hAnsi="Times New Roman" w:cs="Times New Roman"/>
                <w:sz w:val="24"/>
                <w:szCs w:val="24"/>
              </w:rPr>
            </w:pPr>
            <w:r w:rsidRPr="00527794">
              <w:rPr>
                <w:rFonts w:ascii="Times New Roman" w:hAnsi="Times New Roman" w:cs="Times New Roman"/>
                <w:b/>
                <w:sz w:val="24"/>
                <w:szCs w:val="24"/>
              </w:rPr>
              <w:lastRenderedPageBreak/>
              <w:t>Total</w:t>
            </w:r>
          </w:p>
        </w:tc>
        <w:tc>
          <w:tcPr>
            <w:tcW w:w="1176" w:type="dxa"/>
          </w:tcPr>
          <w:p w14:paraId="63708734" w14:textId="287113F7" w:rsidR="008971C4" w:rsidRPr="00D8571A" w:rsidRDefault="008971C4" w:rsidP="008971C4">
            <w:pPr>
              <w:rPr>
                <w:rFonts w:ascii="Times New Roman" w:hAnsi="Times New Roman" w:cs="Times New Roman"/>
                <w:sz w:val="24"/>
                <w:szCs w:val="24"/>
              </w:rPr>
            </w:pPr>
            <w:r>
              <w:rPr>
                <w:rFonts w:ascii="Times New Roman" w:hAnsi="Times New Roman" w:cs="Times New Roman"/>
                <w:b/>
                <w:sz w:val="24"/>
                <w:szCs w:val="24"/>
              </w:rPr>
              <w:t>9</w:t>
            </w:r>
            <w:r w:rsidRPr="00527794">
              <w:rPr>
                <w:rFonts w:ascii="Times New Roman" w:hAnsi="Times New Roman" w:cs="Times New Roman"/>
                <w:b/>
                <w:sz w:val="24"/>
                <w:szCs w:val="24"/>
              </w:rPr>
              <w:t xml:space="preserve"> días</w:t>
            </w:r>
          </w:p>
        </w:tc>
        <w:tc>
          <w:tcPr>
            <w:tcW w:w="1526" w:type="dxa"/>
          </w:tcPr>
          <w:p w14:paraId="6EFFC874" w14:textId="02283D5E" w:rsidR="008971C4" w:rsidRPr="00D8571A" w:rsidRDefault="008971C4" w:rsidP="008971C4">
            <w:pPr>
              <w:rPr>
                <w:rFonts w:ascii="Times New Roman" w:hAnsi="Times New Roman" w:cs="Times New Roman"/>
                <w:sz w:val="24"/>
                <w:szCs w:val="24"/>
              </w:rPr>
            </w:pPr>
            <w:r>
              <w:rPr>
                <w:rFonts w:ascii="Times New Roman" w:hAnsi="Times New Roman" w:cs="Times New Roman"/>
                <w:b/>
                <w:sz w:val="24"/>
                <w:szCs w:val="24"/>
              </w:rPr>
              <w:t>18</w:t>
            </w:r>
            <w:r w:rsidRPr="008971C4">
              <w:rPr>
                <w:rFonts w:ascii="Times New Roman" w:hAnsi="Times New Roman" w:cs="Times New Roman"/>
                <w:b/>
                <w:sz w:val="24"/>
                <w:szCs w:val="24"/>
              </w:rPr>
              <w:t xml:space="preserve"> Septiembre</w:t>
            </w:r>
          </w:p>
        </w:tc>
        <w:tc>
          <w:tcPr>
            <w:tcW w:w="1418" w:type="dxa"/>
          </w:tcPr>
          <w:p w14:paraId="65B9FFED" w14:textId="6F42784C" w:rsidR="008971C4" w:rsidRPr="00D8571A" w:rsidRDefault="008971C4" w:rsidP="008971C4">
            <w:pPr>
              <w:rPr>
                <w:rFonts w:ascii="Times New Roman" w:hAnsi="Times New Roman" w:cs="Times New Roman"/>
                <w:sz w:val="24"/>
                <w:szCs w:val="24"/>
              </w:rPr>
            </w:pPr>
            <w:r>
              <w:rPr>
                <w:rFonts w:ascii="Times New Roman" w:hAnsi="Times New Roman" w:cs="Times New Roman"/>
                <w:b/>
                <w:sz w:val="24"/>
                <w:szCs w:val="24"/>
              </w:rPr>
              <w:t>2</w:t>
            </w:r>
            <w:r w:rsidRPr="008971C4">
              <w:rPr>
                <w:rFonts w:ascii="Times New Roman" w:hAnsi="Times New Roman" w:cs="Times New Roman"/>
                <w:b/>
                <w:sz w:val="24"/>
                <w:szCs w:val="24"/>
              </w:rPr>
              <w:t>7 Septiembre</w:t>
            </w:r>
          </w:p>
        </w:tc>
        <w:tc>
          <w:tcPr>
            <w:tcW w:w="1840" w:type="dxa"/>
          </w:tcPr>
          <w:p w14:paraId="2B9C159E" w14:textId="56076CF3" w:rsidR="008971C4" w:rsidRPr="00D8571A" w:rsidRDefault="008971C4" w:rsidP="008971C4">
            <w:pPr>
              <w:jc w:val="center"/>
              <w:rPr>
                <w:rFonts w:ascii="Times New Roman" w:hAnsi="Times New Roman" w:cs="Times New Roman"/>
                <w:sz w:val="24"/>
                <w:szCs w:val="24"/>
              </w:rPr>
            </w:pPr>
            <w:r w:rsidRPr="00527794">
              <w:rPr>
                <w:rFonts w:ascii="Times New Roman" w:hAnsi="Times New Roman" w:cs="Times New Roman"/>
                <w:b/>
                <w:sz w:val="24"/>
                <w:szCs w:val="24"/>
              </w:rPr>
              <w:t>LPS</w:t>
            </w:r>
            <w:r>
              <w:rPr>
                <w:rFonts w:ascii="Times New Roman" w:hAnsi="Times New Roman" w:cs="Times New Roman"/>
                <w:b/>
                <w:sz w:val="24"/>
                <w:szCs w:val="24"/>
              </w:rPr>
              <w:t xml:space="preserve"> 9</w:t>
            </w:r>
            <w:r w:rsidRPr="00527794">
              <w:rPr>
                <w:rFonts w:ascii="Times New Roman" w:hAnsi="Times New Roman" w:cs="Times New Roman"/>
                <w:b/>
                <w:sz w:val="24"/>
                <w:szCs w:val="24"/>
              </w:rPr>
              <w:t>,000.00</w:t>
            </w:r>
          </w:p>
        </w:tc>
      </w:tr>
      <w:tr w:rsidR="00D87B7F" w14:paraId="66ECBFF1" w14:textId="77777777" w:rsidTr="000A7649">
        <w:tc>
          <w:tcPr>
            <w:tcW w:w="2538" w:type="dxa"/>
          </w:tcPr>
          <w:p w14:paraId="06FCA323" w14:textId="77777777" w:rsidR="008971C4" w:rsidRPr="00D8571A" w:rsidRDefault="008971C4" w:rsidP="008971C4">
            <w:pPr>
              <w:jc w:val="center"/>
              <w:rPr>
                <w:rFonts w:ascii="Times New Roman" w:hAnsi="Times New Roman" w:cs="Times New Roman"/>
                <w:b/>
                <w:sz w:val="24"/>
                <w:szCs w:val="24"/>
              </w:rPr>
            </w:pPr>
            <w:r w:rsidRPr="00D8571A">
              <w:rPr>
                <w:rFonts w:ascii="Times New Roman" w:hAnsi="Times New Roman" w:cs="Times New Roman"/>
                <w:b/>
                <w:sz w:val="24"/>
                <w:szCs w:val="24"/>
              </w:rPr>
              <w:t>OLAP</w:t>
            </w:r>
          </w:p>
        </w:tc>
        <w:tc>
          <w:tcPr>
            <w:tcW w:w="1176" w:type="dxa"/>
          </w:tcPr>
          <w:p w14:paraId="250B3841" w14:textId="77777777" w:rsidR="008971C4" w:rsidRPr="00D8571A" w:rsidRDefault="008971C4" w:rsidP="008971C4">
            <w:pPr>
              <w:rPr>
                <w:rFonts w:ascii="Times New Roman" w:hAnsi="Times New Roman" w:cs="Times New Roman"/>
                <w:sz w:val="24"/>
                <w:szCs w:val="24"/>
              </w:rPr>
            </w:pPr>
          </w:p>
        </w:tc>
        <w:tc>
          <w:tcPr>
            <w:tcW w:w="1526" w:type="dxa"/>
          </w:tcPr>
          <w:p w14:paraId="3A79D47B" w14:textId="77777777" w:rsidR="008971C4" w:rsidRPr="00D8571A" w:rsidRDefault="008971C4" w:rsidP="008971C4">
            <w:pPr>
              <w:rPr>
                <w:rFonts w:ascii="Times New Roman" w:hAnsi="Times New Roman" w:cs="Times New Roman"/>
                <w:sz w:val="24"/>
                <w:szCs w:val="24"/>
              </w:rPr>
            </w:pPr>
          </w:p>
        </w:tc>
        <w:tc>
          <w:tcPr>
            <w:tcW w:w="1418" w:type="dxa"/>
          </w:tcPr>
          <w:p w14:paraId="6ED9355E" w14:textId="77777777" w:rsidR="008971C4" w:rsidRPr="00D8571A" w:rsidRDefault="008971C4" w:rsidP="008971C4">
            <w:pPr>
              <w:rPr>
                <w:rFonts w:ascii="Times New Roman" w:hAnsi="Times New Roman" w:cs="Times New Roman"/>
                <w:sz w:val="24"/>
                <w:szCs w:val="24"/>
              </w:rPr>
            </w:pPr>
          </w:p>
        </w:tc>
        <w:tc>
          <w:tcPr>
            <w:tcW w:w="1840" w:type="dxa"/>
          </w:tcPr>
          <w:p w14:paraId="1DE14A51" w14:textId="77777777" w:rsidR="008971C4" w:rsidRPr="00D8571A" w:rsidRDefault="008971C4" w:rsidP="008971C4">
            <w:pPr>
              <w:jc w:val="center"/>
              <w:rPr>
                <w:rFonts w:ascii="Times New Roman" w:hAnsi="Times New Roman" w:cs="Times New Roman"/>
                <w:sz w:val="24"/>
                <w:szCs w:val="24"/>
              </w:rPr>
            </w:pPr>
          </w:p>
        </w:tc>
      </w:tr>
      <w:tr w:rsidR="00D87B7F" w14:paraId="64CE5552" w14:textId="77777777" w:rsidTr="000A7649">
        <w:tc>
          <w:tcPr>
            <w:tcW w:w="2538" w:type="dxa"/>
          </w:tcPr>
          <w:p w14:paraId="238C7B6F" w14:textId="77777777" w:rsidR="00D87B7F" w:rsidRPr="00D8571A" w:rsidRDefault="00D87B7F" w:rsidP="00D87B7F">
            <w:pPr>
              <w:rPr>
                <w:rFonts w:ascii="Times New Roman" w:hAnsi="Times New Roman" w:cs="Times New Roman"/>
                <w:sz w:val="24"/>
                <w:szCs w:val="24"/>
              </w:rPr>
            </w:pPr>
            <w:r w:rsidRPr="00D8571A">
              <w:rPr>
                <w:rFonts w:ascii="Times New Roman" w:hAnsi="Times New Roman" w:cs="Times New Roman"/>
                <w:sz w:val="24"/>
                <w:szCs w:val="24"/>
              </w:rPr>
              <w:t>Diseño de Cubos</w:t>
            </w:r>
          </w:p>
        </w:tc>
        <w:tc>
          <w:tcPr>
            <w:tcW w:w="1176" w:type="dxa"/>
          </w:tcPr>
          <w:p w14:paraId="5F6826F7" w14:textId="68BED1ED"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39ABC32C" w14:textId="633790BB"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28 Septiembre</w:t>
            </w:r>
          </w:p>
        </w:tc>
        <w:tc>
          <w:tcPr>
            <w:tcW w:w="1418" w:type="dxa"/>
          </w:tcPr>
          <w:p w14:paraId="0D6B48FA" w14:textId="55F6D303"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30 Septiembre</w:t>
            </w:r>
          </w:p>
        </w:tc>
        <w:tc>
          <w:tcPr>
            <w:tcW w:w="1840" w:type="dxa"/>
          </w:tcPr>
          <w:p w14:paraId="67DB5810" w14:textId="01F43F7F" w:rsidR="00D87B7F" w:rsidRPr="00D8571A" w:rsidRDefault="00D87B7F" w:rsidP="00D87B7F">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871831" w14:paraId="4F609DA1" w14:textId="77777777" w:rsidTr="000A7649">
        <w:tc>
          <w:tcPr>
            <w:tcW w:w="2538" w:type="dxa"/>
          </w:tcPr>
          <w:p w14:paraId="40601759" w14:textId="7AC0E028" w:rsidR="00871831" w:rsidRPr="00D8571A" w:rsidRDefault="00871831" w:rsidP="00D87B7F">
            <w:pPr>
              <w:rPr>
                <w:rFonts w:ascii="Times New Roman" w:hAnsi="Times New Roman" w:cs="Times New Roman"/>
                <w:sz w:val="24"/>
                <w:szCs w:val="24"/>
              </w:rPr>
            </w:pPr>
            <w:r>
              <w:rPr>
                <w:rFonts w:ascii="Times New Roman" w:hAnsi="Times New Roman" w:cs="Times New Roman"/>
                <w:sz w:val="24"/>
                <w:szCs w:val="24"/>
              </w:rPr>
              <w:t>Receso Mozaránico</w:t>
            </w:r>
          </w:p>
        </w:tc>
        <w:tc>
          <w:tcPr>
            <w:tcW w:w="1176" w:type="dxa"/>
          </w:tcPr>
          <w:p w14:paraId="416C8C98" w14:textId="7232C472" w:rsidR="00871831" w:rsidRDefault="00871831" w:rsidP="00D87B7F">
            <w:pPr>
              <w:rPr>
                <w:rFonts w:ascii="Times New Roman" w:hAnsi="Times New Roman" w:cs="Times New Roman"/>
                <w:sz w:val="24"/>
                <w:szCs w:val="24"/>
              </w:rPr>
            </w:pPr>
            <w:r>
              <w:rPr>
                <w:rFonts w:ascii="Times New Roman" w:hAnsi="Times New Roman" w:cs="Times New Roman"/>
                <w:sz w:val="24"/>
                <w:szCs w:val="24"/>
              </w:rPr>
              <w:t>6 días</w:t>
            </w:r>
          </w:p>
        </w:tc>
        <w:tc>
          <w:tcPr>
            <w:tcW w:w="1526" w:type="dxa"/>
          </w:tcPr>
          <w:p w14:paraId="7C5A8632" w14:textId="5E9E5301" w:rsidR="00871831" w:rsidRDefault="00871831" w:rsidP="00D87B7F">
            <w:pPr>
              <w:rPr>
                <w:rFonts w:ascii="Times New Roman" w:hAnsi="Times New Roman" w:cs="Times New Roman"/>
                <w:sz w:val="24"/>
                <w:szCs w:val="24"/>
              </w:rPr>
            </w:pPr>
            <w:r>
              <w:rPr>
                <w:rFonts w:ascii="Times New Roman" w:hAnsi="Times New Roman" w:cs="Times New Roman"/>
                <w:sz w:val="24"/>
                <w:szCs w:val="24"/>
              </w:rPr>
              <w:t>1 Octubre</w:t>
            </w:r>
          </w:p>
        </w:tc>
        <w:tc>
          <w:tcPr>
            <w:tcW w:w="1418" w:type="dxa"/>
          </w:tcPr>
          <w:p w14:paraId="37DB2A58" w14:textId="7FF2A275" w:rsidR="00871831" w:rsidRDefault="00871831" w:rsidP="00D87B7F">
            <w:pPr>
              <w:rPr>
                <w:rFonts w:ascii="Times New Roman" w:hAnsi="Times New Roman" w:cs="Times New Roman"/>
                <w:sz w:val="24"/>
                <w:szCs w:val="24"/>
              </w:rPr>
            </w:pPr>
            <w:r>
              <w:rPr>
                <w:rFonts w:ascii="Times New Roman" w:hAnsi="Times New Roman" w:cs="Times New Roman"/>
                <w:sz w:val="24"/>
                <w:szCs w:val="24"/>
              </w:rPr>
              <w:t>5 Octubre</w:t>
            </w:r>
          </w:p>
        </w:tc>
        <w:tc>
          <w:tcPr>
            <w:tcW w:w="1840" w:type="dxa"/>
          </w:tcPr>
          <w:p w14:paraId="6DF4474F" w14:textId="3F5C2916" w:rsidR="00871831" w:rsidRDefault="00871831" w:rsidP="00D87B7F">
            <w:pPr>
              <w:jc w:val="center"/>
              <w:rPr>
                <w:rFonts w:ascii="Times New Roman" w:hAnsi="Times New Roman" w:cs="Times New Roman"/>
                <w:sz w:val="24"/>
                <w:szCs w:val="24"/>
              </w:rPr>
            </w:pPr>
            <w:r>
              <w:rPr>
                <w:rFonts w:ascii="Times New Roman" w:hAnsi="Times New Roman" w:cs="Times New Roman"/>
                <w:sz w:val="24"/>
                <w:szCs w:val="24"/>
              </w:rPr>
              <w:t>LPS. 00.00</w:t>
            </w:r>
          </w:p>
        </w:tc>
      </w:tr>
      <w:tr w:rsidR="00D87B7F" w14:paraId="730A64B7" w14:textId="77777777" w:rsidTr="000A7649">
        <w:tc>
          <w:tcPr>
            <w:tcW w:w="2538" w:type="dxa"/>
          </w:tcPr>
          <w:p w14:paraId="5AAC2020" w14:textId="77777777" w:rsidR="00D87B7F" w:rsidRPr="00D8571A" w:rsidRDefault="00D87B7F" w:rsidP="00D87B7F">
            <w:pPr>
              <w:rPr>
                <w:rFonts w:ascii="Times New Roman" w:hAnsi="Times New Roman" w:cs="Times New Roman"/>
                <w:sz w:val="24"/>
                <w:szCs w:val="24"/>
              </w:rPr>
            </w:pPr>
            <w:r w:rsidRPr="00D8571A">
              <w:rPr>
                <w:rFonts w:ascii="Times New Roman" w:hAnsi="Times New Roman" w:cs="Times New Roman"/>
                <w:sz w:val="24"/>
                <w:szCs w:val="24"/>
              </w:rPr>
              <w:t>Construir Cubos</w:t>
            </w:r>
          </w:p>
        </w:tc>
        <w:tc>
          <w:tcPr>
            <w:tcW w:w="1176" w:type="dxa"/>
          </w:tcPr>
          <w:p w14:paraId="185956B3" w14:textId="63298606"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365FDA29" w14:textId="36724FED"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7 Octubre</w:t>
            </w:r>
          </w:p>
        </w:tc>
        <w:tc>
          <w:tcPr>
            <w:tcW w:w="1418" w:type="dxa"/>
          </w:tcPr>
          <w:p w14:paraId="1641152A" w14:textId="6EF02AE6"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9 Octubre</w:t>
            </w:r>
          </w:p>
        </w:tc>
        <w:tc>
          <w:tcPr>
            <w:tcW w:w="1840" w:type="dxa"/>
          </w:tcPr>
          <w:p w14:paraId="59D59D8F" w14:textId="364B2311" w:rsidR="00D87B7F" w:rsidRPr="00D8571A" w:rsidRDefault="00D87B7F" w:rsidP="00D87B7F">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21470543" w14:textId="77777777" w:rsidTr="000A7649">
        <w:tc>
          <w:tcPr>
            <w:tcW w:w="2538" w:type="dxa"/>
          </w:tcPr>
          <w:p w14:paraId="70C6C4A7" w14:textId="77777777" w:rsidR="00D87B7F" w:rsidRPr="00D8571A" w:rsidRDefault="00D87B7F" w:rsidP="00D87B7F">
            <w:pPr>
              <w:rPr>
                <w:rFonts w:ascii="Times New Roman" w:hAnsi="Times New Roman" w:cs="Times New Roman"/>
                <w:sz w:val="24"/>
                <w:szCs w:val="24"/>
              </w:rPr>
            </w:pPr>
            <w:r w:rsidRPr="00D8571A">
              <w:rPr>
                <w:rFonts w:ascii="Times New Roman" w:hAnsi="Times New Roman" w:cs="Times New Roman"/>
                <w:sz w:val="24"/>
                <w:szCs w:val="24"/>
              </w:rPr>
              <w:t>Configuración de Herramienta OLAP</w:t>
            </w:r>
          </w:p>
        </w:tc>
        <w:tc>
          <w:tcPr>
            <w:tcW w:w="1176" w:type="dxa"/>
          </w:tcPr>
          <w:p w14:paraId="14732465" w14:textId="38EF849D"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047F58F" w14:textId="539CA3AD" w:rsidR="00D87B7F" w:rsidRPr="00D8571A" w:rsidRDefault="00ED4B17" w:rsidP="00ED4B17">
            <w:pPr>
              <w:rPr>
                <w:rFonts w:ascii="Times New Roman" w:hAnsi="Times New Roman" w:cs="Times New Roman"/>
                <w:sz w:val="24"/>
                <w:szCs w:val="24"/>
              </w:rPr>
            </w:pPr>
            <w:r>
              <w:rPr>
                <w:rFonts w:ascii="Times New Roman" w:hAnsi="Times New Roman" w:cs="Times New Roman"/>
                <w:sz w:val="24"/>
                <w:szCs w:val="24"/>
              </w:rPr>
              <w:t>10 Octubre</w:t>
            </w:r>
          </w:p>
        </w:tc>
        <w:tc>
          <w:tcPr>
            <w:tcW w:w="1418" w:type="dxa"/>
          </w:tcPr>
          <w:p w14:paraId="03A431A4" w14:textId="568AE25A" w:rsidR="00D87B7F" w:rsidRPr="00D8571A" w:rsidRDefault="00ED4B17" w:rsidP="00D87B7F">
            <w:pPr>
              <w:rPr>
                <w:rFonts w:ascii="Times New Roman" w:hAnsi="Times New Roman" w:cs="Times New Roman"/>
                <w:sz w:val="24"/>
                <w:szCs w:val="24"/>
              </w:rPr>
            </w:pPr>
            <w:r>
              <w:rPr>
                <w:rFonts w:ascii="Times New Roman" w:hAnsi="Times New Roman" w:cs="Times New Roman"/>
                <w:sz w:val="24"/>
                <w:szCs w:val="24"/>
              </w:rPr>
              <w:t>12</w:t>
            </w:r>
            <w:r w:rsidR="00D87B7F">
              <w:rPr>
                <w:rFonts w:ascii="Times New Roman" w:hAnsi="Times New Roman" w:cs="Times New Roman"/>
                <w:sz w:val="24"/>
                <w:szCs w:val="24"/>
              </w:rPr>
              <w:t xml:space="preserve"> </w:t>
            </w:r>
            <w:r>
              <w:rPr>
                <w:rFonts w:ascii="Times New Roman" w:hAnsi="Times New Roman" w:cs="Times New Roman"/>
                <w:sz w:val="24"/>
                <w:szCs w:val="24"/>
              </w:rPr>
              <w:t>Octubre</w:t>
            </w:r>
          </w:p>
        </w:tc>
        <w:tc>
          <w:tcPr>
            <w:tcW w:w="1840" w:type="dxa"/>
          </w:tcPr>
          <w:p w14:paraId="4D110704" w14:textId="51EEF5F7" w:rsidR="00D87B7F" w:rsidRPr="00D8571A" w:rsidRDefault="00D87B7F" w:rsidP="00D87B7F">
            <w:pPr>
              <w:jc w:val="center"/>
              <w:rPr>
                <w:rFonts w:ascii="Times New Roman" w:hAnsi="Times New Roman" w:cs="Times New Roman"/>
                <w:sz w:val="24"/>
                <w:szCs w:val="24"/>
              </w:rPr>
            </w:pPr>
            <w:r>
              <w:rPr>
                <w:rFonts w:ascii="Times New Roman" w:hAnsi="Times New Roman" w:cs="Times New Roman"/>
                <w:sz w:val="24"/>
                <w:szCs w:val="24"/>
              </w:rPr>
              <w:t xml:space="preserve">LPS </w:t>
            </w:r>
            <w:r w:rsidR="00871831">
              <w:rPr>
                <w:rFonts w:ascii="Times New Roman" w:hAnsi="Times New Roman" w:cs="Times New Roman"/>
                <w:sz w:val="24"/>
                <w:szCs w:val="24"/>
              </w:rPr>
              <w:t>4</w:t>
            </w:r>
            <w:r>
              <w:rPr>
                <w:rFonts w:ascii="Times New Roman" w:hAnsi="Times New Roman" w:cs="Times New Roman"/>
                <w:sz w:val="24"/>
                <w:szCs w:val="24"/>
              </w:rPr>
              <w:t>,000.00</w:t>
            </w:r>
          </w:p>
        </w:tc>
      </w:tr>
      <w:tr w:rsidR="00D87B7F" w14:paraId="31DF9BEF" w14:textId="77777777" w:rsidTr="000A7649">
        <w:tc>
          <w:tcPr>
            <w:tcW w:w="2538" w:type="dxa"/>
          </w:tcPr>
          <w:p w14:paraId="3CA1A8E4" w14:textId="7FEB59F1" w:rsidR="00D87B7F" w:rsidRPr="00D8571A" w:rsidRDefault="00D87B7F" w:rsidP="00D87B7F">
            <w:pPr>
              <w:jc w:val="center"/>
              <w:rPr>
                <w:rFonts w:ascii="Times New Roman" w:hAnsi="Times New Roman" w:cs="Times New Roman"/>
                <w:sz w:val="24"/>
                <w:szCs w:val="24"/>
              </w:rPr>
            </w:pPr>
            <w:r w:rsidRPr="00527794">
              <w:rPr>
                <w:rFonts w:ascii="Times New Roman" w:hAnsi="Times New Roman" w:cs="Times New Roman"/>
                <w:b/>
                <w:sz w:val="24"/>
                <w:szCs w:val="24"/>
              </w:rPr>
              <w:t>Total</w:t>
            </w:r>
          </w:p>
        </w:tc>
        <w:tc>
          <w:tcPr>
            <w:tcW w:w="1176" w:type="dxa"/>
          </w:tcPr>
          <w:p w14:paraId="20D90C98" w14:textId="02E66DF6" w:rsidR="00D87B7F" w:rsidRPr="00D8571A" w:rsidRDefault="00D87B7F" w:rsidP="00D87B7F">
            <w:pPr>
              <w:rPr>
                <w:rFonts w:ascii="Times New Roman" w:hAnsi="Times New Roman" w:cs="Times New Roman"/>
                <w:sz w:val="24"/>
                <w:szCs w:val="24"/>
              </w:rPr>
            </w:pPr>
            <w:r>
              <w:rPr>
                <w:rFonts w:ascii="Times New Roman" w:hAnsi="Times New Roman" w:cs="Times New Roman"/>
                <w:b/>
                <w:sz w:val="24"/>
                <w:szCs w:val="24"/>
              </w:rPr>
              <w:t>8</w:t>
            </w:r>
            <w:r w:rsidRPr="00527794">
              <w:rPr>
                <w:rFonts w:ascii="Times New Roman" w:hAnsi="Times New Roman" w:cs="Times New Roman"/>
                <w:b/>
                <w:sz w:val="24"/>
                <w:szCs w:val="24"/>
              </w:rPr>
              <w:t xml:space="preserve"> días</w:t>
            </w:r>
          </w:p>
        </w:tc>
        <w:tc>
          <w:tcPr>
            <w:tcW w:w="1526" w:type="dxa"/>
          </w:tcPr>
          <w:p w14:paraId="41C4EDEC" w14:textId="60783CAB" w:rsidR="00D87B7F" w:rsidRPr="00D8571A" w:rsidRDefault="00D87B7F" w:rsidP="00D87B7F">
            <w:pPr>
              <w:rPr>
                <w:rFonts w:ascii="Times New Roman" w:hAnsi="Times New Roman" w:cs="Times New Roman"/>
                <w:sz w:val="24"/>
                <w:szCs w:val="24"/>
              </w:rPr>
            </w:pPr>
            <w:r>
              <w:rPr>
                <w:rFonts w:ascii="Times New Roman" w:hAnsi="Times New Roman" w:cs="Times New Roman"/>
                <w:b/>
                <w:sz w:val="24"/>
                <w:szCs w:val="24"/>
              </w:rPr>
              <w:t>28</w:t>
            </w:r>
            <w:r w:rsidRPr="008971C4">
              <w:rPr>
                <w:rFonts w:ascii="Times New Roman" w:hAnsi="Times New Roman" w:cs="Times New Roman"/>
                <w:b/>
                <w:sz w:val="24"/>
                <w:szCs w:val="24"/>
              </w:rPr>
              <w:t xml:space="preserve"> Septiembre</w:t>
            </w:r>
          </w:p>
        </w:tc>
        <w:tc>
          <w:tcPr>
            <w:tcW w:w="1418" w:type="dxa"/>
          </w:tcPr>
          <w:p w14:paraId="3AE8543F" w14:textId="10E48A48" w:rsidR="00D87B7F" w:rsidRPr="00D8571A" w:rsidRDefault="00D87B7F" w:rsidP="00D87B7F">
            <w:pPr>
              <w:rPr>
                <w:rFonts w:ascii="Times New Roman" w:hAnsi="Times New Roman" w:cs="Times New Roman"/>
                <w:sz w:val="24"/>
                <w:szCs w:val="24"/>
              </w:rPr>
            </w:pPr>
            <w:r w:rsidRPr="008971C4">
              <w:rPr>
                <w:rFonts w:ascii="Times New Roman" w:hAnsi="Times New Roman" w:cs="Times New Roman"/>
                <w:b/>
                <w:sz w:val="24"/>
                <w:szCs w:val="24"/>
              </w:rPr>
              <w:t>17 Septiembre</w:t>
            </w:r>
          </w:p>
        </w:tc>
        <w:tc>
          <w:tcPr>
            <w:tcW w:w="1840" w:type="dxa"/>
          </w:tcPr>
          <w:p w14:paraId="7DF4C2BC" w14:textId="03A1F6AD" w:rsidR="00D87B7F" w:rsidRPr="00D8571A" w:rsidRDefault="00D87B7F" w:rsidP="00D87B7F">
            <w:pPr>
              <w:jc w:val="center"/>
              <w:rPr>
                <w:rFonts w:ascii="Times New Roman" w:hAnsi="Times New Roman" w:cs="Times New Roman"/>
                <w:sz w:val="24"/>
                <w:szCs w:val="24"/>
              </w:rPr>
            </w:pPr>
            <w:r w:rsidRPr="00527794">
              <w:rPr>
                <w:rFonts w:ascii="Times New Roman" w:hAnsi="Times New Roman" w:cs="Times New Roman"/>
                <w:b/>
                <w:sz w:val="24"/>
                <w:szCs w:val="24"/>
              </w:rPr>
              <w:t>LPS</w:t>
            </w:r>
            <w:r w:rsidR="00871831">
              <w:rPr>
                <w:rFonts w:ascii="Times New Roman" w:hAnsi="Times New Roman" w:cs="Times New Roman"/>
                <w:b/>
                <w:sz w:val="24"/>
                <w:szCs w:val="24"/>
              </w:rPr>
              <w:t xml:space="preserve"> 10</w:t>
            </w:r>
            <w:r w:rsidRPr="00527794">
              <w:rPr>
                <w:rFonts w:ascii="Times New Roman" w:hAnsi="Times New Roman" w:cs="Times New Roman"/>
                <w:b/>
                <w:sz w:val="24"/>
                <w:szCs w:val="24"/>
              </w:rPr>
              <w:t>,000.00</w:t>
            </w:r>
          </w:p>
        </w:tc>
      </w:tr>
      <w:tr w:rsidR="000A7649" w14:paraId="08D0FAC9" w14:textId="77777777" w:rsidTr="000A7649">
        <w:tc>
          <w:tcPr>
            <w:tcW w:w="2538" w:type="dxa"/>
          </w:tcPr>
          <w:p w14:paraId="6A6E008E" w14:textId="40C5EDDD" w:rsidR="000A7649" w:rsidRPr="00D8571A" w:rsidRDefault="000A7649" w:rsidP="000A7649">
            <w:pPr>
              <w:jc w:val="center"/>
              <w:rPr>
                <w:rFonts w:ascii="Times New Roman" w:hAnsi="Times New Roman" w:cs="Times New Roman"/>
                <w:b/>
                <w:sz w:val="24"/>
                <w:szCs w:val="24"/>
              </w:rPr>
            </w:pPr>
            <w:r>
              <w:rPr>
                <w:rFonts w:ascii="Times New Roman" w:hAnsi="Times New Roman" w:cs="Times New Roman"/>
                <w:b/>
                <w:sz w:val="24"/>
                <w:szCs w:val="24"/>
              </w:rPr>
              <w:t>Reportes</w:t>
            </w:r>
          </w:p>
        </w:tc>
        <w:tc>
          <w:tcPr>
            <w:tcW w:w="1176" w:type="dxa"/>
          </w:tcPr>
          <w:p w14:paraId="19183489" w14:textId="2A7F6B0B"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b/>
                <w:sz w:val="24"/>
                <w:szCs w:val="24"/>
              </w:rPr>
              <w:t>Duración</w:t>
            </w:r>
          </w:p>
        </w:tc>
        <w:tc>
          <w:tcPr>
            <w:tcW w:w="1526" w:type="dxa"/>
          </w:tcPr>
          <w:p w14:paraId="50A4234A" w14:textId="753A419C"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b/>
                <w:sz w:val="24"/>
                <w:szCs w:val="24"/>
              </w:rPr>
              <w:t>Comienzo</w:t>
            </w:r>
          </w:p>
        </w:tc>
        <w:tc>
          <w:tcPr>
            <w:tcW w:w="1418" w:type="dxa"/>
          </w:tcPr>
          <w:p w14:paraId="43EABE93" w14:textId="56F3FBDA"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b/>
                <w:sz w:val="24"/>
                <w:szCs w:val="24"/>
              </w:rPr>
              <w:t>Fin</w:t>
            </w:r>
          </w:p>
        </w:tc>
        <w:tc>
          <w:tcPr>
            <w:tcW w:w="1840" w:type="dxa"/>
          </w:tcPr>
          <w:p w14:paraId="6911AF89" w14:textId="77777777" w:rsidR="000A7649" w:rsidRDefault="000A7649" w:rsidP="000A7649">
            <w:pPr>
              <w:rPr>
                <w:rFonts w:ascii="Times New Roman" w:hAnsi="Times New Roman" w:cs="Times New Roman"/>
                <w:b/>
                <w:sz w:val="24"/>
                <w:szCs w:val="24"/>
              </w:rPr>
            </w:pPr>
            <w:r w:rsidRPr="00D8571A">
              <w:rPr>
                <w:rFonts w:ascii="Times New Roman" w:hAnsi="Times New Roman" w:cs="Times New Roman"/>
                <w:b/>
                <w:sz w:val="24"/>
                <w:szCs w:val="24"/>
              </w:rPr>
              <w:t>Costo</w:t>
            </w:r>
          </w:p>
          <w:p w14:paraId="1F9DEE70" w14:textId="77777777" w:rsidR="000A7649" w:rsidRPr="00D8571A" w:rsidRDefault="000A7649" w:rsidP="000A7649">
            <w:pPr>
              <w:jc w:val="center"/>
              <w:rPr>
                <w:rFonts w:ascii="Times New Roman" w:hAnsi="Times New Roman" w:cs="Times New Roman"/>
                <w:sz w:val="24"/>
                <w:szCs w:val="24"/>
              </w:rPr>
            </w:pPr>
          </w:p>
        </w:tc>
      </w:tr>
      <w:tr w:rsidR="000A7649" w14:paraId="5F21201C" w14:textId="77777777" w:rsidTr="000A7649">
        <w:tc>
          <w:tcPr>
            <w:tcW w:w="2538" w:type="dxa"/>
          </w:tcPr>
          <w:p w14:paraId="5431980E"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Diseño de Reportes</w:t>
            </w:r>
          </w:p>
        </w:tc>
        <w:tc>
          <w:tcPr>
            <w:tcW w:w="1176" w:type="dxa"/>
          </w:tcPr>
          <w:p w14:paraId="0DA34348" w14:textId="4D2CE600"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5 días</w:t>
            </w:r>
          </w:p>
        </w:tc>
        <w:tc>
          <w:tcPr>
            <w:tcW w:w="1526" w:type="dxa"/>
          </w:tcPr>
          <w:p w14:paraId="4B58CDBD" w14:textId="7AEC1BCE"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14 Octubre</w:t>
            </w:r>
          </w:p>
        </w:tc>
        <w:tc>
          <w:tcPr>
            <w:tcW w:w="1418" w:type="dxa"/>
          </w:tcPr>
          <w:p w14:paraId="28D9A86C" w14:textId="74639AF2"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18 Octubre</w:t>
            </w:r>
          </w:p>
        </w:tc>
        <w:tc>
          <w:tcPr>
            <w:tcW w:w="1840" w:type="dxa"/>
          </w:tcPr>
          <w:p w14:paraId="411F0C21" w14:textId="63200C96"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707D45ED" w14:textId="77777777" w:rsidTr="000A7649">
        <w:tc>
          <w:tcPr>
            <w:tcW w:w="2538" w:type="dxa"/>
          </w:tcPr>
          <w:p w14:paraId="14D9AF03"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Construir Reportes DWH</w:t>
            </w:r>
          </w:p>
        </w:tc>
        <w:tc>
          <w:tcPr>
            <w:tcW w:w="1176" w:type="dxa"/>
          </w:tcPr>
          <w:p w14:paraId="7E1BBB96" w14:textId="5E1B6FEC"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5 días</w:t>
            </w:r>
          </w:p>
        </w:tc>
        <w:tc>
          <w:tcPr>
            <w:tcW w:w="1526" w:type="dxa"/>
          </w:tcPr>
          <w:p w14:paraId="08F85DDC" w14:textId="5BF81518"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19 Octubre</w:t>
            </w:r>
          </w:p>
        </w:tc>
        <w:tc>
          <w:tcPr>
            <w:tcW w:w="1418" w:type="dxa"/>
          </w:tcPr>
          <w:p w14:paraId="3B3577D8" w14:textId="6EC76B32"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24 Octubre</w:t>
            </w:r>
          </w:p>
        </w:tc>
        <w:tc>
          <w:tcPr>
            <w:tcW w:w="1840" w:type="dxa"/>
          </w:tcPr>
          <w:p w14:paraId="0D4378C8" w14:textId="41A9270D"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60D7B5A9" w14:textId="77777777" w:rsidTr="000A7649">
        <w:tc>
          <w:tcPr>
            <w:tcW w:w="2538" w:type="dxa"/>
          </w:tcPr>
          <w:p w14:paraId="10F09AEC"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Construir Reportes OLAP</w:t>
            </w:r>
          </w:p>
        </w:tc>
        <w:tc>
          <w:tcPr>
            <w:tcW w:w="1176" w:type="dxa"/>
          </w:tcPr>
          <w:p w14:paraId="79741317" w14:textId="78165F41"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5 días</w:t>
            </w:r>
          </w:p>
        </w:tc>
        <w:tc>
          <w:tcPr>
            <w:tcW w:w="1526" w:type="dxa"/>
          </w:tcPr>
          <w:p w14:paraId="750D64DE" w14:textId="271325DB"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25 Octubre</w:t>
            </w:r>
          </w:p>
        </w:tc>
        <w:tc>
          <w:tcPr>
            <w:tcW w:w="1418" w:type="dxa"/>
          </w:tcPr>
          <w:p w14:paraId="1DE3A13F" w14:textId="7BD0FABE"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31 Octubre</w:t>
            </w:r>
          </w:p>
        </w:tc>
        <w:tc>
          <w:tcPr>
            <w:tcW w:w="1840" w:type="dxa"/>
          </w:tcPr>
          <w:p w14:paraId="40ADA675" w14:textId="7202B9D4"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2EEA75B3" w14:textId="77777777" w:rsidTr="000A7649">
        <w:tc>
          <w:tcPr>
            <w:tcW w:w="2538" w:type="dxa"/>
          </w:tcPr>
          <w:p w14:paraId="4E610875"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Diseño de Dashboard</w:t>
            </w:r>
          </w:p>
        </w:tc>
        <w:tc>
          <w:tcPr>
            <w:tcW w:w="1176" w:type="dxa"/>
          </w:tcPr>
          <w:p w14:paraId="7B8E5834" w14:textId="4DDC9694"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6 días</w:t>
            </w:r>
          </w:p>
        </w:tc>
        <w:tc>
          <w:tcPr>
            <w:tcW w:w="1526" w:type="dxa"/>
          </w:tcPr>
          <w:p w14:paraId="1EDAABB8" w14:textId="33AC492C" w:rsidR="000A7649" w:rsidRPr="00D8571A" w:rsidRDefault="00554474" w:rsidP="000A7649">
            <w:pPr>
              <w:rPr>
                <w:rFonts w:ascii="Times New Roman" w:hAnsi="Times New Roman" w:cs="Times New Roman"/>
                <w:sz w:val="24"/>
                <w:szCs w:val="24"/>
              </w:rPr>
            </w:pPr>
            <w:r>
              <w:rPr>
                <w:rFonts w:ascii="Times New Roman" w:hAnsi="Times New Roman" w:cs="Times New Roman"/>
                <w:sz w:val="24"/>
                <w:szCs w:val="24"/>
              </w:rPr>
              <w:t>1 Nov</w:t>
            </w:r>
          </w:p>
        </w:tc>
        <w:tc>
          <w:tcPr>
            <w:tcW w:w="1418" w:type="dxa"/>
          </w:tcPr>
          <w:p w14:paraId="45FA69D1" w14:textId="04DA4876" w:rsidR="000A7649" w:rsidRPr="00D8571A" w:rsidRDefault="00554474" w:rsidP="000A7649">
            <w:pPr>
              <w:rPr>
                <w:rFonts w:ascii="Times New Roman" w:hAnsi="Times New Roman" w:cs="Times New Roman"/>
                <w:sz w:val="24"/>
                <w:szCs w:val="24"/>
              </w:rPr>
            </w:pPr>
            <w:r>
              <w:rPr>
                <w:rFonts w:ascii="Times New Roman" w:hAnsi="Times New Roman" w:cs="Times New Roman"/>
                <w:sz w:val="24"/>
                <w:szCs w:val="24"/>
              </w:rPr>
              <w:t>7 Nov</w:t>
            </w:r>
          </w:p>
        </w:tc>
        <w:tc>
          <w:tcPr>
            <w:tcW w:w="1840" w:type="dxa"/>
          </w:tcPr>
          <w:p w14:paraId="32BA44B4" w14:textId="1FE6061A"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1695D912" w14:textId="77777777" w:rsidTr="000A7649">
        <w:trPr>
          <w:trHeight w:val="429"/>
        </w:trPr>
        <w:tc>
          <w:tcPr>
            <w:tcW w:w="2538" w:type="dxa"/>
          </w:tcPr>
          <w:p w14:paraId="73B2125D" w14:textId="3E2F3AD4"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Total</w:t>
            </w:r>
          </w:p>
        </w:tc>
        <w:tc>
          <w:tcPr>
            <w:tcW w:w="1176" w:type="dxa"/>
          </w:tcPr>
          <w:p w14:paraId="11777EC9" w14:textId="25778029"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 xml:space="preserve">21 días </w:t>
            </w:r>
          </w:p>
        </w:tc>
        <w:tc>
          <w:tcPr>
            <w:tcW w:w="1526" w:type="dxa"/>
          </w:tcPr>
          <w:p w14:paraId="3047A862" w14:textId="5E562C8A"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1 Noviembre</w:t>
            </w:r>
          </w:p>
        </w:tc>
        <w:tc>
          <w:tcPr>
            <w:tcW w:w="1418" w:type="dxa"/>
          </w:tcPr>
          <w:p w14:paraId="48137664" w14:textId="44DC568A"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7 Noviembre</w:t>
            </w:r>
          </w:p>
        </w:tc>
        <w:tc>
          <w:tcPr>
            <w:tcW w:w="1840" w:type="dxa"/>
          </w:tcPr>
          <w:p w14:paraId="2DB1BC69" w14:textId="6222B50B" w:rsidR="000A7649" w:rsidRPr="000A7649" w:rsidRDefault="000A7649" w:rsidP="000A7649">
            <w:pPr>
              <w:jc w:val="center"/>
              <w:rPr>
                <w:rFonts w:ascii="Times New Roman" w:hAnsi="Times New Roman" w:cs="Times New Roman"/>
                <w:b/>
                <w:sz w:val="24"/>
                <w:szCs w:val="24"/>
              </w:rPr>
            </w:pPr>
            <w:r w:rsidRPr="000A7649">
              <w:rPr>
                <w:rFonts w:ascii="Times New Roman" w:hAnsi="Times New Roman" w:cs="Times New Roman"/>
                <w:b/>
                <w:sz w:val="24"/>
                <w:szCs w:val="24"/>
              </w:rPr>
              <w:t>LPS, 20,000.00</w:t>
            </w:r>
          </w:p>
        </w:tc>
      </w:tr>
      <w:tr w:rsidR="000A7649" w14:paraId="179FF15E" w14:textId="77777777" w:rsidTr="000A7649">
        <w:tc>
          <w:tcPr>
            <w:tcW w:w="2538" w:type="dxa"/>
          </w:tcPr>
          <w:p w14:paraId="0DB5419D" w14:textId="77777777" w:rsidR="000A7649" w:rsidRPr="00D8571A" w:rsidRDefault="000A7649" w:rsidP="000A7649">
            <w:pPr>
              <w:jc w:val="center"/>
              <w:rPr>
                <w:rFonts w:ascii="Times New Roman" w:hAnsi="Times New Roman" w:cs="Times New Roman"/>
                <w:b/>
                <w:sz w:val="24"/>
                <w:szCs w:val="24"/>
              </w:rPr>
            </w:pPr>
            <w:r w:rsidRPr="00D8571A">
              <w:rPr>
                <w:rFonts w:ascii="Times New Roman" w:hAnsi="Times New Roman" w:cs="Times New Roman"/>
                <w:b/>
                <w:sz w:val="24"/>
                <w:szCs w:val="24"/>
              </w:rPr>
              <w:t>Pruebas Integrales</w:t>
            </w:r>
          </w:p>
        </w:tc>
        <w:tc>
          <w:tcPr>
            <w:tcW w:w="1176" w:type="dxa"/>
          </w:tcPr>
          <w:p w14:paraId="7DA2CEBE" w14:textId="77777777" w:rsidR="000A7649" w:rsidRPr="00D8571A" w:rsidRDefault="000A7649" w:rsidP="000A7649">
            <w:pPr>
              <w:rPr>
                <w:rFonts w:ascii="Times New Roman" w:hAnsi="Times New Roman" w:cs="Times New Roman"/>
                <w:sz w:val="24"/>
                <w:szCs w:val="24"/>
              </w:rPr>
            </w:pPr>
          </w:p>
        </w:tc>
        <w:tc>
          <w:tcPr>
            <w:tcW w:w="1526" w:type="dxa"/>
          </w:tcPr>
          <w:p w14:paraId="69E23D64" w14:textId="77777777" w:rsidR="000A7649" w:rsidRPr="00D8571A" w:rsidRDefault="000A7649" w:rsidP="000A7649">
            <w:pPr>
              <w:rPr>
                <w:rFonts w:ascii="Times New Roman" w:hAnsi="Times New Roman" w:cs="Times New Roman"/>
                <w:sz w:val="24"/>
                <w:szCs w:val="24"/>
              </w:rPr>
            </w:pPr>
          </w:p>
        </w:tc>
        <w:tc>
          <w:tcPr>
            <w:tcW w:w="1418" w:type="dxa"/>
          </w:tcPr>
          <w:p w14:paraId="275A1499" w14:textId="77777777" w:rsidR="000A7649" w:rsidRPr="00D8571A" w:rsidRDefault="000A7649" w:rsidP="000A7649">
            <w:pPr>
              <w:rPr>
                <w:rFonts w:ascii="Times New Roman" w:hAnsi="Times New Roman" w:cs="Times New Roman"/>
                <w:sz w:val="24"/>
                <w:szCs w:val="24"/>
              </w:rPr>
            </w:pPr>
          </w:p>
        </w:tc>
        <w:tc>
          <w:tcPr>
            <w:tcW w:w="1840" w:type="dxa"/>
          </w:tcPr>
          <w:p w14:paraId="45D5014E" w14:textId="77777777" w:rsidR="000A7649" w:rsidRPr="00D8571A" w:rsidRDefault="000A7649" w:rsidP="000A7649">
            <w:pPr>
              <w:jc w:val="center"/>
              <w:rPr>
                <w:rFonts w:ascii="Times New Roman" w:hAnsi="Times New Roman" w:cs="Times New Roman"/>
                <w:sz w:val="24"/>
                <w:szCs w:val="24"/>
              </w:rPr>
            </w:pPr>
          </w:p>
        </w:tc>
      </w:tr>
      <w:tr w:rsidR="002F0933" w14:paraId="42F890ED" w14:textId="77777777" w:rsidTr="000A7649">
        <w:tc>
          <w:tcPr>
            <w:tcW w:w="2538" w:type="dxa"/>
          </w:tcPr>
          <w:p w14:paraId="6DFB696E"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Diseño de Casos de Prueba</w:t>
            </w:r>
          </w:p>
        </w:tc>
        <w:tc>
          <w:tcPr>
            <w:tcW w:w="1176" w:type="dxa"/>
          </w:tcPr>
          <w:p w14:paraId="61088956" w14:textId="53DF6BCF"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1F898322" w14:textId="21A22D29" w:rsidR="002F0933" w:rsidRPr="002F0933" w:rsidRDefault="002F0933" w:rsidP="002F0933">
            <w:pPr>
              <w:rPr>
                <w:rFonts w:ascii="Times New Roman" w:hAnsi="Times New Roman" w:cs="Times New Roman"/>
                <w:sz w:val="24"/>
                <w:szCs w:val="24"/>
              </w:rPr>
            </w:pPr>
            <w:r>
              <w:rPr>
                <w:rFonts w:ascii="Times New Roman" w:hAnsi="Times New Roman" w:cs="Times New Roman"/>
                <w:sz w:val="24"/>
                <w:szCs w:val="24"/>
              </w:rPr>
              <w:t>8</w:t>
            </w:r>
            <w:r w:rsidRPr="002F0933">
              <w:rPr>
                <w:rFonts w:ascii="Times New Roman" w:hAnsi="Times New Roman" w:cs="Times New Roman"/>
                <w:sz w:val="24"/>
                <w:szCs w:val="24"/>
              </w:rPr>
              <w:t xml:space="preserve"> Noviembre</w:t>
            </w:r>
          </w:p>
        </w:tc>
        <w:tc>
          <w:tcPr>
            <w:tcW w:w="1418" w:type="dxa"/>
          </w:tcPr>
          <w:p w14:paraId="79786F7D" w14:textId="73A3A6BB" w:rsidR="002F0933" w:rsidRPr="002F0933" w:rsidRDefault="002F0933" w:rsidP="002F0933">
            <w:pPr>
              <w:rPr>
                <w:rFonts w:ascii="Times New Roman" w:hAnsi="Times New Roman" w:cs="Times New Roman"/>
                <w:sz w:val="24"/>
                <w:szCs w:val="24"/>
              </w:rPr>
            </w:pPr>
            <w:r>
              <w:rPr>
                <w:rFonts w:ascii="Times New Roman" w:hAnsi="Times New Roman" w:cs="Times New Roman"/>
                <w:sz w:val="24"/>
                <w:szCs w:val="24"/>
              </w:rPr>
              <w:t xml:space="preserve">9 </w:t>
            </w:r>
            <w:r w:rsidRPr="002F0933">
              <w:rPr>
                <w:rFonts w:ascii="Times New Roman" w:hAnsi="Times New Roman" w:cs="Times New Roman"/>
                <w:sz w:val="24"/>
                <w:szCs w:val="24"/>
              </w:rPr>
              <w:t>Noviembre</w:t>
            </w:r>
          </w:p>
        </w:tc>
        <w:tc>
          <w:tcPr>
            <w:tcW w:w="1840" w:type="dxa"/>
          </w:tcPr>
          <w:p w14:paraId="1C59FAD5" w14:textId="5AFEBB5D"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2F0933" w14:paraId="3C24F603" w14:textId="77777777" w:rsidTr="000A7649">
        <w:tc>
          <w:tcPr>
            <w:tcW w:w="2538" w:type="dxa"/>
          </w:tcPr>
          <w:p w14:paraId="01DA1F77"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Preparación de Entorno Pruebas Integrales</w:t>
            </w:r>
          </w:p>
        </w:tc>
        <w:tc>
          <w:tcPr>
            <w:tcW w:w="1176" w:type="dxa"/>
          </w:tcPr>
          <w:p w14:paraId="27F5B7A1" w14:textId="4016762C"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18925317" w14:textId="000EEF17"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11</w:t>
            </w:r>
            <w:r w:rsidRPr="002F0933">
              <w:rPr>
                <w:rFonts w:ascii="Times New Roman" w:hAnsi="Times New Roman" w:cs="Times New Roman"/>
                <w:sz w:val="24"/>
                <w:szCs w:val="24"/>
              </w:rPr>
              <w:t xml:space="preserve"> Noviembre</w:t>
            </w:r>
          </w:p>
        </w:tc>
        <w:tc>
          <w:tcPr>
            <w:tcW w:w="1418" w:type="dxa"/>
          </w:tcPr>
          <w:p w14:paraId="408A5B4B" w14:textId="6C8CE880"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13</w:t>
            </w:r>
            <w:r w:rsidRPr="002F0933">
              <w:rPr>
                <w:rFonts w:ascii="Times New Roman" w:hAnsi="Times New Roman" w:cs="Times New Roman"/>
                <w:sz w:val="24"/>
                <w:szCs w:val="24"/>
              </w:rPr>
              <w:t xml:space="preserve"> Noviembre</w:t>
            </w:r>
          </w:p>
        </w:tc>
        <w:tc>
          <w:tcPr>
            <w:tcW w:w="1840" w:type="dxa"/>
          </w:tcPr>
          <w:p w14:paraId="16DD2018" w14:textId="5A44BB87"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2F0933" w14:paraId="03357742" w14:textId="77777777" w:rsidTr="000A7649">
        <w:tc>
          <w:tcPr>
            <w:tcW w:w="2538" w:type="dxa"/>
          </w:tcPr>
          <w:p w14:paraId="70FE9AE4"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Ejecución de Pruebas Integrales y Rendimiento</w:t>
            </w:r>
          </w:p>
        </w:tc>
        <w:tc>
          <w:tcPr>
            <w:tcW w:w="1176" w:type="dxa"/>
          </w:tcPr>
          <w:p w14:paraId="728919CE" w14:textId="038ECB6C"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10 días</w:t>
            </w:r>
          </w:p>
        </w:tc>
        <w:tc>
          <w:tcPr>
            <w:tcW w:w="1526" w:type="dxa"/>
          </w:tcPr>
          <w:p w14:paraId="10AFF324" w14:textId="7F94F614"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14</w:t>
            </w:r>
            <w:r w:rsidRPr="002F0933">
              <w:rPr>
                <w:rFonts w:ascii="Times New Roman" w:hAnsi="Times New Roman" w:cs="Times New Roman"/>
                <w:sz w:val="24"/>
                <w:szCs w:val="24"/>
              </w:rPr>
              <w:t xml:space="preserve"> Noviembre</w:t>
            </w:r>
          </w:p>
        </w:tc>
        <w:tc>
          <w:tcPr>
            <w:tcW w:w="1418" w:type="dxa"/>
          </w:tcPr>
          <w:p w14:paraId="490F76EE" w14:textId="1DFE3C06"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25</w:t>
            </w:r>
            <w:r w:rsidRPr="002F0933">
              <w:rPr>
                <w:rFonts w:ascii="Times New Roman" w:hAnsi="Times New Roman" w:cs="Times New Roman"/>
                <w:sz w:val="24"/>
                <w:szCs w:val="24"/>
              </w:rPr>
              <w:t xml:space="preserve"> Noviembre</w:t>
            </w:r>
          </w:p>
        </w:tc>
        <w:tc>
          <w:tcPr>
            <w:tcW w:w="1840" w:type="dxa"/>
          </w:tcPr>
          <w:p w14:paraId="715273E8" w14:textId="3285AF2B"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2F0933" w14:paraId="31D90EAE" w14:textId="77777777" w:rsidTr="000A7649">
        <w:tc>
          <w:tcPr>
            <w:tcW w:w="2538" w:type="dxa"/>
          </w:tcPr>
          <w:p w14:paraId="352CC8B6"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Ajustes de Construcciones y Procesos</w:t>
            </w:r>
          </w:p>
        </w:tc>
        <w:tc>
          <w:tcPr>
            <w:tcW w:w="1176" w:type="dxa"/>
          </w:tcPr>
          <w:p w14:paraId="121CCEA1" w14:textId="41641708"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762FBF2A" w14:textId="186D168E"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26</w:t>
            </w:r>
            <w:r w:rsidRPr="002F0933">
              <w:rPr>
                <w:rFonts w:ascii="Times New Roman" w:hAnsi="Times New Roman" w:cs="Times New Roman"/>
                <w:sz w:val="24"/>
                <w:szCs w:val="24"/>
              </w:rPr>
              <w:t xml:space="preserve"> Noviembre</w:t>
            </w:r>
          </w:p>
        </w:tc>
        <w:tc>
          <w:tcPr>
            <w:tcW w:w="1418" w:type="dxa"/>
          </w:tcPr>
          <w:p w14:paraId="20C5B5CE" w14:textId="155D03B9"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w:t>
            </w:r>
            <w:r w:rsidRPr="002F0933">
              <w:rPr>
                <w:rFonts w:ascii="Times New Roman" w:hAnsi="Times New Roman" w:cs="Times New Roman"/>
                <w:sz w:val="24"/>
                <w:szCs w:val="24"/>
              </w:rPr>
              <w:t>7 Noviembre</w:t>
            </w:r>
          </w:p>
        </w:tc>
        <w:tc>
          <w:tcPr>
            <w:tcW w:w="1840" w:type="dxa"/>
          </w:tcPr>
          <w:p w14:paraId="5BDC69F0" w14:textId="594EA000"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72297E" w14:paraId="6BCF5226" w14:textId="77777777" w:rsidTr="000A7649">
        <w:tc>
          <w:tcPr>
            <w:tcW w:w="2538" w:type="dxa"/>
          </w:tcPr>
          <w:p w14:paraId="6F14F1AA" w14:textId="7755617B" w:rsidR="0072297E" w:rsidRPr="00D8571A" w:rsidRDefault="0072297E" w:rsidP="0072297E">
            <w:pPr>
              <w:rPr>
                <w:rFonts w:ascii="Times New Roman" w:hAnsi="Times New Roman" w:cs="Times New Roman"/>
                <w:sz w:val="24"/>
                <w:szCs w:val="24"/>
              </w:rPr>
            </w:pPr>
            <w:r w:rsidRPr="000A7649">
              <w:rPr>
                <w:rFonts w:ascii="Times New Roman" w:hAnsi="Times New Roman" w:cs="Times New Roman"/>
                <w:b/>
                <w:sz w:val="24"/>
                <w:szCs w:val="24"/>
              </w:rPr>
              <w:t>Total</w:t>
            </w:r>
          </w:p>
        </w:tc>
        <w:tc>
          <w:tcPr>
            <w:tcW w:w="1176" w:type="dxa"/>
          </w:tcPr>
          <w:p w14:paraId="1187F967" w14:textId="437439DF" w:rsidR="0072297E" w:rsidRPr="00D8571A" w:rsidRDefault="0072297E" w:rsidP="0072297E">
            <w:pPr>
              <w:rPr>
                <w:rFonts w:ascii="Times New Roman" w:hAnsi="Times New Roman" w:cs="Times New Roman"/>
                <w:sz w:val="24"/>
                <w:szCs w:val="24"/>
              </w:rPr>
            </w:pPr>
            <w:r>
              <w:rPr>
                <w:rFonts w:ascii="Times New Roman" w:hAnsi="Times New Roman" w:cs="Times New Roman"/>
                <w:b/>
                <w:sz w:val="24"/>
                <w:szCs w:val="24"/>
              </w:rPr>
              <w:t>17</w:t>
            </w:r>
            <w:r w:rsidRPr="000A7649">
              <w:rPr>
                <w:rFonts w:ascii="Times New Roman" w:hAnsi="Times New Roman" w:cs="Times New Roman"/>
                <w:b/>
                <w:sz w:val="24"/>
                <w:szCs w:val="24"/>
              </w:rPr>
              <w:t xml:space="preserve"> días </w:t>
            </w:r>
          </w:p>
        </w:tc>
        <w:tc>
          <w:tcPr>
            <w:tcW w:w="1526" w:type="dxa"/>
          </w:tcPr>
          <w:p w14:paraId="28779499" w14:textId="4AE6E4B6" w:rsidR="0072297E" w:rsidRPr="0072297E" w:rsidRDefault="0072297E" w:rsidP="0072297E">
            <w:pPr>
              <w:rPr>
                <w:rFonts w:ascii="Times New Roman" w:hAnsi="Times New Roman" w:cs="Times New Roman"/>
                <w:b/>
                <w:sz w:val="24"/>
                <w:szCs w:val="24"/>
              </w:rPr>
            </w:pPr>
            <w:r w:rsidRPr="0072297E">
              <w:rPr>
                <w:rFonts w:ascii="Times New Roman" w:hAnsi="Times New Roman" w:cs="Times New Roman"/>
                <w:b/>
                <w:sz w:val="24"/>
                <w:szCs w:val="24"/>
              </w:rPr>
              <w:t>8 Noviembre</w:t>
            </w:r>
          </w:p>
        </w:tc>
        <w:tc>
          <w:tcPr>
            <w:tcW w:w="1418" w:type="dxa"/>
          </w:tcPr>
          <w:p w14:paraId="0E8C838F" w14:textId="72E90D51" w:rsidR="0072297E" w:rsidRPr="00D8571A" w:rsidRDefault="0072297E" w:rsidP="0072297E">
            <w:pPr>
              <w:rPr>
                <w:rFonts w:ascii="Times New Roman" w:hAnsi="Times New Roman" w:cs="Times New Roman"/>
                <w:sz w:val="24"/>
                <w:szCs w:val="24"/>
              </w:rPr>
            </w:pPr>
            <w:r>
              <w:rPr>
                <w:rFonts w:ascii="Times New Roman" w:hAnsi="Times New Roman" w:cs="Times New Roman"/>
                <w:b/>
                <w:sz w:val="24"/>
                <w:szCs w:val="24"/>
              </w:rPr>
              <w:t>2</w:t>
            </w:r>
            <w:r w:rsidRPr="000A7649">
              <w:rPr>
                <w:rFonts w:ascii="Times New Roman" w:hAnsi="Times New Roman" w:cs="Times New Roman"/>
                <w:b/>
                <w:sz w:val="24"/>
                <w:szCs w:val="24"/>
              </w:rPr>
              <w:t>7 Noviembre</w:t>
            </w:r>
          </w:p>
        </w:tc>
        <w:tc>
          <w:tcPr>
            <w:tcW w:w="1840" w:type="dxa"/>
          </w:tcPr>
          <w:p w14:paraId="3F9FAD7C" w14:textId="0A5A58A0" w:rsidR="0072297E" w:rsidRPr="00D8571A" w:rsidRDefault="0072297E" w:rsidP="0072297E">
            <w:pPr>
              <w:jc w:val="center"/>
              <w:rPr>
                <w:rFonts w:ascii="Times New Roman" w:hAnsi="Times New Roman" w:cs="Times New Roman"/>
                <w:sz w:val="24"/>
                <w:szCs w:val="24"/>
              </w:rPr>
            </w:pPr>
            <w:r w:rsidRPr="000A7649">
              <w:rPr>
                <w:rFonts w:ascii="Times New Roman" w:hAnsi="Times New Roman" w:cs="Times New Roman"/>
                <w:b/>
                <w:sz w:val="24"/>
                <w:szCs w:val="24"/>
              </w:rPr>
              <w:t>LPS</w:t>
            </w:r>
            <w:r>
              <w:rPr>
                <w:rFonts w:ascii="Times New Roman" w:hAnsi="Times New Roman" w:cs="Times New Roman"/>
                <w:b/>
                <w:sz w:val="24"/>
                <w:szCs w:val="24"/>
              </w:rPr>
              <w:t>, 12</w:t>
            </w:r>
            <w:r w:rsidRPr="000A7649">
              <w:rPr>
                <w:rFonts w:ascii="Times New Roman" w:hAnsi="Times New Roman" w:cs="Times New Roman"/>
                <w:b/>
                <w:sz w:val="24"/>
                <w:szCs w:val="24"/>
              </w:rPr>
              <w:t>,000.00</w:t>
            </w:r>
          </w:p>
        </w:tc>
      </w:tr>
      <w:tr w:rsidR="0072297E" w14:paraId="3F2429F2" w14:textId="77777777" w:rsidTr="000A7649">
        <w:tc>
          <w:tcPr>
            <w:tcW w:w="2538" w:type="dxa"/>
          </w:tcPr>
          <w:p w14:paraId="0B8F6F6C" w14:textId="023EAC96" w:rsidR="0072297E" w:rsidRPr="0072297E" w:rsidRDefault="0072297E" w:rsidP="0072297E">
            <w:pPr>
              <w:rPr>
                <w:rFonts w:ascii="Times New Roman" w:hAnsi="Times New Roman" w:cs="Times New Roman"/>
                <w:b/>
                <w:sz w:val="24"/>
                <w:szCs w:val="24"/>
              </w:rPr>
            </w:pPr>
            <w:r>
              <w:rPr>
                <w:rFonts w:ascii="Times New Roman" w:hAnsi="Times New Roman" w:cs="Times New Roman"/>
                <w:b/>
                <w:sz w:val="24"/>
                <w:szCs w:val="24"/>
              </w:rPr>
              <w:t xml:space="preserve">  </w:t>
            </w:r>
            <w:r w:rsidRPr="0072297E">
              <w:rPr>
                <w:rFonts w:ascii="Times New Roman" w:hAnsi="Times New Roman" w:cs="Times New Roman"/>
                <w:b/>
                <w:sz w:val="24"/>
                <w:szCs w:val="24"/>
              </w:rPr>
              <w:t>Entrenamiento</w:t>
            </w:r>
          </w:p>
        </w:tc>
        <w:tc>
          <w:tcPr>
            <w:tcW w:w="1176" w:type="dxa"/>
          </w:tcPr>
          <w:p w14:paraId="18B24034" w14:textId="77777777" w:rsidR="0072297E" w:rsidRPr="00D8571A" w:rsidRDefault="0072297E" w:rsidP="0072297E">
            <w:pPr>
              <w:rPr>
                <w:rFonts w:ascii="Times New Roman" w:hAnsi="Times New Roman" w:cs="Times New Roman"/>
                <w:sz w:val="24"/>
                <w:szCs w:val="24"/>
              </w:rPr>
            </w:pPr>
          </w:p>
        </w:tc>
        <w:tc>
          <w:tcPr>
            <w:tcW w:w="1526" w:type="dxa"/>
          </w:tcPr>
          <w:p w14:paraId="0955C6B0" w14:textId="77777777" w:rsidR="0072297E" w:rsidRPr="00D8571A" w:rsidRDefault="0072297E" w:rsidP="0072297E">
            <w:pPr>
              <w:rPr>
                <w:rFonts w:ascii="Times New Roman" w:hAnsi="Times New Roman" w:cs="Times New Roman"/>
                <w:sz w:val="24"/>
                <w:szCs w:val="24"/>
              </w:rPr>
            </w:pPr>
          </w:p>
        </w:tc>
        <w:tc>
          <w:tcPr>
            <w:tcW w:w="1418" w:type="dxa"/>
          </w:tcPr>
          <w:p w14:paraId="3AB3FF77" w14:textId="77777777" w:rsidR="0072297E" w:rsidRPr="00D8571A" w:rsidRDefault="0072297E" w:rsidP="0072297E">
            <w:pPr>
              <w:rPr>
                <w:rFonts w:ascii="Times New Roman" w:hAnsi="Times New Roman" w:cs="Times New Roman"/>
                <w:sz w:val="24"/>
                <w:szCs w:val="24"/>
              </w:rPr>
            </w:pPr>
          </w:p>
        </w:tc>
        <w:tc>
          <w:tcPr>
            <w:tcW w:w="1840" w:type="dxa"/>
          </w:tcPr>
          <w:p w14:paraId="265C548B" w14:textId="77777777" w:rsidR="0072297E" w:rsidRPr="00D8571A" w:rsidRDefault="0072297E" w:rsidP="0072297E">
            <w:pPr>
              <w:jc w:val="center"/>
              <w:rPr>
                <w:rFonts w:ascii="Times New Roman" w:hAnsi="Times New Roman" w:cs="Times New Roman"/>
                <w:sz w:val="24"/>
                <w:szCs w:val="24"/>
              </w:rPr>
            </w:pPr>
          </w:p>
        </w:tc>
      </w:tr>
      <w:tr w:rsidR="0072297E" w14:paraId="14DEA138" w14:textId="77777777" w:rsidTr="000A7649">
        <w:tc>
          <w:tcPr>
            <w:tcW w:w="2538" w:type="dxa"/>
          </w:tcPr>
          <w:p w14:paraId="6969ED65" w14:textId="77777777" w:rsidR="0072297E" w:rsidRPr="00D8571A" w:rsidRDefault="0072297E" w:rsidP="0072297E">
            <w:pPr>
              <w:rPr>
                <w:rFonts w:ascii="Times New Roman" w:hAnsi="Times New Roman" w:cs="Times New Roman"/>
                <w:sz w:val="24"/>
                <w:szCs w:val="24"/>
              </w:rPr>
            </w:pPr>
            <w:r w:rsidRPr="00D8571A">
              <w:rPr>
                <w:rFonts w:ascii="Times New Roman" w:hAnsi="Times New Roman" w:cs="Times New Roman"/>
                <w:sz w:val="24"/>
                <w:szCs w:val="24"/>
              </w:rPr>
              <w:t>Entrenamiento Usuarios Finales</w:t>
            </w:r>
          </w:p>
        </w:tc>
        <w:tc>
          <w:tcPr>
            <w:tcW w:w="1176" w:type="dxa"/>
          </w:tcPr>
          <w:p w14:paraId="1FC53CA5" w14:textId="62AF05C5" w:rsidR="0072297E" w:rsidRPr="00D8571A" w:rsidRDefault="0072297E" w:rsidP="0072297E">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6CB45091" w14:textId="1F41CD52" w:rsidR="0072297E" w:rsidRPr="00D8571A" w:rsidRDefault="0072297E" w:rsidP="0072297E">
            <w:pPr>
              <w:rPr>
                <w:rFonts w:ascii="Times New Roman" w:hAnsi="Times New Roman" w:cs="Times New Roman"/>
                <w:sz w:val="24"/>
                <w:szCs w:val="24"/>
              </w:rPr>
            </w:pPr>
            <w:r>
              <w:rPr>
                <w:rFonts w:ascii="Times New Roman" w:hAnsi="Times New Roman" w:cs="Times New Roman"/>
                <w:sz w:val="24"/>
                <w:szCs w:val="24"/>
              </w:rPr>
              <w:t>28</w:t>
            </w:r>
            <w:r w:rsidRPr="002F0933">
              <w:rPr>
                <w:rFonts w:ascii="Times New Roman" w:hAnsi="Times New Roman" w:cs="Times New Roman"/>
                <w:sz w:val="24"/>
                <w:szCs w:val="24"/>
              </w:rPr>
              <w:t xml:space="preserve"> Noviembre</w:t>
            </w:r>
          </w:p>
        </w:tc>
        <w:tc>
          <w:tcPr>
            <w:tcW w:w="1418" w:type="dxa"/>
          </w:tcPr>
          <w:p w14:paraId="5C83C794" w14:textId="6D554710" w:rsidR="0072297E" w:rsidRPr="00D8571A" w:rsidRDefault="0072297E" w:rsidP="0072297E">
            <w:pPr>
              <w:rPr>
                <w:rFonts w:ascii="Times New Roman" w:hAnsi="Times New Roman" w:cs="Times New Roman"/>
                <w:sz w:val="24"/>
                <w:szCs w:val="24"/>
              </w:rPr>
            </w:pPr>
            <w:r>
              <w:rPr>
                <w:rFonts w:ascii="Times New Roman" w:hAnsi="Times New Roman" w:cs="Times New Roman"/>
                <w:sz w:val="24"/>
                <w:szCs w:val="24"/>
              </w:rPr>
              <w:t>30</w:t>
            </w:r>
            <w:r w:rsidRPr="002F0933">
              <w:rPr>
                <w:rFonts w:ascii="Times New Roman" w:hAnsi="Times New Roman" w:cs="Times New Roman"/>
                <w:sz w:val="24"/>
                <w:szCs w:val="24"/>
              </w:rPr>
              <w:t xml:space="preserve"> Noviembre</w:t>
            </w:r>
          </w:p>
        </w:tc>
        <w:tc>
          <w:tcPr>
            <w:tcW w:w="1840" w:type="dxa"/>
          </w:tcPr>
          <w:p w14:paraId="468C712D" w14:textId="6C928629" w:rsidR="0072297E" w:rsidRPr="00D8571A" w:rsidRDefault="0072297E" w:rsidP="0072297E">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72297E" w14:paraId="20B2CBA4" w14:textId="77777777" w:rsidTr="000A7649">
        <w:tc>
          <w:tcPr>
            <w:tcW w:w="2538" w:type="dxa"/>
          </w:tcPr>
          <w:p w14:paraId="3BDB9AF7" w14:textId="63D4A152" w:rsidR="0072297E" w:rsidRDefault="0072297E" w:rsidP="0072297E">
            <w:pPr>
              <w:jc w:val="center"/>
              <w:rPr>
                <w:rFonts w:ascii="Arial" w:hAnsi="Arial" w:cs="Arial"/>
              </w:rPr>
            </w:pPr>
            <w:r w:rsidRPr="000A7649">
              <w:rPr>
                <w:rFonts w:ascii="Times New Roman" w:hAnsi="Times New Roman" w:cs="Times New Roman"/>
                <w:b/>
                <w:sz w:val="24"/>
                <w:szCs w:val="24"/>
              </w:rPr>
              <w:t>Total</w:t>
            </w:r>
          </w:p>
        </w:tc>
        <w:tc>
          <w:tcPr>
            <w:tcW w:w="1176" w:type="dxa"/>
          </w:tcPr>
          <w:p w14:paraId="72D4C35A" w14:textId="081CED1D" w:rsidR="0072297E" w:rsidRDefault="00D30241" w:rsidP="0072297E">
            <w:r>
              <w:rPr>
                <w:rFonts w:ascii="Times New Roman" w:hAnsi="Times New Roman" w:cs="Times New Roman"/>
                <w:b/>
                <w:sz w:val="24"/>
                <w:szCs w:val="24"/>
              </w:rPr>
              <w:t>3</w:t>
            </w:r>
            <w:r w:rsidR="0072297E" w:rsidRPr="000A7649">
              <w:rPr>
                <w:rFonts w:ascii="Times New Roman" w:hAnsi="Times New Roman" w:cs="Times New Roman"/>
                <w:b/>
                <w:sz w:val="24"/>
                <w:szCs w:val="24"/>
              </w:rPr>
              <w:t xml:space="preserve"> días </w:t>
            </w:r>
          </w:p>
        </w:tc>
        <w:tc>
          <w:tcPr>
            <w:tcW w:w="1526" w:type="dxa"/>
          </w:tcPr>
          <w:p w14:paraId="67575ACA" w14:textId="68703493" w:rsidR="0072297E" w:rsidRPr="00D30241" w:rsidRDefault="00D30241" w:rsidP="0072297E">
            <w:pPr>
              <w:rPr>
                <w:b/>
              </w:rPr>
            </w:pPr>
            <w:r w:rsidRPr="00D30241">
              <w:rPr>
                <w:rFonts w:ascii="Times New Roman" w:hAnsi="Times New Roman" w:cs="Times New Roman"/>
                <w:b/>
                <w:sz w:val="24"/>
                <w:szCs w:val="24"/>
              </w:rPr>
              <w:t>28 Noviembre</w:t>
            </w:r>
          </w:p>
        </w:tc>
        <w:tc>
          <w:tcPr>
            <w:tcW w:w="1418" w:type="dxa"/>
          </w:tcPr>
          <w:p w14:paraId="1D42E468" w14:textId="4095BD9C" w:rsidR="0072297E" w:rsidRPr="00D30241" w:rsidRDefault="00D30241" w:rsidP="0072297E">
            <w:pPr>
              <w:rPr>
                <w:b/>
              </w:rPr>
            </w:pPr>
            <w:r w:rsidRPr="00D30241">
              <w:rPr>
                <w:rFonts w:ascii="Times New Roman" w:hAnsi="Times New Roman" w:cs="Times New Roman"/>
                <w:b/>
                <w:sz w:val="24"/>
                <w:szCs w:val="24"/>
              </w:rPr>
              <w:t>30 Noviembre</w:t>
            </w:r>
          </w:p>
        </w:tc>
        <w:tc>
          <w:tcPr>
            <w:tcW w:w="1840" w:type="dxa"/>
          </w:tcPr>
          <w:p w14:paraId="2A412846" w14:textId="6253D3DA" w:rsidR="0072297E" w:rsidRDefault="0072297E" w:rsidP="0072297E">
            <w:pPr>
              <w:jc w:val="center"/>
            </w:pPr>
            <w:r w:rsidRPr="000A7649">
              <w:rPr>
                <w:rFonts w:ascii="Times New Roman" w:hAnsi="Times New Roman" w:cs="Times New Roman"/>
                <w:b/>
                <w:sz w:val="24"/>
                <w:szCs w:val="24"/>
              </w:rPr>
              <w:t>LPS</w:t>
            </w:r>
            <w:r>
              <w:rPr>
                <w:rFonts w:ascii="Times New Roman" w:hAnsi="Times New Roman" w:cs="Times New Roman"/>
                <w:b/>
                <w:sz w:val="24"/>
                <w:szCs w:val="24"/>
              </w:rPr>
              <w:t xml:space="preserve"> 3</w:t>
            </w:r>
            <w:r w:rsidRPr="000A7649">
              <w:rPr>
                <w:rFonts w:ascii="Times New Roman" w:hAnsi="Times New Roman" w:cs="Times New Roman"/>
                <w:b/>
                <w:sz w:val="24"/>
                <w:szCs w:val="24"/>
              </w:rPr>
              <w:t>,000.00</w:t>
            </w:r>
          </w:p>
        </w:tc>
      </w:tr>
      <w:tr w:rsidR="0072297E" w14:paraId="364F3D84" w14:textId="77777777" w:rsidTr="000A7649">
        <w:tc>
          <w:tcPr>
            <w:tcW w:w="2538" w:type="dxa"/>
          </w:tcPr>
          <w:p w14:paraId="063B0DA0" w14:textId="00ABF86C" w:rsidR="0072297E" w:rsidRPr="00D30241" w:rsidRDefault="0072297E" w:rsidP="0072297E">
            <w:pPr>
              <w:jc w:val="center"/>
              <w:rPr>
                <w:rFonts w:ascii="Times New Roman" w:hAnsi="Times New Roman" w:cs="Times New Roman"/>
                <w:b/>
                <w:sz w:val="24"/>
              </w:rPr>
            </w:pPr>
            <w:r w:rsidRPr="00D30241">
              <w:rPr>
                <w:rFonts w:ascii="Times New Roman" w:hAnsi="Times New Roman" w:cs="Times New Roman"/>
                <w:b/>
                <w:sz w:val="24"/>
              </w:rPr>
              <w:t>Fin de Proyecto</w:t>
            </w:r>
          </w:p>
        </w:tc>
        <w:tc>
          <w:tcPr>
            <w:tcW w:w="1176" w:type="dxa"/>
          </w:tcPr>
          <w:p w14:paraId="22866BB3" w14:textId="1E1B2AEF" w:rsidR="0072297E" w:rsidRDefault="0072297E" w:rsidP="0072297E"/>
        </w:tc>
        <w:tc>
          <w:tcPr>
            <w:tcW w:w="1526" w:type="dxa"/>
          </w:tcPr>
          <w:p w14:paraId="19DE6AD3" w14:textId="77777777" w:rsidR="0072297E" w:rsidRDefault="0072297E" w:rsidP="0072297E"/>
        </w:tc>
        <w:tc>
          <w:tcPr>
            <w:tcW w:w="1418" w:type="dxa"/>
          </w:tcPr>
          <w:p w14:paraId="04B4EE5B" w14:textId="77777777" w:rsidR="0072297E" w:rsidRDefault="0072297E" w:rsidP="0072297E"/>
        </w:tc>
        <w:tc>
          <w:tcPr>
            <w:tcW w:w="1840" w:type="dxa"/>
          </w:tcPr>
          <w:p w14:paraId="2ACE6BAB" w14:textId="77777777" w:rsidR="0072297E" w:rsidRDefault="0072297E" w:rsidP="0072297E">
            <w:pPr>
              <w:jc w:val="center"/>
            </w:pPr>
          </w:p>
          <w:p w14:paraId="2C28DA66" w14:textId="6F6C5A3B" w:rsidR="0072297E" w:rsidRDefault="0072297E" w:rsidP="0072297E">
            <w:pPr>
              <w:jc w:val="center"/>
            </w:pPr>
          </w:p>
        </w:tc>
      </w:tr>
      <w:tr w:rsidR="0072297E" w14:paraId="043B326C" w14:textId="77777777" w:rsidTr="000A7649">
        <w:tc>
          <w:tcPr>
            <w:tcW w:w="2538" w:type="dxa"/>
          </w:tcPr>
          <w:p w14:paraId="18F7CF37" w14:textId="004EECD4" w:rsidR="0072297E" w:rsidRPr="00D8571A" w:rsidRDefault="0072297E" w:rsidP="0072297E">
            <w:pPr>
              <w:jc w:val="center"/>
              <w:rPr>
                <w:rFonts w:ascii="Times New Roman" w:hAnsi="Times New Roman" w:cs="Times New Roman"/>
                <w:sz w:val="24"/>
              </w:rPr>
            </w:pPr>
            <w:r w:rsidRPr="00D8571A">
              <w:rPr>
                <w:rFonts w:ascii="Times New Roman" w:hAnsi="Times New Roman" w:cs="Times New Roman"/>
                <w:sz w:val="24"/>
              </w:rPr>
              <w:t>Entrega de Proyecto</w:t>
            </w:r>
          </w:p>
        </w:tc>
        <w:tc>
          <w:tcPr>
            <w:tcW w:w="1176" w:type="dxa"/>
          </w:tcPr>
          <w:p w14:paraId="75D537C9" w14:textId="134AE33A" w:rsidR="0072297E" w:rsidRDefault="0072297E" w:rsidP="0072297E">
            <w:r>
              <w:t>1 día</w:t>
            </w:r>
          </w:p>
        </w:tc>
        <w:tc>
          <w:tcPr>
            <w:tcW w:w="1526" w:type="dxa"/>
          </w:tcPr>
          <w:p w14:paraId="0FCA0CD0" w14:textId="0410ABCC" w:rsidR="0072297E" w:rsidRDefault="003B1C99" w:rsidP="0072297E">
            <w:r>
              <w:rPr>
                <w:rFonts w:ascii="Times New Roman" w:hAnsi="Times New Roman" w:cs="Times New Roman"/>
                <w:sz w:val="24"/>
                <w:szCs w:val="24"/>
              </w:rPr>
              <w:t>2</w:t>
            </w:r>
            <w:r w:rsidR="0072297E" w:rsidRPr="002F0933">
              <w:rPr>
                <w:rFonts w:ascii="Times New Roman" w:hAnsi="Times New Roman" w:cs="Times New Roman"/>
                <w:sz w:val="24"/>
                <w:szCs w:val="24"/>
              </w:rPr>
              <w:t xml:space="preserve"> </w:t>
            </w:r>
            <w:r w:rsidR="0072297E">
              <w:rPr>
                <w:rFonts w:ascii="Times New Roman" w:hAnsi="Times New Roman" w:cs="Times New Roman"/>
                <w:sz w:val="24"/>
                <w:szCs w:val="24"/>
              </w:rPr>
              <w:t>Diciembre</w:t>
            </w:r>
          </w:p>
        </w:tc>
        <w:tc>
          <w:tcPr>
            <w:tcW w:w="1418" w:type="dxa"/>
          </w:tcPr>
          <w:p w14:paraId="555A4587" w14:textId="47F7AF24" w:rsidR="0072297E" w:rsidRDefault="003B1C99" w:rsidP="0072297E">
            <w:r>
              <w:rPr>
                <w:rFonts w:ascii="Times New Roman" w:hAnsi="Times New Roman" w:cs="Times New Roman"/>
                <w:sz w:val="24"/>
                <w:szCs w:val="24"/>
              </w:rPr>
              <w:t>2</w:t>
            </w:r>
            <w:r w:rsidR="0072297E" w:rsidRPr="002F0933">
              <w:rPr>
                <w:rFonts w:ascii="Times New Roman" w:hAnsi="Times New Roman" w:cs="Times New Roman"/>
                <w:sz w:val="24"/>
                <w:szCs w:val="24"/>
              </w:rPr>
              <w:t xml:space="preserve"> </w:t>
            </w:r>
            <w:r w:rsidR="0072297E">
              <w:rPr>
                <w:rFonts w:ascii="Times New Roman" w:hAnsi="Times New Roman" w:cs="Times New Roman"/>
                <w:sz w:val="24"/>
                <w:szCs w:val="24"/>
              </w:rPr>
              <w:t>Diciembre</w:t>
            </w:r>
          </w:p>
        </w:tc>
        <w:tc>
          <w:tcPr>
            <w:tcW w:w="1840" w:type="dxa"/>
          </w:tcPr>
          <w:p w14:paraId="45FA24DC" w14:textId="35B78BFF" w:rsidR="00F14FC6" w:rsidRPr="00F14FC6" w:rsidRDefault="00D30241" w:rsidP="00D30241">
            <w:pPr>
              <w:rPr>
                <w:rFonts w:ascii="Times New Roman" w:hAnsi="Times New Roman" w:cs="Times New Roman"/>
                <w:sz w:val="24"/>
                <w:szCs w:val="24"/>
              </w:rPr>
            </w:pPr>
            <w:r>
              <w:t xml:space="preserve">  </w:t>
            </w:r>
            <w:r>
              <w:rPr>
                <w:rFonts w:ascii="Times New Roman" w:hAnsi="Times New Roman" w:cs="Times New Roman"/>
                <w:sz w:val="24"/>
                <w:szCs w:val="24"/>
              </w:rPr>
              <w:t>LPS. 00.00</w:t>
            </w:r>
          </w:p>
          <w:p w14:paraId="032A2E34" w14:textId="6B682A7D" w:rsidR="0072297E" w:rsidRDefault="0072297E" w:rsidP="0072297E">
            <w:pPr>
              <w:jc w:val="center"/>
            </w:pPr>
          </w:p>
        </w:tc>
      </w:tr>
      <w:tr w:rsidR="001A010F" w14:paraId="3ED59F23" w14:textId="77777777" w:rsidTr="000A7649">
        <w:tc>
          <w:tcPr>
            <w:tcW w:w="2538" w:type="dxa"/>
          </w:tcPr>
          <w:p w14:paraId="78171934" w14:textId="77777777" w:rsidR="001A010F" w:rsidRPr="00D8571A" w:rsidRDefault="001A010F" w:rsidP="0072297E">
            <w:pPr>
              <w:jc w:val="center"/>
              <w:rPr>
                <w:rFonts w:ascii="Times New Roman" w:hAnsi="Times New Roman" w:cs="Times New Roman"/>
                <w:sz w:val="24"/>
              </w:rPr>
            </w:pPr>
          </w:p>
        </w:tc>
        <w:tc>
          <w:tcPr>
            <w:tcW w:w="1176" w:type="dxa"/>
          </w:tcPr>
          <w:p w14:paraId="292EE26B" w14:textId="77777777" w:rsidR="001A010F" w:rsidRDefault="001A010F" w:rsidP="0072297E"/>
        </w:tc>
        <w:tc>
          <w:tcPr>
            <w:tcW w:w="1526" w:type="dxa"/>
          </w:tcPr>
          <w:p w14:paraId="06B0E689" w14:textId="77777777" w:rsidR="001A010F" w:rsidRDefault="001A010F" w:rsidP="0072297E">
            <w:pPr>
              <w:rPr>
                <w:rFonts w:ascii="Times New Roman" w:hAnsi="Times New Roman" w:cs="Times New Roman"/>
                <w:sz w:val="24"/>
                <w:szCs w:val="24"/>
              </w:rPr>
            </w:pPr>
          </w:p>
        </w:tc>
        <w:tc>
          <w:tcPr>
            <w:tcW w:w="1418" w:type="dxa"/>
          </w:tcPr>
          <w:p w14:paraId="4B88CA12" w14:textId="77777777" w:rsidR="001A010F" w:rsidRDefault="001A010F" w:rsidP="0072297E">
            <w:pPr>
              <w:rPr>
                <w:rFonts w:ascii="Times New Roman" w:hAnsi="Times New Roman" w:cs="Times New Roman"/>
                <w:sz w:val="24"/>
                <w:szCs w:val="24"/>
              </w:rPr>
            </w:pPr>
          </w:p>
        </w:tc>
        <w:tc>
          <w:tcPr>
            <w:tcW w:w="1840" w:type="dxa"/>
          </w:tcPr>
          <w:p w14:paraId="59BCE622" w14:textId="77777777" w:rsidR="001A010F" w:rsidRDefault="001A010F" w:rsidP="00D30241"/>
        </w:tc>
      </w:tr>
      <w:tr w:rsidR="001A010F" w14:paraId="5F9A1D0B" w14:textId="77777777" w:rsidTr="000A7649">
        <w:tc>
          <w:tcPr>
            <w:tcW w:w="2538" w:type="dxa"/>
          </w:tcPr>
          <w:p w14:paraId="45280010" w14:textId="52B37CF5" w:rsidR="001A010F" w:rsidRPr="001A010F" w:rsidRDefault="001A010F" w:rsidP="001A010F">
            <w:pPr>
              <w:jc w:val="center"/>
              <w:rPr>
                <w:rFonts w:ascii="Times New Roman" w:hAnsi="Times New Roman" w:cs="Times New Roman"/>
                <w:b/>
                <w:sz w:val="24"/>
                <w:szCs w:val="24"/>
              </w:rPr>
            </w:pPr>
            <w:r>
              <w:rPr>
                <w:rFonts w:ascii="Times New Roman" w:hAnsi="Times New Roman" w:cs="Times New Roman"/>
                <w:b/>
                <w:sz w:val="24"/>
                <w:szCs w:val="24"/>
              </w:rPr>
              <w:t>Total de</w:t>
            </w:r>
            <w:r w:rsidRPr="001A010F">
              <w:rPr>
                <w:rFonts w:ascii="Times New Roman" w:hAnsi="Times New Roman" w:cs="Times New Roman"/>
                <w:b/>
                <w:sz w:val="24"/>
                <w:szCs w:val="24"/>
              </w:rPr>
              <w:t xml:space="preserve"> Proyecto</w:t>
            </w:r>
          </w:p>
          <w:p w14:paraId="706981E0" w14:textId="46C315CC" w:rsidR="001A010F" w:rsidRPr="001A010F" w:rsidRDefault="001A010F" w:rsidP="001A010F">
            <w:pPr>
              <w:jc w:val="center"/>
              <w:rPr>
                <w:rFonts w:ascii="Times New Roman" w:hAnsi="Times New Roman" w:cs="Times New Roman"/>
                <w:sz w:val="24"/>
                <w:szCs w:val="24"/>
              </w:rPr>
            </w:pPr>
          </w:p>
        </w:tc>
        <w:tc>
          <w:tcPr>
            <w:tcW w:w="1176" w:type="dxa"/>
          </w:tcPr>
          <w:p w14:paraId="1AA86690" w14:textId="64F4A57D" w:rsidR="001A010F" w:rsidRPr="001A010F" w:rsidRDefault="001A010F" w:rsidP="001A010F">
            <w:pPr>
              <w:rPr>
                <w:rFonts w:ascii="Times New Roman" w:hAnsi="Times New Roman" w:cs="Times New Roman"/>
                <w:b/>
                <w:sz w:val="24"/>
                <w:szCs w:val="24"/>
              </w:rPr>
            </w:pPr>
            <w:r w:rsidRPr="001A010F">
              <w:rPr>
                <w:rFonts w:ascii="Times New Roman" w:hAnsi="Times New Roman" w:cs="Times New Roman"/>
                <w:b/>
                <w:sz w:val="24"/>
                <w:szCs w:val="24"/>
              </w:rPr>
              <w:t>4 Meses</w:t>
            </w:r>
          </w:p>
        </w:tc>
        <w:tc>
          <w:tcPr>
            <w:tcW w:w="1526" w:type="dxa"/>
          </w:tcPr>
          <w:p w14:paraId="49736346" w14:textId="5A65200C" w:rsidR="001A010F" w:rsidRPr="001A010F" w:rsidRDefault="001A010F" w:rsidP="001A010F">
            <w:pPr>
              <w:rPr>
                <w:rFonts w:ascii="Times New Roman" w:hAnsi="Times New Roman" w:cs="Times New Roman"/>
                <w:b/>
                <w:sz w:val="24"/>
                <w:szCs w:val="24"/>
              </w:rPr>
            </w:pPr>
            <w:r w:rsidRPr="001A010F">
              <w:rPr>
                <w:rFonts w:ascii="Times New Roman" w:hAnsi="Times New Roman" w:cs="Times New Roman"/>
                <w:b/>
                <w:sz w:val="24"/>
                <w:szCs w:val="24"/>
              </w:rPr>
              <w:t xml:space="preserve">1 </w:t>
            </w:r>
            <w:r>
              <w:rPr>
                <w:rFonts w:ascii="Times New Roman" w:hAnsi="Times New Roman" w:cs="Times New Roman"/>
                <w:b/>
                <w:sz w:val="24"/>
                <w:szCs w:val="24"/>
              </w:rPr>
              <w:t xml:space="preserve"> de </w:t>
            </w:r>
            <w:r w:rsidRPr="001A010F">
              <w:rPr>
                <w:rFonts w:ascii="Times New Roman" w:hAnsi="Times New Roman" w:cs="Times New Roman"/>
                <w:b/>
                <w:sz w:val="24"/>
                <w:szCs w:val="24"/>
              </w:rPr>
              <w:t>Agosto</w:t>
            </w:r>
          </w:p>
        </w:tc>
        <w:tc>
          <w:tcPr>
            <w:tcW w:w="1418" w:type="dxa"/>
          </w:tcPr>
          <w:p w14:paraId="6AB460C6" w14:textId="637C241B" w:rsidR="001A010F" w:rsidRPr="001A010F" w:rsidRDefault="003B1C99" w:rsidP="001A010F">
            <w:pPr>
              <w:rPr>
                <w:rFonts w:ascii="Times New Roman" w:hAnsi="Times New Roman" w:cs="Times New Roman"/>
                <w:b/>
                <w:sz w:val="24"/>
                <w:szCs w:val="24"/>
              </w:rPr>
            </w:pPr>
            <w:r>
              <w:rPr>
                <w:rFonts w:ascii="Times New Roman" w:hAnsi="Times New Roman" w:cs="Times New Roman"/>
                <w:b/>
                <w:sz w:val="24"/>
                <w:szCs w:val="24"/>
              </w:rPr>
              <w:t>2</w:t>
            </w:r>
            <w:r w:rsidR="001A010F" w:rsidRPr="001A010F">
              <w:rPr>
                <w:rFonts w:ascii="Times New Roman" w:hAnsi="Times New Roman" w:cs="Times New Roman"/>
                <w:b/>
                <w:sz w:val="24"/>
                <w:szCs w:val="24"/>
              </w:rPr>
              <w:t xml:space="preserve"> Diciembre</w:t>
            </w:r>
          </w:p>
        </w:tc>
        <w:tc>
          <w:tcPr>
            <w:tcW w:w="1840" w:type="dxa"/>
          </w:tcPr>
          <w:p w14:paraId="24F17ECC" w14:textId="1AEBE3FC" w:rsidR="001A010F" w:rsidRPr="001A010F" w:rsidRDefault="001A010F" w:rsidP="001A010F">
            <w:pPr>
              <w:rPr>
                <w:rFonts w:ascii="Times New Roman" w:hAnsi="Times New Roman" w:cs="Times New Roman"/>
                <w:b/>
                <w:sz w:val="24"/>
                <w:szCs w:val="24"/>
              </w:rPr>
            </w:pPr>
            <w:r w:rsidRPr="001A010F">
              <w:rPr>
                <w:rFonts w:ascii="Times New Roman" w:hAnsi="Times New Roman" w:cs="Times New Roman"/>
                <w:b/>
                <w:sz w:val="24"/>
                <w:szCs w:val="24"/>
              </w:rPr>
              <w:t>LPS 109,000.00</w:t>
            </w:r>
          </w:p>
        </w:tc>
      </w:tr>
    </w:tbl>
    <w:p w14:paraId="6E0A0F2F" w14:textId="36AA5CD9" w:rsidR="0038517D" w:rsidRDefault="0038517D" w:rsidP="0038517D"/>
    <w:p w14:paraId="40B8BC96" w14:textId="77777777" w:rsidR="00C5468E" w:rsidRDefault="00C5468E" w:rsidP="0038517D"/>
    <w:p w14:paraId="6B6AA899" w14:textId="1976E56B" w:rsidR="0038517D" w:rsidRPr="00BF1883" w:rsidRDefault="00BF1883" w:rsidP="00BF1883">
      <w:pPr>
        <w:rPr>
          <w:rFonts w:ascii="Times New Roman" w:hAnsi="Times New Roman" w:cs="Times New Roman"/>
          <w:b/>
          <w:sz w:val="24"/>
        </w:rPr>
      </w:pPr>
      <w:bookmarkStart w:id="273" w:name="_Toc11189151"/>
      <w:bookmarkStart w:id="274" w:name="_Toc11396519"/>
      <w:r>
        <w:rPr>
          <w:rFonts w:ascii="Times New Roman" w:hAnsi="Times New Roman" w:cs="Times New Roman"/>
          <w:b/>
          <w:sz w:val="24"/>
        </w:rPr>
        <w:lastRenderedPageBreak/>
        <w:t>6.1.9</w:t>
      </w:r>
      <w:r w:rsidR="0038517D" w:rsidRPr="00BF1883">
        <w:rPr>
          <w:rFonts w:ascii="Times New Roman" w:hAnsi="Times New Roman" w:cs="Times New Roman"/>
          <w:b/>
          <w:sz w:val="24"/>
        </w:rPr>
        <w:t xml:space="preserve"> Requerimientos del proyecto</w:t>
      </w:r>
      <w:bookmarkEnd w:id="273"/>
      <w:bookmarkEnd w:id="27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90"/>
      </w:tblGrid>
      <w:tr w:rsidR="0038517D" w:rsidRPr="003403DB" w14:paraId="064770A9" w14:textId="77777777" w:rsidTr="0038517D">
        <w:tc>
          <w:tcPr>
            <w:tcW w:w="8720" w:type="dxa"/>
            <w:shd w:val="clear" w:color="auto" w:fill="auto"/>
          </w:tcPr>
          <w:p w14:paraId="6AD1737B" w14:textId="09C61BB7"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los datos distribuidos, bases de datos, Excel, registros, etc.</w:t>
            </w:r>
          </w:p>
          <w:p w14:paraId="22B38CC8" w14:textId="3912B3A6"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Acceso a las diferentes áreas de la Institución. </w:t>
            </w:r>
          </w:p>
          <w:p w14:paraId="1D82AF17" w14:textId="0CFDD683"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equipo de cómputo donde se instalará la solución de Inteligencia de Negocios y la base de datos.</w:t>
            </w:r>
          </w:p>
          <w:p w14:paraId="011B2953" w14:textId="5AFA179E"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Accesos a los sistemas de cómputo requeridos, con las licencias necesarias</w:t>
            </w:r>
          </w:p>
          <w:p w14:paraId="4768E576" w14:textId="1A0066E3" w:rsidR="0071445C" w:rsidRDefault="0071445C"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una conexión de Internet.</w:t>
            </w:r>
          </w:p>
          <w:p w14:paraId="7CD640B5" w14:textId="2F29F461"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la Base de datos en SQL SERVER</w:t>
            </w:r>
          </w:p>
          <w:p w14:paraId="38632E6F" w14:textId="704D4189"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al IDE de Desarrollo para</w:t>
            </w:r>
            <w:r w:rsidR="00E86EBA">
              <w:rPr>
                <w:rFonts w:ascii="Times New Roman" w:eastAsia="Times New Roman" w:hAnsi="Times New Roman"/>
                <w:color w:val="000000"/>
                <w:sz w:val="24"/>
                <w:szCs w:val="24"/>
                <w:lang w:eastAsia="es-VE"/>
              </w:rPr>
              <w:t xml:space="preserve"> la</w:t>
            </w:r>
            <w:r>
              <w:rPr>
                <w:rFonts w:ascii="Times New Roman" w:eastAsia="Times New Roman" w:hAnsi="Times New Roman"/>
                <w:color w:val="000000"/>
                <w:sz w:val="24"/>
                <w:szCs w:val="24"/>
                <w:lang w:eastAsia="es-VE"/>
              </w:rPr>
              <w:t xml:space="preserve"> fase</w:t>
            </w:r>
            <w:r w:rsidR="00E86EBA">
              <w:rPr>
                <w:rFonts w:ascii="Times New Roman" w:eastAsia="Times New Roman" w:hAnsi="Times New Roman"/>
                <w:color w:val="000000"/>
                <w:sz w:val="24"/>
                <w:szCs w:val="24"/>
                <w:lang w:eastAsia="es-VE"/>
              </w:rPr>
              <w:t xml:space="preserve"> de</w:t>
            </w:r>
            <w:r>
              <w:rPr>
                <w:rFonts w:ascii="Times New Roman" w:eastAsia="Times New Roman" w:hAnsi="Times New Roman"/>
                <w:color w:val="000000"/>
                <w:sz w:val="24"/>
                <w:szCs w:val="24"/>
                <w:lang w:eastAsia="es-VE"/>
              </w:rPr>
              <w:t xml:space="preserve"> ETL</w:t>
            </w:r>
          </w:p>
          <w:p w14:paraId="6C99060B" w14:textId="1F21EE1B"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al sistema de Power BI, para la creación de Dasboard</w:t>
            </w:r>
            <w:r w:rsidR="00637A06">
              <w:rPr>
                <w:rFonts w:ascii="Times New Roman" w:eastAsia="Times New Roman" w:hAnsi="Times New Roman"/>
                <w:color w:val="000000"/>
                <w:sz w:val="24"/>
                <w:szCs w:val="24"/>
                <w:lang w:eastAsia="es-VE"/>
              </w:rPr>
              <w:t>.</w:t>
            </w:r>
          </w:p>
          <w:p w14:paraId="0C7090E4" w14:textId="0C67D959" w:rsidR="00637A06" w:rsidRPr="00637A06" w:rsidRDefault="00637A06" w:rsidP="00637A06">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Acceso a los módulos de Microsoft </w:t>
            </w:r>
            <w:r w:rsidRPr="00637A06">
              <w:rPr>
                <w:rFonts w:ascii="Times New Roman" w:eastAsia="Times New Roman" w:hAnsi="Times New Roman"/>
                <w:color w:val="000000"/>
                <w:sz w:val="24"/>
                <w:szCs w:val="24"/>
                <w:lang w:eastAsia="es-VE"/>
              </w:rPr>
              <w:t xml:space="preserve">Analysis Services, Integration Services </w:t>
            </w:r>
            <w:r>
              <w:rPr>
                <w:rFonts w:ascii="Times New Roman" w:eastAsia="Times New Roman" w:hAnsi="Times New Roman"/>
                <w:color w:val="000000"/>
                <w:sz w:val="24"/>
                <w:szCs w:val="24"/>
                <w:lang w:eastAsia="es-VE"/>
              </w:rPr>
              <w:t>y</w:t>
            </w:r>
            <w:r w:rsidRPr="00637A06">
              <w:rPr>
                <w:rFonts w:ascii="Times New Roman" w:eastAsia="Times New Roman" w:hAnsi="Times New Roman"/>
                <w:color w:val="000000"/>
                <w:sz w:val="24"/>
                <w:szCs w:val="24"/>
                <w:lang w:eastAsia="es-VE"/>
              </w:rPr>
              <w:t xml:space="preserve"> </w:t>
            </w:r>
          </w:p>
          <w:p w14:paraId="356EBCE8" w14:textId="4F94C980" w:rsidR="0038517D" w:rsidRDefault="00637A06" w:rsidP="00637A06">
            <w:pPr>
              <w:spacing w:after="0" w:line="480" w:lineRule="auto"/>
              <w:rPr>
                <w:rFonts w:ascii="Times New Roman" w:eastAsia="Times New Roman" w:hAnsi="Times New Roman"/>
                <w:color w:val="000000"/>
                <w:sz w:val="24"/>
                <w:szCs w:val="24"/>
                <w:lang w:eastAsia="es-VE"/>
              </w:rPr>
            </w:pPr>
            <w:r w:rsidRPr="00637A06">
              <w:rPr>
                <w:rFonts w:ascii="Times New Roman" w:eastAsia="Times New Roman" w:hAnsi="Times New Roman"/>
                <w:color w:val="000000"/>
                <w:sz w:val="24"/>
                <w:szCs w:val="24"/>
                <w:lang w:eastAsia="es-VE"/>
              </w:rPr>
              <w:t>Reporting services</w:t>
            </w:r>
            <w:r w:rsidR="00E86EBA">
              <w:rPr>
                <w:rFonts w:ascii="Times New Roman" w:eastAsia="Times New Roman" w:hAnsi="Times New Roman"/>
                <w:color w:val="000000"/>
                <w:sz w:val="24"/>
                <w:szCs w:val="24"/>
                <w:lang w:eastAsia="es-VE"/>
              </w:rPr>
              <w:t>, para la creación de reportes.</w:t>
            </w:r>
          </w:p>
          <w:p w14:paraId="7451EEEA" w14:textId="676B11C2" w:rsidR="001A010F" w:rsidRPr="003403DB" w:rsidRDefault="00637A06" w:rsidP="00637A06">
            <w:pPr>
              <w:spacing w:after="0" w:line="480" w:lineRule="auto"/>
              <w:rPr>
                <w:rFonts w:eastAsia="Times New Roman" w:cs="Arial"/>
                <w:color w:val="000000"/>
                <w:szCs w:val="24"/>
                <w:lang w:eastAsia="es-VE"/>
              </w:rPr>
            </w:pPr>
            <w:r>
              <w:rPr>
                <w:rFonts w:ascii="Times New Roman" w:eastAsia="Times New Roman" w:hAnsi="Times New Roman"/>
                <w:color w:val="000000"/>
                <w:sz w:val="24"/>
                <w:szCs w:val="24"/>
                <w:lang w:eastAsia="es-VE"/>
              </w:rPr>
              <w:t>Acceso a un salón para el entrenamiento de usuarios.</w:t>
            </w:r>
          </w:p>
        </w:tc>
      </w:tr>
    </w:tbl>
    <w:p w14:paraId="7DB9BB5D" w14:textId="77777777" w:rsidR="0038517D" w:rsidRDefault="0038517D" w:rsidP="0038517D">
      <w:pPr>
        <w:pStyle w:val="Ttulo"/>
      </w:pPr>
      <w:bookmarkStart w:id="275" w:name="_Toc11189152"/>
    </w:p>
    <w:p w14:paraId="4D40FB43" w14:textId="439EB505" w:rsidR="0038517D" w:rsidRPr="00E86EBA" w:rsidRDefault="00E86EBA" w:rsidP="00E86EBA">
      <w:pPr>
        <w:rPr>
          <w:rFonts w:ascii="Times New Roman" w:hAnsi="Times New Roman" w:cs="Times New Roman"/>
          <w:b/>
        </w:rPr>
      </w:pPr>
      <w:bookmarkStart w:id="276" w:name="_Toc11189153"/>
      <w:bookmarkStart w:id="277" w:name="_Toc11396521"/>
      <w:bookmarkEnd w:id="275"/>
      <w:r w:rsidRPr="00E86EBA">
        <w:rPr>
          <w:rFonts w:ascii="Times New Roman" w:hAnsi="Times New Roman" w:cs="Times New Roman"/>
          <w:b/>
          <w:sz w:val="24"/>
        </w:rPr>
        <w:t xml:space="preserve">6.1.10 </w:t>
      </w:r>
      <w:r w:rsidR="0038517D" w:rsidRPr="00E86EBA">
        <w:rPr>
          <w:rFonts w:ascii="Times New Roman" w:hAnsi="Times New Roman" w:cs="Times New Roman"/>
          <w:b/>
          <w:sz w:val="24"/>
        </w:rPr>
        <w:t xml:space="preserve"> Riesgos iniciales </w:t>
      </w:r>
      <w:bookmarkEnd w:id="276"/>
      <w:bookmarkEnd w:id="277"/>
      <w:r w:rsidR="0038517D" w:rsidRPr="00E86EBA">
        <w:rPr>
          <w:rFonts w:ascii="Times New Roman" w:hAnsi="Times New Roman" w:cs="Times New Roman"/>
          <w:b/>
        </w:rPr>
        <w:br/>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9"/>
        <w:gridCol w:w="4536"/>
        <w:gridCol w:w="1415"/>
      </w:tblGrid>
      <w:tr w:rsidR="00444D7B" w:rsidRPr="003403DB" w14:paraId="11F2065E" w14:textId="040D5D0D" w:rsidTr="00444D7B">
        <w:tc>
          <w:tcPr>
            <w:tcW w:w="2439" w:type="dxa"/>
            <w:shd w:val="clear" w:color="auto" w:fill="auto"/>
          </w:tcPr>
          <w:p w14:paraId="50F4102E" w14:textId="77777777" w:rsidR="00444D7B" w:rsidRPr="00AC0480" w:rsidRDefault="00444D7B" w:rsidP="0038517D">
            <w:pPr>
              <w:spacing w:after="0" w:line="240" w:lineRule="auto"/>
              <w:rPr>
                <w:rFonts w:ascii="Times New Roman" w:eastAsia="Times New Roman" w:hAnsi="Times New Roman"/>
                <w:b/>
                <w:color w:val="000000"/>
                <w:sz w:val="24"/>
                <w:szCs w:val="24"/>
                <w:lang w:eastAsia="es-VE"/>
              </w:rPr>
            </w:pPr>
            <w:r w:rsidRPr="00AC0480">
              <w:rPr>
                <w:rFonts w:ascii="Times New Roman" w:eastAsia="Times New Roman" w:hAnsi="Times New Roman"/>
                <w:b/>
                <w:color w:val="000000"/>
                <w:sz w:val="24"/>
                <w:szCs w:val="24"/>
                <w:lang w:eastAsia="es-VE"/>
              </w:rPr>
              <w:t>Riesgos</w:t>
            </w:r>
          </w:p>
        </w:tc>
        <w:tc>
          <w:tcPr>
            <w:tcW w:w="4536" w:type="dxa"/>
          </w:tcPr>
          <w:p w14:paraId="3E1DA28E" w14:textId="455A822C" w:rsidR="00444D7B" w:rsidRPr="00AC0480" w:rsidRDefault="00444D7B" w:rsidP="0038517D">
            <w:pPr>
              <w:spacing w:after="0" w:line="240" w:lineRule="auto"/>
              <w:rPr>
                <w:rFonts w:ascii="Times New Roman" w:eastAsia="Times New Roman" w:hAnsi="Times New Roman"/>
                <w:b/>
                <w:color w:val="000000"/>
                <w:sz w:val="24"/>
                <w:szCs w:val="24"/>
                <w:lang w:eastAsia="es-VE"/>
              </w:rPr>
            </w:pPr>
            <w:r w:rsidRPr="00AC0480">
              <w:rPr>
                <w:rFonts w:ascii="Times New Roman" w:eastAsia="Times New Roman" w:hAnsi="Times New Roman"/>
                <w:b/>
                <w:color w:val="000000"/>
                <w:sz w:val="24"/>
                <w:szCs w:val="24"/>
                <w:lang w:eastAsia="es-VE"/>
              </w:rPr>
              <w:t>Descripción del Riesgo</w:t>
            </w:r>
          </w:p>
        </w:tc>
        <w:tc>
          <w:tcPr>
            <w:tcW w:w="1415" w:type="dxa"/>
          </w:tcPr>
          <w:p w14:paraId="0FB77904" w14:textId="2D9A7702" w:rsidR="00444D7B" w:rsidRPr="00AC0480" w:rsidRDefault="00444D7B" w:rsidP="0038517D">
            <w:pPr>
              <w:spacing w:after="0" w:line="240" w:lineRule="auto"/>
              <w:rPr>
                <w:rFonts w:ascii="Times New Roman" w:eastAsia="Times New Roman" w:hAnsi="Times New Roman"/>
                <w:b/>
                <w:color w:val="000000"/>
                <w:sz w:val="24"/>
                <w:szCs w:val="24"/>
                <w:lang w:eastAsia="es-VE"/>
              </w:rPr>
            </w:pPr>
            <w:r w:rsidRPr="00AC0480">
              <w:rPr>
                <w:rFonts w:ascii="Times New Roman" w:eastAsia="Times New Roman" w:hAnsi="Times New Roman"/>
                <w:b/>
                <w:color w:val="000000"/>
                <w:sz w:val="24"/>
                <w:szCs w:val="24"/>
                <w:lang w:eastAsia="es-VE"/>
              </w:rPr>
              <w:t>Impacto</w:t>
            </w:r>
          </w:p>
        </w:tc>
      </w:tr>
      <w:tr w:rsidR="00444D7B" w:rsidRPr="003403DB" w14:paraId="36369C50" w14:textId="0CAA5843" w:rsidTr="00444D7B">
        <w:trPr>
          <w:trHeight w:val="915"/>
        </w:trPr>
        <w:tc>
          <w:tcPr>
            <w:tcW w:w="2439" w:type="dxa"/>
            <w:shd w:val="clear" w:color="auto" w:fill="auto"/>
          </w:tcPr>
          <w:p w14:paraId="2EEDD27E" w14:textId="302C28A3" w:rsidR="00444D7B" w:rsidRPr="009E2DCF"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No contar con el equipo de cómputo requerido para la implementación </w:t>
            </w:r>
          </w:p>
        </w:tc>
        <w:tc>
          <w:tcPr>
            <w:tcW w:w="4536" w:type="dxa"/>
          </w:tcPr>
          <w:p w14:paraId="0A6DED55" w14:textId="1CE84018" w:rsidR="00444D7B" w:rsidRPr="009E2DCF"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Cancelación del proyecto por no cubrir requerimientos de Hardware mínimos, o problemas en el funcionamiento del sistema si se instala en algo más bajo.</w:t>
            </w:r>
          </w:p>
        </w:tc>
        <w:tc>
          <w:tcPr>
            <w:tcW w:w="1415" w:type="dxa"/>
          </w:tcPr>
          <w:p w14:paraId="7E08B297" w14:textId="0ECC7786"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ALTO</w:t>
            </w:r>
          </w:p>
        </w:tc>
      </w:tr>
      <w:tr w:rsidR="00444D7B" w:rsidRPr="003403DB" w14:paraId="783E54A9" w14:textId="2EB84A29" w:rsidTr="00444D7B">
        <w:tc>
          <w:tcPr>
            <w:tcW w:w="2439" w:type="dxa"/>
            <w:shd w:val="clear" w:color="auto" w:fill="auto"/>
          </w:tcPr>
          <w:p w14:paraId="298786F5" w14:textId="2ADBB8E5"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No proporcionar toda la información requerida.</w:t>
            </w:r>
          </w:p>
        </w:tc>
        <w:tc>
          <w:tcPr>
            <w:tcW w:w="4536" w:type="dxa"/>
          </w:tcPr>
          <w:p w14:paraId="4F512D29" w14:textId="68C30E93"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Falta de integración con algunas áreas de importancia, reducción de la funcionalidad esperada. Perdida de datos de valor.</w:t>
            </w:r>
          </w:p>
        </w:tc>
        <w:tc>
          <w:tcPr>
            <w:tcW w:w="1415" w:type="dxa"/>
          </w:tcPr>
          <w:p w14:paraId="6F01D1BF" w14:textId="1C218C1A"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MEDIO</w:t>
            </w:r>
          </w:p>
        </w:tc>
      </w:tr>
      <w:tr w:rsidR="00444D7B" w:rsidRPr="003403DB" w14:paraId="27D215A5" w14:textId="33D877D6" w:rsidTr="00444D7B">
        <w:tc>
          <w:tcPr>
            <w:tcW w:w="2439" w:type="dxa"/>
            <w:shd w:val="clear" w:color="auto" w:fill="auto"/>
          </w:tcPr>
          <w:p w14:paraId="78D228F2" w14:textId="34888F73"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No contar con el software y licencias requeridas.</w:t>
            </w:r>
          </w:p>
        </w:tc>
        <w:tc>
          <w:tcPr>
            <w:tcW w:w="4536" w:type="dxa"/>
          </w:tcPr>
          <w:p w14:paraId="3179C6F3" w14:textId="3C438061"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Cancelación del proyecto por falta de herramientas indispensables.</w:t>
            </w:r>
          </w:p>
        </w:tc>
        <w:tc>
          <w:tcPr>
            <w:tcW w:w="1415" w:type="dxa"/>
          </w:tcPr>
          <w:p w14:paraId="127A1281" w14:textId="49AE539A"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ALTO</w:t>
            </w:r>
          </w:p>
        </w:tc>
      </w:tr>
      <w:tr w:rsidR="00444D7B" w:rsidRPr="003403DB" w14:paraId="49D3D46D" w14:textId="70249675" w:rsidTr="00444D7B">
        <w:tc>
          <w:tcPr>
            <w:tcW w:w="2439" w:type="dxa"/>
            <w:shd w:val="clear" w:color="auto" w:fill="auto"/>
          </w:tcPr>
          <w:p w14:paraId="610C354B" w14:textId="4FD3DDA4"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No contar con la base de datos SQL </w:t>
            </w:r>
            <w:r>
              <w:rPr>
                <w:rFonts w:ascii="Times New Roman" w:eastAsia="Times New Roman" w:hAnsi="Times New Roman"/>
                <w:color w:val="000000"/>
                <w:sz w:val="24"/>
                <w:szCs w:val="24"/>
                <w:lang w:eastAsia="es-VE"/>
              </w:rPr>
              <w:lastRenderedPageBreak/>
              <w:t>SERVER para el proyecto</w:t>
            </w:r>
          </w:p>
        </w:tc>
        <w:tc>
          <w:tcPr>
            <w:tcW w:w="4536" w:type="dxa"/>
          </w:tcPr>
          <w:p w14:paraId="2C656B58" w14:textId="01D8FACC"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lastRenderedPageBreak/>
              <w:t xml:space="preserve">Detención en la fase 3 del organigrama por falta del entorno de trabajo adecuado. </w:t>
            </w:r>
          </w:p>
        </w:tc>
        <w:tc>
          <w:tcPr>
            <w:tcW w:w="1415" w:type="dxa"/>
          </w:tcPr>
          <w:p w14:paraId="46ACFE2A" w14:textId="16332C5D"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ALTO</w:t>
            </w:r>
          </w:p>
        </w:tc>
      </w:tr>
      <w:tr w:rsidR="00444D7B" w:rsidRPr="003403DB" w14:paraId="6F51249E" w14:textId="759F6E3E" w:rsidTr="00444D7B">
        <w:tc>
          <w:tcPr>
            <w:tcW w:w="2439" w:type="dxa"/>
            <w:shd w:val="clear" w:color="auto" w:fill="auto"/>
          </w:tcPr>
          <w:p w14:paraId="5CADB8BF" w14:textId="15565036"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lastRenderedPageBreak/>
              <w:t>No contar con el IDE de Trabajo Visual Studios.</w:t>
            </w:r>
          </w:p>
        </w:tc>
        <w:tc>
          <w:tcPr>
            <w:tcW w:w="4536" w:type="dxa"/>
          </w:tcPr>
          <w:p w14:paraId="0F9557AC" w14:textId="32B44C5A"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Detención del proyecto en la fase 4 por falta del entorno de trabajo adecuado.</w:t>
            </w:r>
          </w:p>
        </w:tc>
        <w:tc>
          <w:tcPr>
            <w:tcW w:w="1415" w:type="dxa"/>
          </w:tcPr>
          <w:p w14:paraId="00552A54" w14:textId="4C584700"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MEDIO</w:t>
            </w:r>
          </w:p>
        </w:tc>
      </w:tr>
      <w:tr w:rsidR="00444D7B" w:rsidRPr="003403DB" w14:paraId="58FCA252" w14:textId="5E4577E9" w:rsidTr="00444D7B">
        <w:tc>
          <w:tcPr>
            <w:tcW w:w="2439" w:type="dxa"/>
            <w:shd w:val="clear" w:color="auto" w:fill="auto"/>
          </w:tcPr>
          <w:p w14:paraId="0DAE5ADB" w14:textId="7F8F7234" w:rsidR="00444D7B" w:rsidRDefault="00444D7B" w:rsidP="00437549">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No contar con los módulos de Trabajo Visual Studios solicitados.</w:t>
            </w:r>
          </w:p>
        </w:tc>
        <w:tc>
          <w:tcPr>
            <w:tcW w:w="4536" w:type="dxa"/>
          </w:tcPr>
          <w:p w14:paraId="74E03921" w14:textId="1650428D"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Detención del proyecto en la fase 6 por falta del entorno de trabajo adecuado.</w:t>
            </w:r>
          </w:p>
        </w:tc>
        <w:tc>
          <w:tcPr>
            <w:tcW w:w="1415" w:type="dxa"/>
          </w:tcPr>
          <w:p w14:paraId="2A16039C" w14:textId="15985053"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MEDIO</w:t>
            </w:r>
          </w:p>
        </w:tc>
      </w:tr>
    </w:tbl>
    <w:p w14:paraId="68177902" w14:textId="77777777" w:rsidR="0038517D" w:rsidRPr="00EF0064" w:rsidRDefault="0038517D" w:rsidP="0038517D">
      <w:pPr>
        <w:pStyle w:val="Ttulo"/>
      </w:pPr>
      <w:bookmarkStart w:id="278" w:name="_Toc11189154"/>
    </w:p>
    <w:p w14:paraId="678A3AA9" w14:textId="6E7A2483" w:rsidR="0038517D" w:rsidRPr="00EF0064" w:rsidRDefault="00EF0064" w:rsidP="00EF0064">
      <w:pPr>
        <w:rPr>
          <w:b/>
        </w:rPr>
      </w:pPr>
      <w:bookmarkStart w:id="279" w:name="_Toc11396522"/>
      <w:r w:rsidRPr="00EF0064">
        <w:rPr>
          <w:b/>
        </w:rPr>
        <w:t>6.1.11</w:t>
      </w:r>
      <w:r w:rsidR="0038517D" w:rsidRPr="00EF0064">
        <w:rPr>
          <w:b/>
        </w:rPr>
        <w:t xml:space="preserve"> Cronograma de hitos principales</w:t>
      </w:r>
      <w:bookmarkEnd w:id="278"/>
      <w:bookmarkEnd w:id="27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3"/>
        <w:gridCol w:w="2127"/>
      </w:tblGrid>
      <w:tr w:rsidR="0038517D" w:rsidRPr="00B94149" w14:paraId="1EA21195" w14:textId="77777777" w:rsidTr="0038517D">
        <w:tc>
          <w:tcPr>
            <w:tcW w:w="6543" w:type="dxa"/>
            <w:shd w:val="clear" w:color="auto" w:fill="auto"/>
          </w:tcPr>
          <w:p w14:paraId="3CF945AE" w14:textId="77777777" w:rsidR="0038517D" w:rsidRPr="005F229C" w:rsidRDefault="0038517D" w:rsidP="0038517D">
            <w:pPr>
              <w:spacing w:after="0" w:line="240" w:lineRule="auto"/>
              <w:jc w:val="center"/>
              <w:rPr>
                <w:rFonts w:ascii="Times New Roman" w:eastAsia="Times New Roman" w:hAnsi="Times New Roman" w:cs="Times New Roman"/>
                <w:b/>
                <w:color w:val="365F91"/>
                <w:sz w:val="24"/>
                <w:szCs w:val="24"/>
                <w:lang w:eastAsia="es-VE"/>
              </w:rPr>
            </w:pPr>
            <w:r w:rsidRPr="005F229C">
              <w:rPr>
                <w:rFonts w:ascii="Times New Roman" w:eastAsia="Times New Roman" w:hAnsi="Times New Roman" w:cs="Times New Roman"/>
                <w:b/>
                <w:color w:val="000000"/>
                <w:sz w:val="24"/>
                <w:szCs w:val="24"/>
                <w:lang w:eastAsia="es-VE"/>
              </w:rPr>
              <w:t>Hito</w:t>
            </w:r>
          </w:p>
        </w:tc>
        <w:tc>
          <w:tcPr>
            <w:tcW w:w="2177" w:type="dxa"/>
            <w:shd w:val="clear" w:color="auto" w:fill="auto"/>
          </w:tcPr>
          <w:p w14:paraId="41F2E759" w14:textId="77777777" w:rsidR="0038517D" w:rsidRPr="005F229C" w:rsidRDefault="0038517D" w:rsidP="0038517D">
            <w:pPr>
              <w:spacing w:after="0" w:line="240" w:lineRule="auto"/>
              <w:jc w:val="center"/>
              <w:rPr>
                <w:rFonts w:ascii="Times New Roman" w:eastAsia="Times New Roman" w:hAnsi="Times New Roman" w:cs="Times New Roman"/>
                <w:b/>
                <w:color w:val="365F91"/>
                <w:sz w:val="24"/>
                <w:szCs w:val="24"/>
                <w:lang w:eastAsia="es-VE"/>
              </w:rPr>
            </w:pPr>
            <w:r w:rsidRPr="005F229C">
              <w:rPr>
                <w:rFonts w:ascii="Times New Roman" w:eastAsia="Times New Roman" w:hAnsi="Times New Roman" w:cs="Times New Roman"/>
                <w:b/>
                <w:color w:val="000000"/>
                <w:sz w:val="24"/>
                <w:szCs w:val="24"/>
                <w:lang w:eastAsia="es-VE"/>
              </w:rPr>
              <w:t>Fecha tope</w:t>
            </w:r>
          </w:p>
        </w:tc>
      </w:tr>
      <w:tr w:rsidR="0038517D" w:rsidRPr="00B94149" w14:paraId="63AE0981" w14:textId="77777777" w:rsidTr="0038517D">
        <w:tc>
          <w:tcPr>
            <w:tcW w:w="6543" w:type="dxa"/>
            <w:shd w:val="clear" w:color="auto" w:fill="auto"/>
          </w:tcPr>
          <w:p w14:paraId="4A894936" w14:textId="3B0C2BAA" w:rsidR="0038517D" w:rsidRPr="00EF0064"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Análisis del Proyecto</w:t>
            </w:r>
          </w:p>
        </w:tc>
        <w:tc>
          <w:tcPr>
            <w:tcW w:w="2177" w:type="dxa"/>
            <w:shd w:val="clear" w:color="auto" w:fill="auto"/>
          </w:tcPr>
          <w:p w14:paraId="0FCA6C6B" w14:textId="32FDCC36" w:rsidR="0038517D" w:rsidRPr="00EF0064" w:rsidRDefault="00EF0064" w:rsidP="00B24C40">
            <w:pPr>
              <w:spacing w:after="0" w:line="360" w:lineRule="auto"/>
              <w:jc w:val="center"/>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14 Agosto</w:t>
            </w:r>
          </w:p>
        </w:tc>
      </w:tr>
      <w:tr w:rsidR="0038517D" w:rsidRPr="00B94149" w14:paraId="03375BC7" w14:textId="77777777" w:rsidTr="0038517D">
        <w:tc>
          <w:tcPr>
            <w:tcW w:w="6543" w:type="dxa"/>
            <w:shd w:val="clear" w:color="auto" w:fill="auto"/>
          </w:tcPr>
          <w:p w14:paraId="26AF8264" w14:textId="5EB42954" w:rsidR="0038517D" w:rsidRPr="00EF0064"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Preparación de la Infraestructura</w:t>
            </w:r>
          </w:p>
        </w:tc>
        <w:tc>
          <w:tcPr>
            <w:tcW w:w="2177" w:type="dxa"/>
            <w:shd w:val="clear" w:color="auto" w:fill="auto"/>
          </w:tcPr>
          <w:p w14:paraId="3629F8B7" w14:textId="097DE6E0"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28 Agosto</w:t>
            </w:r>
          </w:p>
        </w:tc>
      </w:tr>
      <w:tr w:rsidR="0038517D" w:rsidRPr="00B94149" w14:paraId="4D65934F" w14:textId="77777777" w:rsidTr="0038517D">
        <w:tc>
          <w:tcPr>
            <w:tcW w:w="6543" w:type="dxa"/>
            <w:shd w:val="clear" w:color="auto" w:fill="auto"/>
          </w:tcPr>
          <w:p w14:paraId="7DC885DB" w14:textId="69582063"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Preparación de</w:t>
            </w:r>
            <w:r>
              <w:rPr>
                <w:rFonts w:ascii="Times New Roman" w:hAnsi="Times New Roman" w:cs="Times New Roman"/>
                <w:sz w:val="24"/>
                <w:szCs w:val="24"/>
              </w:rPr>
              <w:t>l</w:t>
            </w:r>
            <w:r w:rsidRPr="00EF006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F0064">
              <w:rPr>
                <w:rFonts w:ascii="Times New Roman" w:hAnsi="Times New Roman" w:cs="Times New Roman"/>
                <w:sz w:val="24"/>
                <w:szCs w:val="24"/>
              </w:rPr>
              <w:t>Datawarehouse</w:t>
            </w:r>
          </w:p>
        </w:tc>
        <w:tc>
          <w:tcPr>
            <w:tcW w:w="2177" w:type="dxa"/>
            <w:shd w:val="clear" w:color="auto" w:fill="auto"/>
          </w:tcPr>
          <w:p w14:paraId="10C414FB" w14:textId="3140142B"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6 Septiembre</w:t>
            </w:r>
          </w:p>
        </w:tc>
      </w:tr>
      <w:tr w:rsidR="0038517D" w:rsidRPr="00B94149" w14:paraId="6D3A8740" w14:textId="77777777" w:rsidTr="0038517D">
        <w:tc>
          <w:tcPr>
            <w:tcW w:w="6543" w:type="dxa"/>
            <w:shd w:val="clear" w:color="auto" w:fill="auto"/>
          </w:tcPr>
          <w:p w14:paraId="4CD12B65" w14:textId="6C65CDB6"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Diseño</w:t>
            </w:r>
            <w:r w:rsidRPr="00EF0064">
              <w:rPr>
                <w:rFonts w:ascii="Times New Roman" w:hAnsi="Times New Roman" w:cs="Times New Roman"/>
                <w:sz w:val="24"/>
                <w:szCs w:val="24"/>
              </w:rPr>
              <w:t xml:space="preserve"> de</w:t>
            </w:r>
            <w:r>
              <w:rPr>
                <w:rFonts w:ascii="Times New Roman" w:hAnsi="Times New Roman" w:cs="Times New Roman"/>
                <w:sz w:val="24"/>
                <w:szCs w:val="24"/>
              </w:rPr>
              <w:t>l</w:t>
            </w:r>
            <w:r w:rsidRPr="00EF0064">
              <w:rPr>
                <w:rFonts w:ascii="Times New Roman" w:hAnsi="Times New Roman" w:cs="Times New Roman"/>
                <w:sz w:val="24"/>
                <w:szCs w:val="24"/>
              </w:rPr>
              <w:t xml:space="preserve"> </w:t>
            </w:r>
            <w:r>
              <w:rPr>
                <w:rFonts w:ascii="Times New Roman" w:hAnsi="Times New Roman" w:cs="Times New Roman"/>
                <w:sz w:val="24"/>
                <w:szCs w:val="24"/>
              </w:rPr>
              <w:t xml:space="preserve"> ETL</w:t>
            </w:r>
          </w:p>
        </w:tc>
        <w:tc>
          <w:tcPr>
            <w:tcW w:w="2177" w:type="dxa"/>
            <w:shd w:val="clear" w:color="auto" w:fill="auto"/>
          </w:tcPr>
          <w:p w14:paraId="0F7A9889" w14:textId="3AFF4700"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17 Septiembre</w:t>
            </w:r>
          </w:p>
        </w:tc>
      </w:tr>
      <w:tr w:rsidR="0038517D" w:rsidRPr="00B94149" w14:paraId="03E239EB" w14:textId="77777777" w:rsidTr="0038517D">
        <w:tc>
          <w:tcPr>
            <w:tcW w:w="6543" w:type="dxa"/>
            <w:shd w:val="clear" w:color="auto" w:fill="auto"/>
          </w:tcPr>
          <w:p w14:paraId="79638706" w14:textId="3FF1A45A" w:rsidR="0038517D" w:rsidRPr="00EF0064"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Construcción del ETL</w:t>
            </w:r>
          </w:p>
        </w:tc>
        <w:tc>
          <w:tcPr>
            <w:tcW w:w="2177" w:type="dxa"/>
            <w:shd w:val="clear" w:color="auto" w:fill="auto"/>
          </w:tcPr>
          <w:p w14:paraId="7A3FFD38" w14:textId="052D43E2"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27 Septiembre</w:t>
            </w:r>
          </w:p>
        </w:tc>
      </w:tr>
      <w:tr w:rsidR="0038517D" w:rsidRPr="00B94149" w14:paraId="3EBE741A" w14:textId="77777777" w:rsidTr="0038517D">
        <w:tc>
          <w:tcPr>
            <w:tcW w:w="6543" w:type="dxa"/>
            <w:shd w:val="clear" w:color="auto" w:fill="auto"/>
          </w:tcPr>
          <w:p w14:paraId="18D4A77E" w14:textId="380391D3"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Preparación de los cubos OLAP</w:t>
            </w:r>
          </w:p>
        </w:tc>
        <w:tc>
          <w:tcPr>
            <w:tcW w:w="2177" w:type="dxa"/>
            <w:shd w:val="clear" w:color="auto" w:fill="auto"/>
          </w:tcPr>
          <w:p w14:paraId="312A4C50" w14:textId="004273FB"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12 Octubre</w:t>
            </w:r>
          </w:p>
        </w:tc>
      </w:tr>
      <w:tr w:rsidR="0038517D" w:rsidRPr="00B94149" w14:paraId="16D3F55C" w14:textId="77777777" w:rsidTr="0038517D">
        <w:tc>
          <w:tcPr>
            <w:tcW w:w="6543" w:type="dxa"/>
            <w:shd w:val="clear" w:color="auto" w:fill="auto"/>
          </w:tcPr>
          <w:p w14:paraId="2B78D786" w14:textId="39486574"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Diseño y construcción de Reportes </w:t>
            </w:r>
          </w:p>
        </w:tc>
        <w:tc>
          <w:tcPr>
            <w:tcW w:w="2177" w:type="dxa"/>
            <w:shd w:val="clear" w:color="auto" w:fill="auto"/>
          </w:tcPr>
          <w:p w14:paraId="55F0ED7F" w14:textId="2B9B78C5"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31 Octubre</w:t>
            </w:r>
          </w:p>
        </w:tc>
      </w:tr>
      <w:tr w:rsidR="00B87F8F" w:rsidRPr="00B94149" w14:paraId="6D172DEF" w14:textId="77777777" w:rsidTr="00B24C40">
        <w:trPr>
          <w:trHeight w:val="70"/>
        </w:trPr>
        <w:tc>
          <w:tcPr>
            <w:tcW w:w="6543" w:type="dxa"/>
            <w:shd w:val="clear" w:color="auto" w:fill="auto"/>
          </w:tcPr>
          <w:p w14:paraId="0C0A9D08" w14:textId="68289A87" w:rsidR="00B87F8F" w:rsidRDefault="00B87F8F"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Pruebas Integrales</w:t>
            </w:r>
          </w:p>
        </w:tc>
        <w:tc>
          <w:tcPr>
            <w:tcW w:w="2177" w:type="dxa"/>
            <w:shd w:val="clear" w:color="auto" w:fill="auto"/>
          </w:tcPr>
          <w:p w14:paraId="0E36F30F" w14:textId="10A8575A" w:rsidR="00B87F8F" w:rsidRDefault="00B87F8F" w:rsidP="00B24C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r w:rsidRPr="002F0933">
              <w:rPr>
                <w:rFonts w:ascii="Times New Roman" w:hAnsi="Times New Roman" w:cs="Times New Roman"/>
                <w:sz w:val="24"/>
                <w:szCs w:val="24"/>
              </w:rPr>
              <w:t>7 Noviembre</w:t>
            </w:r>
          </w:p>
        </w:tc>
      </w:tr>
      <w:tr w:rsidR="00B87F8F" w:rsidRPr="00B94149" w14:paraId="01809864" w14:textId="77777777" w:rsidTr="0038517D">
        <w:tc>
          <w:tcPr>
            <w:tcW w:w="6543" w:type="dxa"/>
            <w:shd w:val="clear" w:color="auto" w:fill="auto"/>
          </w:tcPr>
          <w:p w14:paraId="78E5D26A" w14:textId="547145C4" w:rsidR="00B87F8F" w:rsidRDefault="00B87F8F"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Entrenamiento de los usuarios.</w:t>
            </w:r>
          </w:p>
        </w:tc>
        <w:tc>
          <w:tcPr>
            <w:tcW w:w="2177" w:type="dxa"/>
            <w:shd w:val="clear" w:color="auto" w:fill="auto"/>
          </w:tcPr>
          <w:p w14:paraId="23C61782" w14:textId="569A5B49" w:rsidR="00B87F8F" w:rsidRDefault="00B87F8F" w:rsidP="00B24C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30</w:t>
            </w:r>
            <w:r w:rsidRPr="002F0933">
              <w:rPr>
                <w:rFonts w:ascii="Times New Roman" w:hAnsi="Times New Roman" w:cs="Times New Roman"/>
                <w:sz w:val="24"/>
                <w:szCs w:val="24"/>
              </w:rPr>
              <w:t xml:space="preserve"> Noviembre</w:t>
            </w:r>
          </w:p>
        </w:tc>
      </w:tr>
      <w:tr w:rsidR="00B87F8F" w:rsidRPr="00B94149" w14:paraId="2FC01BBD" w14:textId="77777777" w:rsidTr="0038517D">
        <w:tc>
          <w:tcPr>
            <w:tcW w:w="6543" w:type="dxa"/>
            <w:shd w:val="clear" w:color="auto" w:fill="auto"/>
          </w:tcPr>
          <w:p w14:paraId="61FCB6CA" w14:textId="6105686C" w:rsidR="00B87F8F" w:rsidRDefault="00B87F8F" w:rsidP="00B24C40">
            <w:pPr>
              <w:spacing w:after="0" w:line="360" w:lineRule="auto"/>
              <w:rPr>
                <w:rFonts w:ascii="Times New Roman" w:eastAsia="Times New Roman" w:hAnsi="Times New Roman" w:cs="Times New Roman"/>
                <w:color w:val="000000"/>
                <w:sz w:val="24"/>
                <w:szCs w:val="24"/>
                <w:lang w:eastAsia="es-VE"/>
              </w:rPr>
            </w:pPr>
            <w:r w:rsidRPr="00D8571A">
              <w:rPr>
                <w:rFonts w:ascii="Times New Roman" w:hAnsi="Times New Roman" w:cs="Times New Roman"/>
                <w:sz w:val="24"/>
              </w:rPr>
              <w:t>Entrega de Proyecto</w:t>
            </w:r>
          </w:p>
        </w:tc>
        <w:tc>
          <w:tcPr>
            <w:tcW w:w="2177" w:type="dxa"/>
            <w:shd w:val="clear" w:color="auto" w:fill="auto"/>
          </w:tcPr>
          <w:p w14:paraId="36FD555A" w14:textId="331BCCAA" w:rsidR="00B87F8F" w:rsidRDefault="003B1C99" w:rsidP="00B24C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r w:rsidR="00B87F8F" w:rsidRPr="002F0933">
              <w:rPr>
                <w:rFonts w:ascii="Times New Roman" w:hAnsi="Times New Roman" w:cs="Times New Roman"/>
                <w:sz w:val="24"/>
                <w:szCs w:val="24"/>
              </w:rPr>
              <w:t xml:space="preserve"> </w:t>
            </w:r>
            <w:r w:rsidR="00B87F8F">
              <w:rPr>
                <w:rFonts w:ascii="Times New Roman" w:hAnsi="Times New Roman" w:cs="Times New Roman"/>
                <w:sz w:val="24"/>
                <w:szCs w:val="24"/>
              </w:rPr>
              <w:t>Diciembre</w:t>
            </w:r>
          </w:p>
        </w:tc>
      </w:tr>
    </w:tbl>
    <w:p w14:paraId="5C788431" w14:textId="77777777" w:rsidR="0038517D" w:rsidRDefault="0038517D" w:rsidP="0038517D">
      <w:pPr>
        <w:pStyle w:val="Ttulo"/>
      </w:pPr>
      <w:bookmarkStart w:id="280" w:name="_Toc11189155"/>
    </w:p>
    <w:p w14:paraId="1CF9FD77" w14:textId="02B6104F" w:rsidR="0038517D" w:rsidRPr="0081275D" w:rsidRDefault="0038517D" w:rsidP="0038517D">
      <w:bookmarkStart w:id="281" w:name="_Toc11189159"/>
      <w:bookmarkEnd w:id="280"/>
    </w:p>
    <w:p w14:paraId="3D7D8530" w14:textId="2B9F5EFE" w:rsidR="0038517D" w:rsidRPr="00BF1883" w:rsidRDefault="00B24C40" w:rsidP="00BF1883">
      <w:pPr>
        <w:rPr>
          <w:rFonts w:ascii="Times New Roman" w:hAnsi="Times New Roman" w:cs="Times New Roman"/>
          <w:b/>
          <w:sz w:val="24"/>
        </w:rPr>
      </w:pPr>
      <w:bookmarkStart w:id="282" w:name="_Toc11396527"/>
      <w:r>
        <w:rPr>
          <w:rFonts w:ascii="Times New Roman" w:hAnsi="Times New Roman" w:cs="Times New Roman"/>
          <w:b/>
          <w:sz w:val="24"/>
        </w:rPr>
        <w:t xml:space="preserve">6.1.12 </w:t>
      </w:r>
      <w:r w:rsidRPr="00BF1883">
        <w:rPr>
          <w:rFonts w:ascii="Times New Roman" w:hAnsi="Times New Roman" w:cs="Times New Roman"/>
          <w:b/>
          <w:sz w:val="24"/>
        </w:rPr>
        <w:t>Asignación</w:t>
      </w:r>
      <w:r w:rsidR="0038517D" w:rsidRPr="00BF1883">
        <w:rPr>
          <w:rFonts w:ascii="Times New Roman" w:hAnsi="Times New Roman" w:cs="Times New Roman"/>
          <w:b/>
          <w:sz w:val="24"/>
        </w:rPr>
        <w:t xml:space="preserve"> del gerente de proyecto y nivel de autoridad</w:t>
      </w:r>
      <w:bookmarkEnd w:id="281"/>
      <w:bookmarkEnd w:id="282"/>
    </w:p>
    <w:p w14:paraId="136B5CCE" w14:textId="77777777" w:rsidR="0038517D" w:rsidRPr="00F646F7" w:rsidRDefault="0038517D" w:rsidP="0038517D">
      <w:pPr>
        <w:rPr>
          <w:rFonts w:ascii="Times New Roman" w:hAnsi="Times New Roman" w:cs="Times New Roman"/>
          <w:b/>
        </w:rPr>
      </w:pPr>
      <w:bookmarkStart w:id="283" w:name="_Toc11189160"/>
      <w:r w:rsidRPr="00F646F7">
        <w:rPr>
          <w:rFonts w:ascii="Times New Roman" w:hAnsi="Times New Roman" w:cs="Times New Roman"/>
          <w:b/>
        </w:rPr>
        <w:t>Gerente de proyecto</w:t>
      </w:r>
      <w:bookmarkEnd w:id="28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6"/>
        <w:gridCol w:w="2059"/>
        <w:gridCol w:w="2158"/>
        <w:gridCol w:w="2207"/>
      </w:tblGrid>
      <w:tr w:rsidR="0038517D" w:rsidRPr="00B94149" w14:paraId="69925B14" w14:textId="77777777" w:rsidTr="0038517D">
        <w:trPr>
          <w:cantSplit/>
          <w:tblHeader/>
        </w:trPr>
        <w:tc>
          <w:tcPr>
            <w:tcW w:w="2136" w:type="dxa"/>
            <w:shd w:val="clear" w:color="auto" w:fill="auto"/>
          </w:tcPr>
          <w:p w14:paraId="18D40090"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Nombre</w:t>
            </w:r>
          </w:p>
        </w:tc>
        <w:tc>
          <w:tcPr>
            <w:tcW w:w="2244" w:type="dxa"/>
            <w:shd w:val="clear" w:color="auto" w:fill="auto"/>
          </w:tcPr>
          <w:p w14:paraId="182650DB"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Cargo</w:t>
            </w:r>
          </w:p>
        </w:tc>
        <w:tc>
          <w:tcPr>
            <w:tcW w:w="2245" w:type="dxa"/>
            <w:shd w:val="clear" w:color="auto" w:fill="auto"/>
          </w:tcPr>
          <w:p w14:paraId="10F8B269"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Departamento / División</w:t>
            </w:r>
          </w:p>
        </w:tc>
        <w:tc>
          <w:tcPr>
            <w:tcW w:w="2245" w:type="dxa"/>
            <w:shd w:val="clear" w:color="auto" w:fill="auto"/>
          </w:tcPr>
          <w:p w14:paraId="2FE1193F"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Rama ejecutiva (Vicepresidencia)</w:t>
            </w:r>
          </w:p>
        </w:tc>
      </w:tr>
      <w:tr w:rsidR="0038517D" w:rsidRPr="00B94149" w14:paraId="59D2F800" w14:textId="77777777" w:rsidTr="0038517D">
        <w:tc>
          <w:tcPr>
            <w:tcW w:w="2136" w:type="dxa"/>
            <w:shd w:val="clear" w:color="auto" w:fill="auto"/>
          </w:tcPr>
          <w:p w14:paraId="2EBCFC43"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Marvin Toro</w:t>
            </w:r>
          </w:p>
        </w:tc>
        <w:tc>
          <w:tcPr>
            <w:tcW w:w="2244" w:type="dxa"/>
            <w:shd w:val="clear" w:color="auto" w:fill="auto"/>
          </w:tcPr>
          <w:p w14:paraId="232662B2"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Director de Proyecto</w:t>
            </w:r>
          </w:p>
        </w:tc>
        <w:tc>
          <w:tcPr>
            <w:tcW w:w="2245" w:type="dxa"/>
            <w:shd w:val="clear" w:color="auto" w:fill="auto"/>
          </w:tcPr>
          <w:p w14:paraId="12A4FDAA"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 xml:space="preserve">Informática </w:t>
            </w:r>
          </w:p>
        </w:tc>
        <w:tc>
          <w:tcPr>
            <w:tcW w:w="2245" w:type="dxa"/>
            <w:shd w:val="clear" w:color="auto" w:fill="auto"/>
          </w:tcPr>
          <w:p w14:paraId="5EA422AC"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Jefe de Informática</w:t>
            </w:r>
          </w:p>
        </w:tc>
      </w:tr>
    </w:tbl>
    <w:p w14:paraId="0D80F7D6" w14:textId="77777777" w:rsidR="0038517D" w:rsidRDefault="0038517D" w:rsidP="0038517D">
      <w:pPr>
        <w:pStyle w:val="Ttulo"/>
      </w:pPr>
      <w:bookmarkStart w:id="284" w:name="_Toc11189161"/>
    </w:p>
    <w:p w14:paraId="27B08C6F" w14:textId="7A5FF9D1" w:rsidR="0038517D" w:rsidRDefault="00B24C40" w:rsidP="00BF1883">
      <w:pPr>
        <w:rPr>
          <w:rFonts w:ascii="Times New Roman" w:hAnsi="Times New Roman" w:cs="Times New Roman"/>
          <w:b/>
          <w:sz w:val="24"/>
        </w:rPr>
      </w:pPr>
      <w:bookmarkStart w:id="285" w:name="_Toc11396528"/>
      <w:r>
        <w:rPr>
          <w:rFonts w:ascii="Times New Roman" w:hAnsi="Times New Roman" w:cs="Times New Roman"/>
          <w:b/>
          <w:sz w:val="24"/>
        </w:rPr>
        <w:t>6.1.13</w:t>
      </w:r>
      <w:r w:rsidR="0038517D" w:rsidRPr="00BF1883">
        <w:rPr>
          <w:rFonts w:ascii="Times New Roman" w:hAnsi="Times New Roman" w:cs="Times New Roman"/>
          <w:b/>
          <w:sz w:val="24"/>
        </w:rPr>
        <w:t xml:space="preserve"> Niveles de autoridad</w:t>
      </w:r>
      <w:bookmarkEnd w:id="284"/>
      <w:bookmarkEnd w:id="285"/>
    </w:p>
    <w:p w14:paraId="0DC7E724" w14:textId="77777777" w:rsidR="00BF1883" w:rsidRPr="00BF1883" w:rsidRDefault="00BF1883" w:rsidP="00BF1883">
      <w:pPr>
        <w:rPr>
          <w:rFonts w:ascii="Times New Roman" w:hAnsi="Times New Roman" w:cs="Times New Roman"/>
          <w:b/>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31"/>
        <w:gridCol w:w="4259"/>
      </w:tblGrid>
      <w:tr w:rsidR="0038517D" w14:paraId="688A8DBE" w14:textId="77777777" w:rsidTr="0038517D">
        <w:tc>
          <w:tcPr>
            <w:tcW w:w="4303" w:type="dxa"/>
            <w:shd w:val="clear" w:color="auto" w:fill="auto"/>
          </w:tcPr>
          <w:p w14:paraId="3B0840F0"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Área de autoridad</w:t>
            </w:r>
          </w:p>
        </w:tc>
        <w:tc>
          <w:tcPr>
            <w:tcW w:w="4417" w:type="dxa"/>
            <w:shd w:val="clear" w:color="auto" w:fill="auto"/>
          </w:tcPr>
          <w:p w14:paraId="46AFFD05"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Descripción del nivel de autoridad</w:t>
            </w:r>
          </w:p>
        </w:tc>
      </w:tr>
      <w:tr w:rsidR="0038517D" w14:paraId="0F8B66E5" w14:textId="77777777" w:rsidTr="0038517D">
        <w:tc>
          <w:tcPr>
            <w:tcW w:w="4303" w:type="dxa"/>
            <w:shd w:val="clear" w:color="auto" w:fill="auto"/>
          </w:tcPr>
          <w:p w14:paraId="266CA591"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Decisiones de personal (</w:t>
            </w:r>
            <w:proofErr w:type="spellStart"/>
            <w:r w:rsidRPr="008E57C3">
              <w:rPr>
                <w:rFonts w:ascii="Times New Roman" w:eastAsia="Times New Roman" w:hAnsi="Times New Roman"/>
                <w:color w:val="000000"/>
                <w:sz w:val="24"/>
                <w:szCs w:val="24"/>
                <w:lang w:eastAsia="es-VE"/>
              </w:rPr>
              <w:t>Staffing</w:t>
            </w:r>
            <w:proofErr w:type="spellEnd"/>
            <w:r w:rsidRPr="008E57C3">
              <w:rPr>
                <w:rFonts w:ascii="Times New Roman" w:eastAsia="Times New Roman" w:hAnsi="Times New Roman"/>
                <w:color w:val="000000"/>
                <w:sz w:val="24"/>
                <w:szCs w:val="24"/>
                <w:lang w:eastAsia="es-VE"/>
              </w:rPr>
              <w:t>)</w:t>
            </w:r>
          </w:p>
        </w:tc>
        <w:tc>
          <w:tcPr>
            <w:tcW w:w="4417" w:type="dxa"/>
            <w:shd w:val="clear" w:color="auto" w:fill="auto"/>
          </w:tcPr>
          <w:p w14:paraId="31186299" w14:textId="1EA53A54" w:rsidR="0038517D" w:rsidRPr="008E57C3" w:rsidRDefault="00B24C40"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Directora General</w:t>
            </w:r>
          </w:p>
        </w:tc>
      </w:tr>
      <w:tr w:rsidR="0038517D" w14:paraId="4CB4758C" w14:textId="77777777" w:rsidTr="0038517D">
        <w:tc>
          <w:tcPr>
            <w:tcW w:w="4303" w:type="dxa"/>
            <w:shd w:val="clear" w:color="auto" w:fill="auto"/>
          </w:tcPr>
          <w:p w14:paraId="71F71476"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lastRenderedPageBreak/>
              <w:t>Gestión de presupuesto y de sus variaciones</w:t>
            </w:r>
          </w:p>
        </w:tc>
        <w:tc>
          <w:tcPr>
            <w:tcW w:w="4417" w:type="dxa"/>
            <w:shd w:val="clear" w:color="auto" w:fill="auto"/>
          </w:tcPr>
          <w:p w14:paraId="2ED8F8B1"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Departamento de Administración</w:t>
            </w:r>
          </w:p>
          <w:p w14:paraId="54C961A9"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 xml:space="preserve">Hna. Alicia Patzán </w:t>
            </w:r>
          </w:p>
        </w:tc>
      </w:tr>
      <w:tr w:rsidR="0038517D" w14:paraId="1A297D64" w14:textId="77777777" w:rsidTr="0038517D">
        <w:tc>
          <w:tcPr>
            <w:tcW w:w="4303" w:type="dxa"/>
            <w:shd w:val="clear" w:color="auto" w:fill="auto"/>
          </w:tcPr>
          <w:p w14:paraId="420E5DF1"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Decisiones técnicas</w:t>
            </w:r>
          </w:p>
        </w:tc>
        <w:tc>
          <w:tcPr>
            <w:tcW w:w="4417" w:type="dxa"/>
            <w:shd w:val="clear" w:color="auto" w:fill="auto"/>
          </w:tcPr>
          <w:p w14:paraId="3C36B779" w14:textId="3EB3DC31" w:rsidR="0038517D" w:rsidRPr="008E57C3" w:rsidRDefault="00B24C40"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Ingeniero Marvin Toro</w:t>
            </w:r>
          </w:p>
        </w:tc>
      </w:tr>
      <w:tr w:rsidR="0038517D" w14:paraId="5A2B7F6D" w14:textId="77777777" w:rsidTr="0038517D">
        <w:tc>
          <w:tcPr>
            <w:tcW w:w="4303" w:type="dxa"/>
            <w:shd w:val="clear" w:color="auto" w:fill="auto"/>
          </w:tcPr>
          <w:p w14:paraId="44BC3667"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Resolución de conflictos</w:t>
            </w:r>
          </w:p>
        </w:tc>
        <w:tc>
          <w:tcPr>
            <w:tcW w:w="4417" w:type="dxa"/>
            <w:shd w:val="clear" w:color="auto" w:fill="auto"/>
          </w:tcPr>
          <w:p w14:paraId="037FD56E" w14:textId="043881FF" w:rsidR="0038517D" w:rsidRPr="008E57C3" w:rsidRDefault="00BF1883"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Lic. Ricardo Valiente</w:t>
            </w:r>
          </w:p>
        </w:tc>
      </w:tr>
    </w:tbl>
    <w:p w14:paraId="51C467B7" w14:textId="124366C2" w:rsidR="0038517D" w:rsidRDefault="0038517D" w:rsidP="0038517D">
      <w:pPr>
        <w:pStyle w:val="Ttulo"/>
      </w:pPr>
      <w:bookmarkStart w:id="286" w:name="_Toc11189162"/>
    </w:p>
    <w:p w14:paraId="76CBBFA1" w14:textId="05DB4945" w:rsidR="0038517D" w:rsidRPr="00BF1883" w:rsidRDefault="00AD22B6" w:rsidP="00BF1883">
      <w:pPr>
        <w:rPr>
          <w:rFonts w:ascii="Times New Roman" w:hAnsi="Times New Roman" w:cs="Times New Roman"/>
          <w:b/>
          <w:sz w:val="24"/>
        </w:rPr>
      </w:pPr>
      <w:bookmarkStart w:id="287" w:name="_Toc11396529"/>
      <w:r>
        <w:rPr>
          <w:rFonts w:ascii="Times New Roman" w:hAnsi="Times New Roman" w:cs="Times New Roman"/>
          <w:b/>
          <w:sz w:val="24"/>
        </w:rPr>
        <w:t>6.1.14</w:t>
      </w:r>
      <w:r w:rsidR="0038517D" w:rsidRPr="00BF1883">
        <w:rPr>
          <w:rFonts w:ascii="Times New Roman" w:hAnsi="Times New Roman" w:cs="Times New Roman"/>
          <w:b/>
          <w:sz w:val="24"/>
        </w:rPr>
        <w:t xml:space="preserve"> Personal </w:t>
      </w:r>
      <w:bookmarkEnd w:id="286"/>
      <w:r w:rsidR="0038517D" w:rsidRPr="00BF1883">
        <w:rPr>
          <w:rFonts w:ascii="Times New Roman" w:hAnsi="Times New Roman" w:cs="Times New Roman"/>
          <w:b/>
          <w:sz w:val="24"/>
        </w:rPr>
        <w:t>Requerido</w:t>
      </w:r>
      <w:bookmarkEnd w:id="28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0"/>
        <w:gridCol w:w="2805"/>
        <w:gridCol w:w="2175"/>
      </w:tblGrid>
      <w:tr w:rsidR="0038517D" w:rsidRPr="00B94149" w14:paraId="747F3583" w14:textId="77777777" w:rsidTr="0097453F">
        <w:trPr>
          <w:cantSplit/>
          <w:tblHeader/>
        </w:trPr>
        <w:tc>
          <w:tcPr>
            <w:tcW w:w="3410" w:type="dxa"/>
            <w:shd w:val="clear" w:color="auto" w:fill="auto"/>
          </w:tcPr>
          <w:p w14:paraId="01836FC4" w14:textId="77777777" w:rsidR="0038517D" w:rsidRPr="008E57C3" w:rsidRDefault="0038517D" w:rsidP="00811412">
            <w:pPr>
              <w:spacing w:after="0" w:line="360" w:lineRule="auto"/>
              <w:jc w:val="center"/>
              <w:rPr>
                <w:rFonts w:ascii="Times New Roman" w:eastAsia="Times New Roman" w:hAnsi="Times New Roman" w:cs="Times New Roman"/>
                <w:b/>
                <w:color w:val="000000"/>
                <w:sz w:val="24"/>
                <w:szCs w:val="24"/>
                <w:lang w:eastAsia="es-VE"/>
              </w:rPr>
            </w:pPr>
            <w:r w:rsidRPr="008E57C3">
              <w:rPr>
                <w:rFonts w:ascii="Times New Roman" w:eastAsia="Times New Roman" w:hAnsi="Times New Roman" w:cs="Times New Roman"/>
                <w:b/>
                <w:color w:val="000000"/>
                <w:sz w:val="24"/>
                <w:szCs w:val="24"/>
                <w:lang w:eastAsia="es-VE"/>
              </w:rPr>
              <w:t>Recurso</w:t>
            </w:r>
          </w:p>
        </w:tc>
        <w:tc>
          <w:tcPr>
            <w:tcW w:w="2805" w:type="dxa"/>
            <w:shd w:val="clear" w:color="auto" w:fill="auto"/>
          </w:tcPr>
          <w:p w14:paraId="2A635173" w14:textId="77777777" w:rsidR="0038517D" w:rsidRPr="008E57C3" w:rsidRDefault="0038517D" w:rsidP="00811412">
            <w:pPr>
              <w:spacing w:after="0" w:line="360" w:lineRule="auto"/>
              <w:jc w:val="center"/>
              <w:rPr>
                <w:rFonts w:ascii="Times New Roman" w:eastAsia="Times New Roman" w:hAnsi="Times New Roman" w:cs="Times New Roman"/>
                <w:b/>
                <w:color w:val="000000"/>
                <w:sz w:val="24"/>
                <w:szCs w:val="24"/>
                <w:lang w:eastAsia="es-VE"/>
              </w:rPr>
            </w:pPr>
            <w:r w:rsidRPr="008E57C3">
              <w:rPr>
                <w:rFonts w:ascii="Times New Roman" w:eastAsia="Times New Roman" w:hAnsi="Times New Roman" w:cs="Times New Roman"/>
                <w:b/>
                <w:color w:val="000000"/>
                <w:sz w:val="24"/>
                <w:szCs w:val="24"/>
                <w:lang w:eastAsia="es-VE"/>
              </w:rPr>
              <w:t>Departamento / División</w:t>
            </w:r>
          </w:p>
        </w:tc>
        <w:tc>
          <w:tcPr>
            <w:tcW w:w="2175" w:type="dxa"/>
            <w:shd w:val="clear" w:color="auto" w:fill="auto"/>
          </w:tcPr>
          <w:p w14:paraId="3F3878CD" w14:textId="77777777" w:rsidR="0038517D" w:rsidRPr="008E57C3" w:rsidRDefault="0038517D" w:rsidP="00811412">
            <w:pPr>
              <w:spacing w:after="0" w:line="360" w:lineRule="auto"/>
              <w:jc w:val="center"/>
              <w:rPr>
                <w:rFonts w:ascii="Times New Roman" w:eastAsia="Times New Roman" w:hAnsi="Times New Roman" w:cs="Times New Roman"/>
                <w:b/>
                <w:color w:val="000000"/>
                <w:sz w:val="24"/>
                <w:szCs w:val="24"/>
                <w:lang w:eastAsia="es-VE"/>
              </w:rPr>
            </w:pPr>
            <w:r w:rsidRPr="008E57C3">
              <w:rPr>
                <w:rFonts w:ascii="Times New Roman" w:eastAsia="Times New Roman" w:hAnsi="Times New Roman" w:cs="Times New Roman"/>
                <w:b/>
                <w:color w:val="000000"/>
                <w:sz w:val="24"/>
                <w:szCs w:val="24"/>
                <w:lang w:eastAsia="es-VE"/>
              </w:rPr>
              <w:t xml:space="preserve">Rama ejecutiva </w:t>
            </w:r>
          </w:p>
        </w:tc>
      </w:tr>
      <w:tr w:rsidR="0038517D" w:rsidRPr="00B94149" w14:paraId="554CCB8F" w14:textId="77777777" w:rsidTr="0097453F">
        <w:tc>
          <w:tcPr>
            <w:tcW w:w="3410" w:type="dxa"/>
            <w:shd w:val="clear" w:color="auto" w:fill="auto"/>
          </w:tcPr>
          <w:p w14:paraId="4F34CD70" w14:textId="77777777" w:rsidR="0038517D" w:rsidRPr="008E57C3" w:rsidRDefault="0038517D" w:rsidP="00811412">
            <w:pPr>
              <w:spacing w:after="0" w:line="360" w:lineRule="auto"/>
              <w:jc w:val="center"/>
              <w:rPr>
                <w:rFonts w:ascii="Times New Roman" w:eastAsia="Times New Roman" w:hAnsi="Times New Roman" w:cs="Times New Roman"/>
                <w:color w:val="000000"/>
                <w:sz w:val="24"/>
                <w:szCs w:val="24"/>
                <w:lang w:eastAsia="es-VE"/>
              </w:rPr>
            </w:pPr>
            <w:r w:rsidRPr="008E57C3">
              <w:rPr>
                <w:rFonts w:ascii="Times New Roman" w:eastAsia="Times New Roman" w:hAnsi="Times New Roman" w:cs="Times New Roman"/>
                <w:color w:val="000000"/>
                <w:sz w:val="24"/>
                <w:szCs w:val="24"/>
                <w:lang w:eastAsia="es-VE"/>
              </w:rPr>
              <w:t>Marvin Ricardo Toro</w:t>
            </w:r>
          </w:p>
        </w:tc>
        <w:tc>
          <w:tcPr>
            <w:tcW w:w="2805" w:type="dxa"/>
            <w:shd w:val="clear" w:color="auto" w:fill="auto"/>
          </w:tcPr>
          <w:p w14:paraId="37BA1C6D" w14:textId="77777777" w:rsidR="0038517D" w:rsidRPr="008E57C3" w:rsidRDefault="0038517D" w:rsidP="00811412">
            <w:pPr>
              <w:spacing w:after="0" w:line="360" w:lineRule="auto"/>
              <w:jc w:val="center"/>
              <w:rPr>
                <w:rFonts w:ascii="Times New Roman" w:eastAsia="Times New Roman" w:hAnsi="Times New Roman" w:cs="Times New Roman"/>
                <w:color w:val="000000"/>
                <w:sz w:val="24"/>
                <w:szCs w:val="24"/>
                <w:lang w:eastAsia="es-VE"/>
              </w:rPr>
            </w:pPr>
            <w:r w:rsidRPr="008E57C3">
              <w:rPr>
                <w:rFonts w:ascii="Times New Roman" w:eastAsia="Times New Roman" w:hAnsi="Times New Roman" w:cs="Times New Roman"/>
                <w:color w:val="000000"/>
                <w:sz w:val="24"/>
                <w:szCs w:val="24"/>
                <w:lang w:eastAsia="es-VE"/>
              </w:rPr>
              <w:t>Director de Proyecto</w:t>
            </w:r>
          </w:p>
        </w:tc>
        <w:tc>
          <w:tcPr>
            <w:tcW w:w="2175" w:type="dxa"/>
            <w:shd w:val="clear" w:color="auto" w:fill="auto"/>
          </w:tcPr>
          <w:p w14:paraId="79E15A29" w14:textId="77777777" w:rsidR="0038517D" w:rsidRPr="008E57C3" w:rsidRDefault="0038517D" w:rsidP="00811412">
            <w:pPr>
              <w:spacing w:after="0" w:line="360" w:lineRule="auto"/>
              <w:jc w:val="center"/>
              <w:rPr>
                <w:rFonts w:ascii="Times New Roman" w:eastAsia="Times New Roman" w:hAnsi="Times New Roman" w:cs="Times New Roman"/>
                <w:color w:val="000000"/>
                <w:sz w:val="24"/>
                <w:szCs w:val="24"/>
                <w:lang w:eastAsia="es-VE"/>
              </w:rPr>
            </w:pPr>
            <w:r w:rsidRPr="008E57C3">
              <w:rPr>
                <w:rFonts w:ascii="Times New Roman" w:eastAsia="Times New Roman" w:hAnsi="Times New Roman" w:cs="Times New Roman"/>
                <w:color w:val="000000"/>
                <w:sz w:val="24"/>
                <w:szCs w:val="24"/>
                <w:lang w:eastAsia="es-VE"/>
              </w:rPr>
              <w:t>Informática</w:t>
            </w:r>
          </w:p>
        </w:tc>
      </w:tr>
      <w:tr w:rsidR="0038517D" w:rsidRPr="00B94149" w14:paraId="7CC5BA7B" w14:textId="77777777" w:rsidTr="0097453F">
        <w:trPr>
          <w:trHeight w:val="175"/>
        </w:trPr>
        <w:tc>
          <w:tcPr>
            <w:tcW w:w="3410" w:type="dxa"/>
            <w:shd w:val="clear" w:color="auto" w:fill="auto"/>
          </w:tcPr>
          <w:p w14:paraId="7E29FFBE" w14:textId="2E4EC7BA"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Josué Silva</w:t>
            </w:r>
          </w:p>
        </w:tc>
        <w:tc>
          <w:tcPr>
            <w:tcW w:w="2805" w:type="dxa"/>
            <w:shd w:val="clear" w:color="auto" w:fill="auto"/>
          </w:tcPr>
          <w:p w14:paraId="2C451136" w14:textId="120993AE"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Asistente de sistemas</w:t>
            </w:r>
          </w:p>
        </w:tc>
        <w:tc>
          <w:tcPr>
            <w:tcW w:w="2175" w:type="dxa"/>
            <w:shd w:val="clear" w:color="auto" w:fill="auto"/>
          </w:tcPr>
          <w:p w14:paraId="70B221C0" w14:textId="14F8E350"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Informática</w:t>
            </w:r>
          </w:p>
        </w:tc>
      </w:tr>
      <w:tr w:rsidR="0038517D" w:rsidRPr="00B94149" w14:paraId="4F989D80" w14:textId="77777777" w:rsidTr="0097453F">
        <w:tc>
          <w:tcPr>
            <w:tcW w:w="3410" w:type="dxa"/>
            <w:shd w:val="clear" w:color="auto" w:fill="auto"/>
          </w:tcPr>
          <w:p w14:paraId="48900B13" w14:textId="6B9FDED1" w:rsidR="0038517D" w:rsidRPr="008E57C3" w:rsidRDefault="0097453F"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Lic. </w:t>
            </w:r>
            <w:proofErr w:type="spellStart"/>
            <w:r>
              <w:rPr>
                <w:rFonts w:ascii="Times New Roman" w:eastAsia="Times New Roman" w:hAnsi="Times New Roman" w:cs="Times New Roman"/>
                <w:color w:val="000000"/>
                <w:sz w:val="24"/>
                <w:szCs w:val="24"/>
                <w:lang w:eastAsia="es-VE"/>
              </w:rPr>
              <w:t>Merlyn</w:t>
            </w:r>
            <w:proofErr w:type="spellEnd"/>
            <w:r>
              <w:rPr>
                <w:rFonts w:ascii="Times New Roman" w:eastAsia="Times New Roman" w:hAnsi="Times New Roman" w:cs="Times New Roman"/>
                <w:color w:val="000000"/>
                <w:sz w:val="24"/>
                <w:szCs w:val="24"/>
                <w:lang w:eastAsia="es-VE"/>
              </w:rPr>
              <w:t xml:space="preserve"> Osorio</w:t>
            </w:r>
          </w:p>
        </w:tc>
        <w:tc>
          <w:tcPr>
            <w:tcW w:w="2805" w:type="dxa"/>
            <w:shd w:val="clear" w:color="auto" w:fill="auto"/>
          </w:tcPr>
          <w:p w14:paraId="5905C49F" w14:textId="1E9676E8"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Administradora de Presupuesto</w:t>
            </w:r>
          </w:p>
        </w:tc>
        <w:tc>
          <w:tcPr>
            <w:tcW w:w="2175" w:type="dxa"/>
            <w:shd w:val="clear" w:color="auto" w:fill="auto"/>
          </w:tcPr>
          <w:p w14:paraId="4D54F71B" w14:textId="04CA4E0C"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Administración </w:t>
            </w:r>
          </w:p>
        </w:tc>
      </w:tr>
      <w:tr w:rsidR="0038517D" w:rsidRPr="00B94149" w14:paraId="65EEEAB9" w14:textId="77777777" w:rsidTr="0097453F">
        <w:tc>
          <w:tcPr>
            <w:tcW w:w="3410" w:type="dxa"/>
            <w:shd w:val="clear" w:color="auto" w:fill="auto"/>
          </w:tcPr>
          <w:p w14:paraId="2CDF1769" w14:textId="74C6BF82"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Lic. </w:t>
            </w:r>
            <w:r w:rsidR="0097453F">
              <w:rPr>
                <w:rFonts w:ascii="Times New Roman" w:eastAsia="Times New Roman" w:hAnsi="Times New Roman" w:cs="Times New Roman"/>
                <w:color w:val="000000"/>
                <w:sz w:val="24"/>
                <w:szCs w:val="24"/>
                <w:lang w:eastAsia="es-VE"/>
              </w:rPr>
              <w:t xml:space="preserve">Blanca Jerez </w:t>
            </w:r>
            <w:r w:rsidR="0038517D" w:rsidRPr="008E57C3">
              <w:rPr>
                <w:rFonts w:ascii="Times New Roman" w:eastAsia="Times New Roman" w:hAnsi="Times New Roman" w:cs="Times New Roman"/>
                <w:color w:val="000000"/>
                <w:sz w:val="24"/>
                <w:szCs w:val="24"/>
                <w:lang w:eastAsia="es-VE"/>
              </w:rPr>
              <w:t xml:space="preserve"> </w:t>
            </w:r>
          </w:p>
        </w:tc>
        <w:tc>
          <w:tcPr>
            <w:tcW w:w="2805" w:type="dxa"/>
            <w:shd w:val="clear" w:color="auto" w:fill="auto"/>
          </w:tcPr>
          <w:p w14:paraId="0591DDCE" w14:textId="30503449" w:rsidR="0038517D" w:rsidRPr="008E57C3" w:rsidRDefault="0097453F" w:rsidP="0097453F">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Coordinadora</w:t>
            </w:r>
            <w:r w:rsidR="00811412">
              <w:rPr>
                <w:rFonts w:ascii="Times New Roman" w:eastAsia="Times New Roman" w:hAnsi="Times New Roman" w:cs="Times New Roman"/>
                <w:color w:val="000000"/>
                <w:sz w:val="24"/>
                <w:szCs w:val="24"/>
                <w:lang w:eastAsia="es-VE"/>
              </w:rPr>
              <w:t xml:space="preserve"> Académico </w:t>
            </w:r>
          </w:p>
        </w:tc>
        <w:tc>
          <w:tcPr>
            <w:tcW w:w="2175" w:type="dxa"/>
            <w:shd w:val="clear" w:color="auto" w:fill="auto"/>
          </w:tcPr>
          <w:p w14:paraId="47F6E653" w14:textId="17528D4E" w:rsidR="0038517D" w:rsidRPr="008E57C3" w:rsidRDefault="0097453F"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Coordinadora</w:t>
            </w:r>
            <w:r w:rsidR="00811412">
              <w:rPr>
                <w:rFonts w:ascii="Times New Roman" w:eastAsia="Times New Roman" w:hAnsi="Times New Roman" w:cs="Times New Roman"/>
                <w:color w:val="000000"/>
                <w:sz w:val="24"/>
                <w:szCs w:val="24"/>
                <w:lang w:eastAsia="es-VE"/>
              </w:rPr>
              <w:t xml:space="preserve"> </w:t>
            </w:r>
            <w:r>
              <w:rPr>
                <w:rFonts w:ascii="Times New Roman" w:eastAsia="Times New Roman" w:hAnsi="Times New Roman" w:cs="Times New Roman"/>
                <w:color w:val="000000"/>
                <w:sz w:val="24"/>
                <w:szCs w:val="24"/>
                <w:lang w:eastAsia="es-VE"/>
              </w:rPr>
              <w:t>Académica</w:t>
            </w:r>
          </w:p>
        </w:tc>
      </w:tr>
    </w:tbl>
    <w:p w14:paraId="54D75C95" w14:textId="77777777" w:rsidR="0038517D" w:rsidRDefault="0038517D" w:rsidP="0038517D">
      <w:pPr>
        <w:rPr>
          <w:lang w:eastAsia="es-HN"/>
        </w:rPr>
      </w:pPr>
    </w:p>
    <w:p w14:paraId="3F736B39" w14:textId="796F575E" w:rsidR="00AD22B6" w:rsidRPr="00AD22B6" w:rsidRDefault="00AD22B6" w:rsidP="00AD22B6">
      <w:pPr>
        <w:rPr>
          <w:rFonts w:ascii="Times New Roman" w:hAnsi="Times New Roman" w:cs="Times New Roman"/>
          <w:b/>
          <w:sz w:val="24"/>
          <w:lang w:eastAsia="es-HN"/>
        </w:rPr>
      </w:pPr>
      <w:bookmarkStart w:id="288" w:name="_Toc11396530"/>
      <w:r w:rsidRPr="00AD22B6">
        <w:rPr>
          <w:rFonts w:ascii="Times New Roman" w:hAnsi="Times New Roman" w:cs="Times New Roman"/>
          <w:b/>
          <w:sz w:val="24"/>
          <w:lang w:eastAsia="es-HN"/>
        </w:rPr>
        <w:t xml:space="preserve">6.1.15 </w:t>
      </w:r>
      <w:r>
        <w:rPr>
          <w:rFonts w:ascii="Times New Roman" w:hAnsi="Times New Roman" w:cs="Times New Roman"/>
          <w:b/>
          <w:sz w:val="24"/>
          <w:lang w:eastAsia="es-HN"/>
        </w:rPr>
        <w:t>Acta de declaración de a</w:t>
      </w:r>
      <w:r w:rsidR="0038517D" w:rsidRPr="00AD22B6">
        <w:rPr>
          <w:rFonts w:ascii="Times New Roman" w:hAnsi="Times New Roman" w:cs="Times New Roman"/>
          <w:b/>
          <w:sz w:val="24"/>
          <w:lang w:eastAsia="es-HN"/>
        </w:rPr>
        <w:t>lcance.</w:t>
      </w:r>
      <w:bookmarkEnd w:id="288"/>
    </w:p>
    <w:p w14:paraId="73E91FE1" w14:textId="0F805A13" w:rsidR="0038517D" w:rsidRPr="00D46E76" w:rsidRDefault="0038517D" w:rsidP="00AD22B6">
      <w:pPr>
        <w:rPr>
          <w:lang w:val="es-PE"/>
        </w:rPr>
      </w:pPr>
    </w:p>
    <w:tbl>
      <w:tblPr>
        <w:tblStyle w:val="Tablaconcuadrcula"/>
        <w:tblW w:w="0" w:type="auto"/>
        <w:tblLook w:val="04A0" w:firstRow="1" w:lastRow="0" w:firstColumn="1" w:lastColumn="0" w:noHBand="0" w:noVBand="1"/>
      </w:tblPr>
      <w:tblGrid>
        <w:gridCol w:w="1355"/>
        <w:gridCol w:w="1523"/>
        <w:gridCol w:w="1406"/>
        <w:gridCol w:w="1436"/>
        <w:gridCol w:w="1290"/>
        <w:gridCol w:w="1488"/>
      </w:tblGrid>
      <w:tr w:rsidR="0038517D" w14:paraId="25B36A2B" w14:textId="77777777" w:rsidTr="0038517D">
        <w:tc>
          <w:tcPr>
            <w:tcW w:w="8828" w:type="dxa"/>
            <w:gridSpan w:val="6"/>
            <w:tcBorders>
              <w:top w:val="single" w:sz="4" w:space="0" w:color="auto"/>
              <w:left w:val="single" w:sz="4" w:space="0" w:color="auto"/>
              <w:bottom w:val="single" w:sz="4" w:space="0" w:color="auto"/>
              <w:right w:val="single" w:sz="4" w:space="0" w:color="auto"/>
            </w:tcBorders>
            <w:shd w:val="clear" w:color="auto" w:fill="auto"/>
            <w:hideMark/>
          </w:tcPr>
          <w:p w14:paraId="5178E343" w14:textId="77777777" w:rsidR="0038517D" w:rsidRPr="00A17FEB" w:rsidRDefault="0038517D" w:rsidP="0038517D">
            <w:pPr>
              <w:pStyle w:val="TableParagraph"/>
              <w:spacing w:line="216" w:lineRule="exact"/>
              <w:ind w:left="-1" w:right="1"/>
              <w:jc w:val="center"/>
              <w:rPr>
                <w:rFonts w:ascii="Times New Roman" w:eastAsia="Times New Roman"/>
                <w:sz w:val="24"/>
                <w:szCs w:val="24"/>
                <w:lang w:val="es-PE"/>
              </w:rPr>
            </w:pPr>
            <w:r w:rsidRPr="00811412">
              <w:rPr>
                <w:rFonts w:ascii="Times New Roman"/>
                <w:b/>
                <w:spacing w:val="-1"/>
                <w:sz w:val="24"/>
                <w:szCs w:val="24"/>
                <w:lang w:val="es-ES"/>
              </w:rPr>
              <w:t>Control de Versiones</w:t>
            </w:r>
          </w:p>
        </w:tc>
      </w:tr>
      <w:tr w:rsidR="0038517D" w14:paraId="6DF61A5F" w14:textId="77777777" w:rsidTr="0038517D">
        <w:trPr>
          <w:trHeight w:val="335"/>
        </w:trPr>
        <w:tc>
          <w:tcPr>
            <w:tcW w:w="1430" w:type="dxa"/>
            <w:tcBorders>
              <w:top w:val="single" w:sz="4" w:space="0" w:color="auto"/>
              <w:left w:val="single" w:sz="4" w:space="0" w:color="auto"/>
              <w:bottom w:val="single" w:sz="4" w:space="0" w:color="auto"/>
              <w:right w:val="single" w:sz="4" w:space="0" w:color="auto"/>
            </w:tcBorders>
            <w:shd w:val="clear" w:color="auto" w:fill="auto"/>
            <w:hideMark/>
          </w:tcPr>
          <w:p w14:paraId="6EFCAB84"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Versión</w:t>
            </w:r>
          </w:p>
        </w:tc>
        <w:tc>
          <w:tcPr>
            <w:tcW w:w="1657" w:type="dxa"/>
            <w:tcBorders>
              <w:top w:val="single" w:sz="4" w:space="0" w:color="auto"/>
              <w:left w:val="single" w:sz="4" w:space="0" w:color="auto"/>
              <w:bottom w:val="single" w:sz="4" w:space="0" w:color="auto"/>
              <w:right w:val="single" w:sz="4" w:space="0" w:color="auto"/>
            </w:tcBorders>
            <w:shd w:val="clear" w:color="auto" w:fill="auto"/>
            <w:hideMark/>
          </w:tcPr>
          <w:p w14:paraId="6E4CD41F"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Hecha por</w:t>
            </w:r>
          </w:p>
        </w:tc>
        <w:tc>
          <w:tcPr>
            <w:tcW w:w="1462" w:type="dxa"/>
            <w:tcBorders>
              <w:top w:val="single" w:sz="4" w:space="0" w:color="auto"/>
              <w:left w:val="single" w:sz="4" w:space="0" w:color="auto"/>
              <w:bottom w:val="single" w:sz="4" w:space="0" w:color="auto"/>
              <w:right w:val="single" w:sz="4" w:space="0" w:color="auto"/>
            </w:tcBorders>
            <w:shd w:val="clear" w:color="auto" w:fill="auto"/>
            <w:hideMark/>
          </w:tcPr>
          <w:p w14:paraId="14729C21"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Revisada por</w:t>
            </w:r>
          </w:p>
        </w:tc>
        <w:tc>
          <w:tcPr>
            <w:tcW w:w="1475" w:type="dxa"/>
            <w:tcBorders>
              <w:top w:val="single" w:sz="4" w:space="0" w:color="auto"/>
              <w:left w:val="single" w:sz="4" w:space="0" w:color="auto"/>
              <w:bottom w:val="single" w:sz="4" w:space="0" w:color="auto"/>
              <w:right w:val="single" w:sz="4" w:space="0" w:color="auto"/>
            </w:tcBorders>
            <w:shd w:val="clear" w:color="auto" w:fill="auto"/>
            <w:hideMark/>
          </w:tcPr>
          <w:p w14:paraId="0BDC6300"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Aprobada por</w:t>
            </w:r>
          </w:p>
        </w:tc>
        <w:tc>
          <w:tcPr>
            <w:tcW w:w="1391" w:type="dxa"/>
            <w:tcBorders>
              <w:top w:val="single" w:sz="4" w:space="0" w:color="auto"/>
              <w:left w:val="single" w:sz="4" w:space="0" w:color="auto"/>
              <w:bottom w:val="single" w:sz="4" w:space="0" w:color="auto"/>
              <w:right w:val="single" w:sz="4" w:space="0" w:color="auto"/>
            </w:tcBorders>
            <w:shd w:val="clear" w:color="auto" w:fill="auto"/>
            <w:hideMark/>
          </w:tcPr>
          <w:p w14:paraId="20CEB5A4"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Fecha</w:t>
            </w:r>
          </w:p>
        </w:tc>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351B28B9"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Motivo</w:t>
            </w:r>
          </w:p>
        </w:tc>
      </w:tr>
      <w:tr w:rsidR="0038517D" w14:paraId="5698B1E1" w14:textId="77777777" w:rsidTr="0038517D">
        <w:trPr>
          <w:trHeight w:val="326"/>
        </w:trPr>
        <w:tc>
          <w:tcPr>
            <w:tcW w:w="1430" w:type="dxa"/>
            <w:tcBorders>
              <w:top w:val="single" w:sz="4" w:space="0" w:color="auto"/>
              <w:left w:val="single" w:sz="4" w:space="0" w:color="auto"/>
              <w:bottom w:val="single" w:sz="4" w:space="0" w:color="auto"/>
              <w:right w:val="single" w:sz="4" w:space="0" w:color="auto"/>
            </w:tcBorders>
            <w:hideMark/>
          </w:tcPr>
          <w:p w14:paraId="155E8E33" w14:textId="77777777" w:rsidR="0038517D" w:rsidRPr="00E75D3F" w:rsidRDefault="0038517D" w:rsidP="0038517D">
            <w:pPr>
              <w:spacing w:before="60"/>
              <w:jc w:val="center"/>
              <w:rPr>
                <w:sz w:val="24"/>
                <w:szCs w:val="24"/>
                <w:lang w:val="es-PE"/>
              </w:rPr>
            </w:pPr>
            <w:r w:rsidRPr="00E75D3F">
              <w:rPr>
                <w:sz w:val="24"/>
                <w:szCs w:val="24"/>
                <w:lang w:val="es-PE"/>
              </w:rPr>
              <w:t>1.0</w:t>
            </w:r>
          </w:p>
        </w:tc>
        <w:tc>
          <w:tcPr>
            <w:tcW w:w="1657" w:type="dxa"/>
            <w:tcBorders>
              <w:top w:val="single" w:sz="4" w:space="0" w:color="auto"/>
              <w:left w:val="single" w:sz="4" w:space="0" w:color="auto"/>
              <w:bottom w:val="single" w:sz="4" w:space="0" w:color="auto"/>
              <w:right w:val="single" w:sz="4" w:space="0" w:color="auto"/>
            </w:tcBorders>
            <w:hideMark/>
          </w:tcPr>
          <w:p w14:paraId="6781EC5A" w14:textId="77777777" w:rsidR="0038517D" w:rsidRPr="00E75D3F" w:rsidRDefault="0038517D" w:rsidP="0038517D">
            <w:pPr>
              <w:spacing w:before="60"/>
              <w:jc w:val="center"/>
              <w:rPr>
                <w:sz w:val="24"/>
                <w:szCs w:val="24"/>
                <w:lang w:val="en-US"/>
              </w:rPr>
            </w:pPr>
            <w:r w:rsidRPr="00E75D3F">
              <w:rPr>
                <w:rFonts w:eastAsia="Arial"/>
                <w:sz w:val="24"/>
                <w:szCs w:val="24"/>
              </w:rPr>
              <w:t>Marvin Toro</w:t>
            </w:r>
          </w:p>
        </w:tc>
        <w:tc>
          <w:tcPr>
            <w:tcW w:w="1462" w:type="dxa"/>
            <w:tcBorders>
              <w:top w:val="single" w:sz="4" w:space="0" w:color="auto"/>
              <w:left w:val="single" w:sz="4" w:space="0" w:color="auto"/>
              <w:bottom w:val="single" w:sz="4" w:space="0" w:color="auto"/>
              <w:right w:val="single" w:sz="4" w:space="0" w:color="auto"/>
            </w:tcBorders>
          </w:tcPr>
          <w:p w14:paraId="7E5530E0" w14:textId="5256FB80" w:rsidR="0038517D" w:rsidRPr="00E75D3F" w:rsidRDefault="00AD22B6" w:rsidP="0038517D">
            <w:pPr>
              <w:spacing w:before="60"/>
              <w:jc w:val="center"/>
              <w:rPr>
                <w:sz w:val="24"/>
                <w:szCs w:val="24"/>
                <w:lang w:val="es-PE"/>
              </w:rPr>
            </w:pPr>
            <w:r>
              <w:rPr>
                <w:sz w:val="24"/>
                <w:szCs w:val="24"/>
                <w:lang w:val="es-PE"/>
              </w:rPr>
              <w:t>Lic. Ricardo Valiente</w:t>
            </w:r>
          </w:p>
        </w:tc>
        <w:tc>
          <w:tcPr>
            <w:tcW w:w="1475" w:type="dxa"/>
            <w:tcBorders>
              <w:top w:val="single" w:sz="4" w:space="0" w:color="auto"/>
              <w:left w:val="single" w:sz="4" w:space="0" w:color="auto"/>
              <w:bottom w:val="single" w:sz="4" w:space="0" w:color="auto"/>
              <w:right w:val="single" w:sz="4" w:space="0" w:color="auto"/>
            </w:tcBorders>
          </w:tcPr>
          <w:p w14:paraId="25410F11" w14:textId="753408D7" w:rsidR="0038517D" w:rsidRPr="00E75D3F" w:rsidRDefault="00AD22B6" w:rsidP="0038517D">
            <w:pPr>
              <w:spacing w:before="60"/>
              <w:jc w:val="center"/>
              <w:rPr>
                <w:sz w:val="24"/>
                <w:szCs w:val="24"/>
                <w:lang w:val="es-PE"/>
              </w:rPr>
            </w:pPr>
            <w:r>
              <w:rPr>
                <w:sz w:val="24"/>
                <w:szCs w:val="24"/>
                <w:lang w:val="es-PE"/>
              </w:rPr>
              <w:t>Hna. María de Jesús del Cid</w:t>
            </w:r>
          </w:p>
        </w:tc>
        <w:tc>
          <w:tcPr>
            <w:tcW w:w="1391" w:type="dxa"/>
            <w:tcBorders>
              <w:top w:val="single" w:sz="4" w:space="0" w:color="auto"/>
              <w:left w:val="single" w:sz="4" w:space="0" w:color="auto"/>
              <w:bottom w:val="single" w:sz="4" w:space="0" w:color="auto"/>
              <w:right w:val="single" w:sz="4" w:space="0" w:color="auto"/>
            </w:tcBorders>
          </w:tcPr>
          <w:p w14:paraId="4BEBC53C" w14:textId="796101E2" w:rsidR="0038517D" w:rsidRPr="00E75D3F" w:rsidRDefault="00AD22B6" w:rsidP="0038517D">
            <w:pPr>
              <w:spacing w:before="60"/>
              <w:jc w:val="center"/>
              <w:rPr>
                <w:sz w:val="24"/>
                <w:szCs w:val="24"/>
                <w:lang w:val="es-PE"/>
              </w:rPr>
            </w:pPr>
            <w:r>
              <w:rPr>
                <w:sz w:val="24"/>
                <w:szCs w:val="24"/>
                <w:lang w:val="es-PE"/>
              </w:rPr>
              <w:t>30 de Julio</w:t>
            </w:r>
          </w:p>
        </w:tc>
        <w:tc>
          <w:tcPr>
            <w:tcW w:w="1413" w:type="dxa"/>
            <w:tcBorders>
              <w:top w:val="single" w:sz="4" w:space="0" w:color="auto"/>
              <w:left w:val="single" w:sz="4" w:space="0" w:color="auto"/>
              <w:bottom w:val="single" w:sz="4" w:space="0" w:color="auto"/>
              <w:right w:val="single" w:sz="4" w:space="0" w:color="auto"/>
            </w:tcBorders>
          </w:tcPr>
          <w:p w14:paraId="2EFA6245" w14:textId="66A40750" w:rsidR="0038517D" w:rsidRPr="00E75D3F" w:rsidRDefault="00AD22B6" w:rsidP="0038517D">
            <w:pPr>
              <w:spacing w:before="60"/>
              <w:jc w:val="center"/>
              <w:rPr>
                <w:sz w:val="24"/>
                <w:szCs w:val="24"/>
                <w:lang w:val="es-PE"/>
              </w:rPr>
            </w:pPr>
            <w:r>
              <w:rPr>
                <w:sz w:val="24"/>
                <w:szCs w:val="24"/>
                <w:lang w:val="es-PE"/>
              </w:rPr>
              <w:t>Presentación de proyecto</w:t>
            </w:r>
          </w:p>
        </w:tc>
      </w:tr>
    </w:tbl>
    <w:p w14:paraId="3AECE326" w14:textId="77777777" w:rsidR="0038517D" w:rsidRDefault="0038517D" w:rsidP="0038517D">
      <w:pPr>
        <w:spacing w:before="2"/>
        <w:rPr>
          <w:rFonts w:ascii="Times New Roman" w:eastAsia="Times New Roman"/>
          <w:sz w:val="16"/>
          <w:szCs w:val="16"/>
          <w:lang w:val="es-PE"/>
        </w:rPr>
      </w:pPr>
    </w:p>
    <w:p w14:paraId="3555CE69" w14:textId="77777777" w:rsidR="0038517D" w:rsidRDefault="0038517D" w:rsidP="0038517D">
      <w:pPr>
        <w:tabs>
          <w:tab w:val="left" w:pos="7635"/>
        </w:tabs>
        <w:spacing w:before="1"/>
        <w:rPr>
          <w:rFonts w:ascii="Verdana" w:eastAsia="Verdana" w:hAnsi="Verdana" w:cs="Verdana"/>
          <w:i/>
          <w:sz w:val="23"/>
          <w:szCs w:val="23"/>
          <w:lang w:val="es-PE"/>
        </w:rPr>
      </w:pPr>
      <w:r>
        <w:rPr>
          <w:rFonts w:ascii="Verdana" w:eastAsia="Verdana" w:hAnsi="Verdana" w:cs="Verdana"/>
          <w:i/>
          <w:sz w:val="23"/>
          <w:szCs w:val="23"/>
          <w:lang w:val="es-PE"/>
        </w:rPr>
        <w:tab/>
      </w:r>
    </w:p>
    <w:tbl>
      <w:tblPr>
        <w:tblStyle w:val="Tablaconcuadrcula"/>
        <w:tblW w:w="8473" w:type="dxa"/>
        <w:tblInd w:w="-5" w:type="dxa"/>
        <w:tblLook w:val="04A0" w:firstRow="1" w:lastRow="0" w:firstColumn="1" w:lastColumn="0" w:noHBand="0" w:noVBand="1"/>
      </w:tblPr>
      <w:tblGrid>
        <w:gridCol w:w="4372"/>
        <w:gridCol w:w="4101"/>
      </w:tblGrid>
      <w:tr w:rsidR="0038517D" w14:paraId="7B10A54F" w14:textId="77777777" w:rsidTr="00CA015D">
        <w:trPr>
          <w:trHeight w:val="219"/>
        </w:trPr>
        <w:tc>
          <w:tcPr>
            <w:tcW w:w="4372" w:type="dxa"/>
            <w:tcBorders>
              <w:top w:val="single" w:sz="4" w:space="0" w:color="auto"/>
              <w:left w:val="single" w:sz="4" w:space="0" w:color="auto"/>
              <w:bottom w:val="single" w:sz="4" w:space="0" w:color="auto"/>
              <w:right w:val="single" w:sz="4" w:space="0" w:color="auto"/>
            </w:tcBorders>
            <w:shd w:val="clear" w:color="auto" w:fill="auto"/>
            <w:hideMark/>
          </w:tcPr>
          <w:p w14:paraId="37DC50DC" w14:textId="77777777" w:rsidR="0038517D" w:rsidRPr="00D77659" w:rsidRDefault="0038517D" w:rsidP="0038517D">
            <w:pPr>
              <w:pStyle w:val="TableParagraph"/>
              <w:spacing w:before="60" w:line="238" w:lineRule="exact"/>
              <w:jc w:val="center"/>
              <w:rPr>
                <w:rFonts w:ascii="Times New Roman"/>
                <w:b/>
                <w:spacing w:val="-1"/>
                <w:sz w:val="24"/>
                <w:szCs w:val="24"/>
                <w:lang w:val="es-PE"/>
              </w:rPr>
            </w:pPr>
            <w:r w:rsidRPr="00D77659">
              <w:rPr>
                <w:rFonts w:ascii="Times New Roman"/>
                <w:b/>
                <w:spacing w:val="-1"/>
                <w:sz w:val="24"/>
                <w:szCs w:val="24"/>
                <w:lang w:val="es-PE"/>
              </w:rPr>
              <w:t>Nombre del Proyecto</w:t>
            </w:r>
          </w:p>
        </w:tc>
        <w:tc>
          <w:tcPr>
            <w:tcW w:w="4101" w:type="dxa"/>
            <w:tcBorders>
              <w:top w:val="single" w:sz="4" w:space="0" w:color="auto"/>
              <w:left w:val="single" w:sz="4" w:space="0" w:color="auto"/>
              <w:bottom w:val="single" w:sz="4" w:space="0" w:color="auto"/>
              <w:right w:val="single" w:sz="4" w:space="0" w:color="auto"/>
            </w:tcBorders>
            <w:shd w:val="clear" w:color="auto" w:fill="auto"/>
            <w:hideMark/>
          </w:tcPr>
          <w:p w14:paraId="1A16E30A" w14:textId="77777777" w:rsidR="0038517D" w:rsidRPr="00D77659" w:rsidRDefault="0038517D" w:rsidP="0038517D">
            <w:pPr>
              <w:pStyle w:val="TableParagraph"/>
              <w:spacing w:before="60" w:line="238" w:lineRule="exact"/>
              <w:ind w:left="64"/>
              <w:jc w:val="center"/>
              <w:rPr>
                <w:rFonts w:ascii="Times New Roman"/>
                <w:b/>
                <w:spacing w:val="-1"/>
                <w:sz w:val="24"/>
                <w:szCs w:val="24"/>
                <w:lang w:val="es-PE"/>
              </w:rPr>
            </w:pPr>
            <w:r w:rsidRPr="00D77659">
              <w:rPr>
                <w:rFonts w:ascii="Times New Roman"/>
                <w:b/>
                <w:spacing w:val="-1"/>
                <w:sz w:val="24"/>
                <w:szCs w:val="24"/>
                <w:lang w:val="es-PE"/>
              </w:rPr>
              <w:t>Siglas del Proyecto</w:t>
            </w:r>
          </w:p>
        </w:tc>
      </w:tr>
      <w:tr w:rsidR="0038517D" w14:paraId="746C20E9" w14:textId="77777777" w:rsidTr="00CA015D">
        <w:trPr>
          <w:trHeight w:val="559"/>
        </w:trPr>
        <w:tc>
          <w:tcPr>
            <w:tcW w:w="4372" w:type="dxa"/>
            <w:tcBorders>
              <w:top w:val="single" w:sz="4" w:space="0" w:color="auto"/>
              <w:left w:val="single" w:sz="4" w:space="0" w:color="auto"/>
              <w:bottom w:val="single" w:sz="4" w:space="0" w:color="auto"/>
              <w:right w:val="single" w:sz="4" w:space="0" w:color="auto"/>
            </w:tcBorders>
          </w:tcPr>
          <w:p w14:paraId="48A2CE1F" w14:textId="6883111F" w:rsidR="0038517D" w:rsidRPr="00D77659" w:rsidRDefault="00CA015D" w:rsidP="00CA015D">
            <w:pPr>
              <w:spacing w:before="60" w:line="360" w:lineRule="auto"/>
              <w:jc w:val="center"/>
              <w:rPr>
                <w:rFonts w:eastAsia="Verdana"/>
                <w:i/>
                <w:sz w:val="24"/>
                <w:szCs w:val="24"/>
                <w:lang w:val="es-PE"/>
              </w:rPr>
            </w:pPr>
            <w:r>
              <w:rPr>
                <w:rFonts w:ascii="Times New Roman" w:eastAsia="Times New Roman" w:hAnsi="Times New Roman"/>
                <w:color w:val="000000"/>
                <w:sz w:val="24"/>
                <w:szCs w:val="24"/>
                <w:lang w:eastAsia="es-VE"/>
              </w:rPr>
              <w:t>Solución de BI para la planeación Efectiva de los Recursos y Administración del ISJC</w:t>
            </w:r>
          </w:p>
        </w:tc>
        <w:tc>
          <w:tcPr>
            <w:tcW w:w="4101" w:type="dxa"/>
            <w:tcBorders>
              <w:top w:val="single" w:sz="4" w:space="0" w:color="auto"/>
              <w:left w:val="single" w:sz="4" w:space="0" w:color="auto"/>
              <w:bottom w:val="single" w:sz="4" w:space="0" w:color="auto"/>
              <w:right w:val="single" w:sz="4" w:space="0" w:color="auto"/>
            </w:tcBorders>
          </w:tcPr>
          <w:p w14:paraId="28CA5002" w14:textId="2EF17F7A" w:rsidR="0038517D" w:rsidRPr="00CA015D" w:rsidRDefault="00CA015D" w:rsidP="0038517D">
            <w:pPr>
              <w:spacing w:before="60"/>
              <w:jc w:val="center"/>
              <w:rPr>
                <w:rFonts w:ascii="Times New Roman" w:eastAsia="Verdana" w:hAnsi="Times New Roman" w:cs="Times New Roman"/>
                <w:b/>
                <w:sz w:val="24"/>
                <w:szCs w:val="24"/>
                <w:lang w:val="es-PE"/>
              </w:rPr>
            </w:pPr>
            <w:r w:rsidRPr="00CA015D">
              <w:rPr>
                <w:rFonts w:ascii="Times New Roman" w:eastAsia="Verdana" w:hAnsi="Times New Roman" w:cs="Times New Roman"/>
                <w:b/>
                <w:sz w:val="24"/>
                <w:szCs w:val="24"/>
                <w:lang w:val="es-PE"/>
              </w:rPr>
              <w:t>BI-ISJC-01</w:t>
            </w:r>
          </w:p>
        </w:tc>
      </w:tr>
    </w:tbl>
    <w:p w14:paraId="73376FB8" w14:textId="77777777" w:rsidR="0038517D" w:rsidRDefault="0038517D" w:rsidP="0038517D">
      <w:pPr>
        <w:spacing w:before="8"/>
        <w:rPr>
          <w:rFonts w:ascii="Verdana" w:eastAsia="Verdana" w:hAnsi="Verdana" w:cs="Verdana"/>
          <w:i/>
          <w:sz w:val="16"/>
          <w:szCs w:val="16"/>
          <w:lang w:val="es-PE"/>
        </w:rPr>
      </w:pPr>
    </w:p>
    <w:tbl>
      <w:tblPr>
        <w:tblStyle w:val="NormalTable0"/>
        <w:tblW w:w="8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71"/>
        <w:gridCol w:w="4629"/>
      </w:tblGrid>
      <w:tr w:rsidR="0038517D" w14:paraId="334AE9C8" w14:textId="77777777" w:rsidTr="00CA015D">
        <w:trPr>
          <w:trHeight w:val="250"/>
        </w:trPr>
        <w:tc>
          <w:tcPr>
            <w:tcW w:w="8500" w:type="dxa"/>
            <w:gridSpan w:val="2"/>
            <w:shd w:val="clear" w:color="auto" w:fill="auto"/>
            <w:hideMark/>
          </w:tcPr>
          <w:p w14:paraId="12B5042C" w14:textId="77777777" w:rsidR="0038517D" w:rsidRDefault="0038517D" w:rsidP="00C90758">
            <w:pPr>
              <w:pStyle w:val="TableParagraph"/>
              <w:spacing w:line="238" w:lineRule="exact"/>
              <w:ind w:left="31"/>
              <w:jc w:val="center"/>
              <w:rPr>
                <w:rFonts w:ascii="Times New Roman"/>
                <w:b/>
                <w:spacing w:val="-1"/>
                <w:sz w:val="24"/>
                <w:szCs w:val="24"/>
                <w:lang w:val="es-PE"/>
              </w:rPr>
            </w:pPr>
            <w:r w:rsidRPr="00D77659">
              <w:rPr>
                <w:rFonts w:ascii="Times New Roman"/>
                <w:b/>
                <w:spacing w:val="-1"/>
                <w:sz w:val="24"/>
                <w:szCs w:val="24"/>
                <w:lang w:val="es-PE"/>
              </w:rPr>
              <w:t>Descripción del Alcance del Producto</w:t>
            </w:r>
          </w:p>
          <w:p w14:paraId="30C5E765" w14:textId="5E0C2359" w:rsidR="00C90758" w:rsidRPr="00D77659" w:rsidRDefault="00C90758" w:rsidP="00C90758">
            <w:pPr>
              <w:pStyle w:val="TableParagraph"/>
              <w:spacing w:line="238" w:lineRule="exact"/>
              <w:ind w:left="31"/>
              <w:jc w:val="center"/>
              <w:rPr>
                <w:rFonts w:ascii="Times New Roman" w:eastAsia="Verdana"/>
                <w:sz w:val="24"/>
                <w:szCs w:val="24"/>
                <w:lang w:val="es-PE"/>
              </w:rPr>
            </w:pPr>
          </w:p>
        </w:tc>
      </w:tr>
      <w:tr w:rsidR="0038517D" w14:paraId="738F6756" w14:textId="77777777" w:rsidTr="00CA015D">
        <w:trPr>
          <w:trHeight w:val="366"/>
        </w:trPr>
        <w:tc>
          <w:tcPr>
            <w:tcW w:w="3871" w:type="dxa"/>
            <w:shd w:val="clear" w:color="auto" w:fill="auto"/>
            <w:hideMark/>
          </w:tcPr>
          <w:p w14:paraId="5BF75A32" w14:textId="77777777" w:rsidR="0038517D" w:rsidRPr="00D77659" w:rsidRDefault="0038517D" w:rsidP="0038517D">
            <w:pPr>
              <w:pStyle w:val="TableParagraph"/>
              <w:spacing w:line="249" w:lineRule="auto"/>
              <w:ind w:left="31" w:right="61"/>
              <w:jc w:val="both"/>
              <w:rPr>
                <w:rFonts w:ascii="Times New Roman" w:eastAsia="Verdana"/>
                <w:sz w:val="24"/>
                <w:szCs w:val="24"/>
                <w:lang w:val="es-PE"/>
              </w:rPr>
            </w:pPr>
            <w:r w:rsidRPr="00C90758">
              <w:rPr>
                <w:rFonts w:ascii="Times New Roman"/>
                <w:b/>
                <w:spacing w:val="-1"/>
                <w:sz w:val="24"/>
                <w:szCs w:val="24"/>
                <w:lang w:val="es-PE"/>
              </w:rPr>
              <w:t>Requisitos</w:t>
            </w:r>
            <w:r w:rsidRPr="00D77659">
              <w:rPr>
                <w:rFonts w:ascii="Times New Roman"/>
                <w:b/>
                <w:i/>
                <w:spacing w:val="-1"/>
                <w:sz w:val="24"/>
                <w:szCs w:val="24"/>
                <w:lang w:val="es-PE"/>
              </w:rPr>
              <w:t>:</w:t>
            </w:r>
          </w:p>
        </w:tc>
        <w:tc>
          <w:tcPr>
            <w:tcW w:w="4629" w:type="dxa"/>
            <w:shd w:val="clear" w:color="auto" w:fill="auto"/>
            <w:hideMark/>
          </w:tcPr>
          <w:p w14:paraId="3B4C2760" w14:textId="77777777" w:rsidR="0038517D" w:rsidRPr="00D77659" w:rsidRDefault="0038517D" w:rsidP="0038517D">
            <w:pPr>
              <w:pStyle w:val="TableParagraph"/>
              <w:spacing w:before="2" w:line="235" w:lineRule="auto"/>
              <w:ind w:left="63" w:right="28"/>
              <w:jc w:val="both"/>
              <w:rPr>
                <w:rFonts w:ascii="Times New Roman" w:eastAsia="Verdana"/>
                <w:sz w:val="24"/>
                <w:szCs w:val="24"/>
                <w:lang w:val="es-PE"/>
              </w:rPr>
            </w:pPr>
            <w:r w:rsidRPr="00C90758">
              <w:rPr>
                <w:rFonts w:ascii="Times New Roman"/>
                <w:b/>
                <w:spacing w:val="-1"/>
                <w:sz w:val="24"/>
                <w:szCs w:val="24"/>
                <w:lang w:val="es-PE"/>
              </w:rPr>
              <w:t>Características</w:t>
            </w:r>
          </w:p>
        </w:tc>
      </w:tr>
      <w:tr w:rsidR="00CA015D" w14:paraId="205B8909" w14:textId="77777777" w:rsidTr="00CA015D">
        <w:trPr>
          <w:trHeight w:val="800"/>
        </w:trPr>
        <w:tc>
          <w:tcPr>
            <w:tcW w:w="3871" w:type="dxa"/>
          </w:tcPr>
          <w:p w14:paraId="5F7C49CC" w14:textId="381C5C4F" w:rsidR="00CA015D" w:rsidRPr="00CA015D" w:rsidRDefault="00CA015D" w:rsidP="00C90758">
            <w:pPr>
              <w:pStyle w:val="TableParagraph"/>
              <w:spacing w:line="360" w:lineRule="auto"/>
              <w:ind w:right="67"/>
              <w:jc w:val="both"/>
              <w:rPr>
                <w:rFonts w:ascii="Times New Roman"/>
                <w:sz w:val="24"/>
                <w:szCs w:val="24"/>
                <w:lang w:val="es-HN"/>
              </w:rPr>
            </w:pPr>
            <w:r>
              <w:rPr>
                <w:rFonts w:ascii="Times New Roman"/>
                <w:sz w:val="24"/>
                <w:szCs w:val="24"/>
                <w:lang w:val="es-HN"/>
              </w:rPr>
              <w:t xml:space="preserve">Desarrollo de un </w:t>
            </w:r>
            <w:r w:rsidRPr="00CA015D">
              <w:rPr>
                <w:rFonts w:ascii="Times New Roman"/>
                <w:sz w:val="24"/>
                <w:szCs w:val="24"/>
                <w:lang w:val="es-HN"/>
              </w:rPr>
              <w:t>Análisis</w:t>
            </w:r>
            <w:r>
              <w:rPr>
                <w:rFonts w:ascii="Times New Roman"/>
                <w:sz w:val="24"/>
                <w:szCs w:val="24"/>
                <w:lang w:val="es-HN"/>
              </w:rPr>
              <w:t xml:space="preserve"> completo </w:t>
            </w:r>
            <w:r w:rsidRPr="00CA015D">
              <w:rPr>
                <w:rFonts w:ascii="Times New Roman"/>
                <w:sz w:val="24"/>
                <w:szCs w:val="24"/>
                <w:lang w:val="es-HN"/>
              </w:rPr>
              <w:t xml:space="preserve"> del Proyecto</w:t>
            </w:r>
          </w:p>
        </w:tc>
        <w:tc>
          <w:tcPr>
            <w:tcW w:w="4629" w:type="dxa"/>
          </w:tcPr>
          <w:p w14:paraId="3E28052E" w14:textId="11660484" w:rsidR="00CA015D" w:rsidRPr="00DC70E0" w:rsidRDefault="00CA015D" w:rsidP="00CA015D">
            <w:pPr>
              <w:pStyle w:val="TableParagraph"/>
              <w:spacing w:line="360" w:lineRule="auto"/>
              <w:ind w:left="63" w:right="69"/>
              <w:rPr>
                <w:rFonts w:ascii="Times New Roman"/>
                <w:b/>
                <w:sz w:val="24"/>
                <w:szCs w:val="24"/>
                <w:lang w:val="es-PE"/>
              </w:rPr>
            </w:pPr>
            <w:r w:rsidRPr="00CA015D">
              <w:rPr>
                <w:rFonts w:ascii="Times New Roman"/>
                <w:sz w:val="24"/>
                <w:szCs w:val="24"/>
                <w:lang w:val="es-ES"/>
              </w:rPr>
              <w:t>Identificar  y Recolectar Requerimientos</w:t>
            </w:r>
            <w:r>
              <w:rPr>
                <w:rFonts w:ascii="Times New Roman"/>
                <w:sz w:val="24"/>
                <w:szCs w:val="24"/>
                <w:lang w:val="es-ES"/>
              </w:rPr>
              <w:t>,</w:t>
            </w:r>
            <w:r w:rsidRPr="00CA015D">
              <w:rPr>
                <w:rFonts w:ascii="Times New Roman"/>
                <w:sz w:val="24"/>
                <w:szCs w:val="24"/>
                <w:lang w:val="es-ES"/>
              </w:rPr>
              <w:t xml:space="preserve"> Fuentes de Datos </w:t>
            </w:r>
            <w:r>
              <w:rPr>
                <w:rFonts w:ascii="Times New Roman"/>
                <w:sz w:val="24"/>
                <w:szCs w:val="24"/>
                <w:lang w:val="es-ES"/>
              </w:rPr>
              <w:t>,</w:t>
            </w:r>
            <w:r w:rsidRPr="00CA015D">
              <w:rPr>
                <w:rFonts w:ascii="Times New Roman"/>
                <w:sz w:val="24"/>
                <w:szCs w:val="24"/>
                <w:lang w:val="es-ES"/>
              </w:rPr>
              <w:t xml:space="preserve">Elaborar Plan General de </w:t>
            </w:r>
            <w:r w:rsidRPr="00CA015D">
              <w:rPr>
                <w:rFonts w:ascii="Times New Roman"/>
                <w:sz w:val="24"/>
                <w:szCs w:val="24"/>
                <w:lang w:val="es-ES"/>
              </w:rPr>
              <w:lastRenderedPageBreak/>
              <w:t>Implementación</w:t>
            </w:r>
            <w:r>
              <w:rPr>
                <w:rFonts w:ascii="Times New Roman"/>
                <w:sz w:val="24"/>
                <w:szCs w:val="24"/>
                <w:lang w:val="es-ES"/>
              </w:rPr>
              <w:t>, desarrollo de cronograma de actividades.</w:t>
            </w:r>
          </w:p>
        </w:tc>
      </w:tr>
      <w:tr w:rsidR="00CA015D" w14:paraId="4E64EFDD" w14:textId="77777777" w:rsidTr="00CA015D">
        <w:trPr>
          <w:trHeight w:val="792"/>
        </w:trPr>
        <w:tc>
          <w:tcPr>
            <w:tcW w:w="3871" w:type="dxa"/>
          </w:tcPr>
          <w:p w14:paraId="72A4D125" w14:textId="003D0230" w:rsidR="00CA015D" w:rsidRPr="00CA015D" w:rsidRDefault="00CA015D" w:rsidP="00CA015D">
            <w:pPr>
              <w:pStyle w:val="TableParagraph"/>
              <w:spacing w:line="360" w:lineRule="auto"/>
              <w:ind w:left="381" w:right="64" w:hanging="284"/>
              <w:jc w:val="both"/>
              <w:rPr>
                <w:rFonts w:ascii="Times New Roman" w:eastAsia="Arial"/>
                <w:sz w:val="24"/>
                <w:szCs w:val="24"/>
                <w:lang w:val="es-HN"/>
              </w:rPr>
            </w:pPr>
            <w:r w:rsidRPr="00CA015D">
              <w:rPr>
                <w:rFonts w:ascii="Times New Roman"/>
                <w:sz w:val="24"/>
                <w:szCs w:val="24"/>
                <w:lang w:val="es-HN"/>
              </w:rPr>
              <w:lastRenderedPageBreak/>
              <w:t>Preparación de la Infraestructura</w:t>
            </w:r>
          </w:p>
        </w:tc>
        <w:tc>
          <w:tcPr>
            <w:tcW w:w="4629" w:type="dxa"/>
          </w:tcPr>
          <w:p w14:paraId="06111A30" w14:textId="3AF2DA8F" w:rsidR="00CA015D" w:rsidRDefault="00CA015D" w:rsidP="00CA015D">
            <w:pPr>
              <w:pStyle w:val="TableParagraph"/>
              <w:spacing w:line="360" w:lineRule="auto"/>
              <w:ind w:left="408" w:right="62" w:hanging="345"/>
              <w:rPr>
                <w:rFonts w:ascii="Times New Roman"/>
                <w:sz w:val="24"/>
                <w:szCs w:val="24"/>
                <w:lang w:val="es-ES"/>
              </w:rPr>
            </w:pPr>
            <w:r w:rsidRPr="00CA015D">
              <w:rPr>
                <w:rFonts w:ascii="Times New Roman"/>
                <w:sz w:val="24"/>
                <w:szCs w:val="24"/>
                <w:lang w:val="es-ES"/>
              </w:rPr>
              <w:t>Diseño de la Arquitectura</w:t>
            </w:r>
            <w:r>
              <w:rPr>
                <w:rFonts w:ascii="Times New Roman"/>
                <w:sz w:val="24"/>
                <w:szCs w:val="24"/>
                <w:lang w:val="es-ES"/>
              </w:rPr>
              <w:t xml:space="preserve"> requerida,</w:t>
            </w:r>
          </w:p>
          <w:p w14:paraId="76E3DDAE" w14:textId="77777777" w:rsidR="00CA015D" w:rsidRDefault="00CA015D" w:rsidP="00CA015D">
            <w:pPr>
              <w:pStyle w:val="TableParagraph"/>
              <w:spacing w:line="360" w:lineRule="auto"/>
              <w:ind w:left="408" w:right="62" w:hanging="345"/>
              <w:rPr>
                <w:rFonts w:ascii="Times New Roman"/>
                <w:sz w:val="24"/>
                <w:szCs w:val="24"/>
                <w:lang w:val="es-ES"/>
              </w:rPr>
            </w:pPr>
            <w:r>
              <w:rPr>
                <w:rFonts w:ascii="Times New Roman"/>
                <w:sz w:val="24"/>
                <w:szCs w:val="24"/>
                <w:lang w:val="es-ES"/>
              </w:rPr>
              <w:t>Preparación de Entorno de desarrollo</w:t>
            </w:r>
            <w:r w:rsidRPr="00CA015D">
              <w:rPr>
                <w:rFonts w:ascii="Times New Roman"/>
                <w:sz w:val="24"/>
                <w:szCs w:val="24"/>
                <w:lang w:val="es-ES"/>
              </w:rPr>
              <w:t xml:space="preserve"> DW</w:t>
            </w:r>
            <w:r>
              <w:rPr>
                <w:rFonts w:ascii="Times New Roman"/>
                <w:sz w:val="24"/>
                <w:szCs w:val="24"/>
                <w:lang w:val="es-ES"/>
              </w:rPr>
              <w:t>,</w:t>
            </w:r>
          </w:p>
          <w:p w14:paraId="37F85F18" w14:textId="00FFF843" w:rsidR="00CA015D" w:rsidRPr="00DC70E0" w:rsidRDefault="00CA015D" w:rsidP="00CA015D">
            <w:pPr>
              <w:pStyle w:val="TableParagraph"/>
              <w:spacing w:line="360" w:lineRule="auto"/>
              <w:ind w:left="408" w:right="62" w:hanging="345"/>
              <w:rPr>
                <w:rFonts w:ascii="Times New Roman" w:eastAsia="Arial"/>
                <w:sz w:val="24"/>
                <w:szCs w:val="24"/>
                <w:lang w:val="es-PE"/>
              </w:rPr>
            </w:pPr>
            <w:r>
              <w:rPr>
                <w:rFonts w:ascii="Times New Roman"/>
                <w:sz w:val="24"/>
                <w:szCs w:val="24"/>
                <w:lang w:val="es-ES"/>
              </w:rPr>
              <w:t>ETL y OLAP</w:t>
            </w:r>
          </w:p>
        </w:tc>
      </w:tr>
      <w:tr w:rsidR="00F221F4" w14:paraId="5C32EFFB" w14:textId="77777777" w:rsidTr="00CA015D">
        <w:trPr>
          <w:trHeight w:val="522"/>
        </w:trPr>
        <w:tc>
          <w:tcPr>
            <w:tcW w:w="3871" w:type="dxa"/>
          </w:tcPr>
          <w:p w14:paraId="1152CA74" w14:textId="3F8990C1" w:rsidR="00F221F4" w:rsidRPr="00CA015D" w:rsidRDefault="00F221F4" w:rsidP="00F221F4">
            <w:pPr>
              <w:pStyle w:val="TableParagraph"/>
              <w:spacing w:line="360" w:lineRule="auto"/>
              <w:ind w:left="381" w:right="63" w:hanging="318"/>
              <w:jc w:val="both"/>
              <w:rPr>
                <w:rFonts w:ascii="Times New Roman" w:eastAsia="Arial"/>
                <w:sz w:val="24"/>
                <w:szCs w:val="24"/>
                <w:lang w:val="es-HN"/>
              </w:rPr>
            </w:pPr>
            <w:r w:rsidRPr="00CA015D">
              <w:rPr>
                <w:rFonts w:ascii="Times New Roman"/>
                <w:sz w:val="24"/>
                <w:szCs w:val="24"/>
                <w:lang w:val="es-HN"/>
              </w:rPr>
              <w:t>Preparación del  Datawarehouse</w:t>
            </w:r>
          </w:p>
        </w:tc>
        <w:tc>
          <w:tcPr>
            <w:tcW w:w="4629" w:type="dxa"/>
          </w:tcPr>
          <w:p w14:paraId="302D7D76" w14:textId="7EAD1649" w:rsidR="00F221F4" w:rsidRPr="00DC70E0" w:rsidRDefault="00F221F4" w:rsidP="00F221F4">
            <w:pPr>
              <w:pStyle w:val="TableParagraph"/>
              <w:spacing w:line="360" w:lineRule="auto"/>
              <w:ind w:left="63" w:right="68"/>
              <w:rPr>
                <w:rFonts w:ascii="Times New Roman" w:eastAsia="Arial"/>
                <w:sz w:val="24"/>
                <w:szCs w:val="24"/>
                <w:lang w:val="es-PE"/>
              </w:rPr>
            </w:pPr>
            <w:r w:rsidRPr="00F221F4">
              <w:rPr>
                <w:rFonts w:ascii="Times New Roman"/>
                <w:sz w:val="24"/>
                <w:szCs w:val="24"/>
                <w:lang w:val="es-ES"/>
              </w:rPr>
              <w:t>Diseño y Construcción del DWH</w:t>
            </w:r>
          </w:p>
        </w:tc>
      </w:tr>
      <w:tr w:rsidR="00F221F4" w14:paraId="58552778" w14:textId="77777777" w:rsidTr="00CA015D">
        <w:trPr>
          <w:trHeight w:val="522"/>
        </w:trPr>
        <w:tc>
          <w:tcPr>
            <w:tcW w:w="3871" w:type="dxa"/>
          </w:tcPr>
          <w:p w14:paraId="292D6167" w14:textId="1B830120" w:rsidR="00F221F4" w:rsidRPr="00CA015D" w:rsidRDefault="00F221F4" w:rsidP="00F221F4">
            <w:pPr>
              <w:pStyle w:val="TableParagraph"/>
              <w:spacing w:line="360" w:lineRule="auto"/>
              <w:ind w:left="381" w:right="63" w:hanging="318"/>
              <w:jc w:val="both"/>
              <w:rPr>
                <w:rFonts w:ascii="Times New Roman"/>
                <w:sz w:val="24"/>
                <w:szCs w:val="24"/>
                <w:lang w:val="es-HN"/>
              </w:rPr>
            </w:pPr>
            <w:r w:rsidRPr="00CA015D">
              <w:rPr>
                <w:rFonts w:ascii="Times New Roman"/>
                <w:sz w:val="24"/>
                <w:szCs w:val="24"/>
                <w:lang w:val="es-HN"/>
              </w:rPr>
              <w:t>Diseño del  ETL</w:t>
            </w:r>
          </w:p>
        </w:tc>
        <w:tc>
          <w:tcPr>
            <w:tcW w:w="4629" w:type="dxa"/>
          </w:tcPr>
          <w:p w14:paraId="4CFE7180" w14:textId="383C6C6C" w:rsidR="00F221F4" w:rsidRPr="008B27B7" w:rsidRDefault="00F221F4" w:rsidP="00F221F4">
            <w:pPr>
              <w:pStyle w:val="TableParagraph"/>
              <w:spacing w:line="360" w:lineRule="auto"/>
              <w:ind w:left="63" w:right="68"/>
              <w:rPr>
                <w:rFonts w:ascii="Times New Roman"/>
                <w:sz w:val="24"/>
                <w:szCs w:val="24"/>
                <w:lang w:val="es-PE"/>
              </w:rPr>
            </w:pPr>
            <w:r w:rsidRPr="00F221F4">
              <w:rPr>
                <w:rFonts w:ascii="Times New Roman"/>
                <w:sz w:val="24"/>
                <w:szCs w:val="24"/>
                <w:lang w:val="es-ES"/>
              </w:rPr>
              <w:t>Elaborar el Mapeo de Datos</w:t>
            </w:r>
            <w:r>
              <w:rPr>
                <w:rFonts w:ascii="Times New Roman"/>
                <w:sz w:val="24"/>
                <w:szCs w:val="24"/>
                <w:lang w:val="es-ES"/>
              </w:rPr>
              <w:t xml:space="preserve">, </w:t>
            </w:r>
            <w:r w:rsidRPr="00F221F4">
              <w:rPr>
                <w:rFonts w:ascii="Times New Roman"/>
                <w:sz w:val="24"/>
                <w:szCs w:val="24"/>
                <w:lang w:val="es-ES"/>
              </w:rPr>
              <w:t>Diseño de</w:t>
            </w:r>
            <w:r w:rsidR="00FE39B3">
              <w:rPr>
                <w:rFonts w:ascii="Times New Roman"/>
                <w:sz w:val="24"/>
                <w:szCs w:val="24"/>
                <w:lang w:val="es-ES"/>
              </w:rPr>
              <w:t xml:space="preserve"> </w:t>
            </w:r>
            <w:r w:rsidRPr="00F221F4">
              <w:rPr>
                <w:rFonts w:ascii="Times New Roman"/>
                <w:sz w:val="24"/>
                <w:szCs w:val="24"/>
                <w:lang w:val="es-ES"/>
              </w:rPr>
              <w:t>l</w:t>
            </w:r>
            <w:r w:rsidR="00FE39B3">
              <w:rPr>
                <w:rFonts w:ascii="Times New Roman"/>
                <w:sz w:val="24"/>
                <w:szCs w:val="24"/>
                <w:lang w:val="es-ES"/>
              </w:rPr>
              <w:t>os</w:t>
            </w:r>
            <w:r w:rsidRPr="00F221F4">
              <w:rPr>
                <w:rFonts w:ascii="Times New Roman"/>
                <w:sz w:val="24"/>
                <w:szCs w:val="24"/>
                <w:lang w:val="es-ES"/>
              </w:rPr>
              <w:t xml:space="preserve"> Proceso</w:t>
            </w:r>
            <w:r w:rsidR="00FE39B3">
              <w:rPr>
                <w:rFonts w:ascii="Times New Roman"/>
                <w:sz w:val="24"/>
                <w:szCs w:val="24"/>
                <w:lang w:val="es-ES"/>
              </w:rPr>
              <w:t>s</w:t>
            </w:r>
            <w:r w:rsidRPr="00F221F4">
              <w:rPr>
                <w:rFonts w:ascii="Times New Roman"/>
                <w:sz w:val="24"/>
                <w:szCs w:val="24"/>
                <w:lang w:val="es-ES"/>
              </w:rPr>
              <w:t xml:space="preserve"> de Extracción</w:t>
            </w:r>
            <w:r>
              <w:rPr>
                <w:rFonts w:ascii="Times New Roman"/>
                <w:sz w:val="24"/>
                <w:szCs w:val="24"/>
                <w:lang w:val="es-ES"/>
              </w:rPr>
              <w:t xml:space="preserve">, </w:t>
            </w:r>
            <w:r w:rsidRPr="00F221F4">
              <w:rPr>
                <w:rFonts w:ascii="Times New Roman"/>
                <w:sz w:val="24"/>
                <w:szCs w:val="24"/>
                <w:lang w:val="es-ES"/>
              </w:rPr>
              <w:t>Transformación</w:t>
            </w:r>
            <w:r>
              <w:rPr>
                <w:rFonts w:ascii="Times New Roman"/>
                <w:sz w:val="24"/>
                <w:szCs w:val="24"/>
                <w:lang w:val="es-ES"/>
              </w:rPr>
              <w:t xml:space="preserve"> y carga.</w:t>
            </w:r>
          </w:p>
        </w:tc>
      </w:tr>
      <w:tr w:rsidR="00F221F4" w14:paraId="515B6F5E" w14:textId="77777777" w:rsidTr="00CA015D">
        <w:trPr>
          <w:trHeight w:val="522"/>
        </w:trPr>
        <w:tc>
          <w:tcPr>
            <w:tcW w:w="3871" w:type="dxa"/>
          </w:tcPr>
          <w:p w14:paraId="55D81CFB" w14:textId="0BCEF5A8" w:rsidR="00F221F4" w:rsidRPr="00CA015D" w:rsidRDefault="00F221F4" w:rsidP="00F221F4">
            <w:pPr>
              <w:pStyle w:val="TableParagraph"/>
              <w:spacing w:line="360" w:lineRule="auto"/>
              <w:ind w:left="381" w:right="63" w:hanging="318"/>
              <w:jc w:val="both"/>
              <w:rPr>
                <w:rFonts w:ascii="Times New Roman"/>
                <w:sz w:val="24"/>
                <w:szCs w:val="24"/>
                <w:lang w:val="es-HN"/>
              </w:rPr>
            </w:pPr>
            <w:r w:rsidRPr="00CA015D">
              <w:rPr>
                <w:rFonts w:ascii="Times New Roman"/>
                <w:sz w:val="24"/>
                <w:szCs w:val="24"/>
                <w:lang w:val="es-HN"/>
              </w:rPr>
              <w:t>Construcción del ETL</w:t>
            </w:r>
          </w:p>
        </w:tc>
        <w:tc>
          <w:tcPr>
            <w:tcW w:w="4629" w:type="dxa"/>
          </w:tcPr>
          <w:p w14:paraId="5EDCA2B9" w14:textId="3F9D278B" w:rsidR="00F221F4" w:rsidRPr="00383D9D" w:rsidRDefault="00F221F4" w:rsidP="00F221F4">
            <w:pPr>
              <w:pStyle w:val="TableParagraph"/>
              <w:spacing w:line="360" w:lineRule="auto"/>
              <w:ind w:left="63" w:right="68"/>
              <w:rPr>
                <w:rFonts w:ascii="Times New Roman"/>
                <w:sz w:val="24"/>
                <w:szCs w:val="24"/>
                <w:lang w:val="es-PE"/>
              </w:rPr>
            </w:pPr>
            <w:r>
              <w:rPr>
                <w:rFonts w:ascii="Times New Roman"/>
                <w:sz w:val="24"/>
                <w:szCs w:val="24"/>
                <w:lang w:val="es-ES"/>
              </w:rPr>
              <w:t>Construcción</w:t>
            </w:r>
            <w:r w:rsidRPr="00F221F4">
              <w:rPr>
                <w:rFonts w:ascii="Times New Roman"/>
                <w:sz w:val="24"/>
                <w:szCs w:val="24"/>
                <w:lang w:val="es-ES"/>
              </w:rPr>
              <w:t xml:space="preserve"> del Proceso de Extracción</w:t>
            </w:r>
            <w:r>
              <w:rPr>
                <w:rFonts w:ascii="Times New Roman"/>
                <w:sz w:val="24"/>
                <w:szCs w:val="24"/>
                <w:lang w:val="es-ES"/>
              </w:rPr>
              <w:t xml:space="preserve">, </w:t>
            </w:r>
            <w:r w:rsidRPr="00F221F4">
              <w:rPr>
                <w:rFonts w:ascii="Times New Roman"/>
                <w:sz w:val="24"/>
                <w:szCs w:val="24"/>
                <w:lang w:val="es-ES"/>
              </w:rPr>
              <w:t>Transformación</w:t>
            </w:r>
            <w:r>
              <w:rPr>
                <w:rFonts w:ascii="Times New Roman"/>
                <w:sz w:val="24"/>
                <w:szCs w:val="24"/>
                <w:lang w:val="es-ES"/>
              </w:rPr>
              <w:t xml:space="preserve"> y carga en el IDE.</w:t>
            </w:r>
          </w:p>
        </w:tc>
      </w:tr>
      <w:tr w:rsidR="00F221F4" w14:paraId="5966D00A" w14:textId="77777777" w:rsidTr="00CA015D">
        <w:trPr>
          <w:trHeight w:val="522"/>
        </w:trPr>
        <w:tc>
          <w:tcPr>
            <w:tcW w:w="3871" w:type="dxa"/>
          </w:tcPr>
          <w:p w14:paraId="3340AD41" w14:textId="58480558" w:rsidR="00F221F4" w:rsidRPr="00CA015D" w:rsidRDefault="00F221F4" w:rsidP="00F221F4">
            <w:pPr>
              <w:pStyle w:val="TableParagraph"/>
              <w:spacing w:line="360" w:lineRule="auto"/>
              <w:ind w:left="381" w:right="63" w:hanging="318"/>
              <w:jc w:val="both"/>
              <w:rPr>
                <w:rFonts w:ascii="Times New Roman"/>
                <w:sz w:val="24"/>
                <w:szCs w:val="24"/>
                <w:lang w:val="es-HN"/>
              </w:rPr>
            </w:pPr>
            <w:r w:rsidRPr="00CA015D">
              <w:rPr>
                <w:rFonts w:ascii="Times New Roman" w:eastAsia="Times New Roman"/>
                <w:color w:val="000000"/>
                <w:sz w:val="24"/>
                <w:szCs w:val="24"/>
                <w:lang w:val="es-HN" w:eastAsia="es-VE"/>
              </w:rPr>
              <w:t>Preparación de los cubos OLAP</w:t>
            </w:r>
          </w:p>
        </w:tc>
        <w:tc>
          <w:tcPr>
            <w:tcW w:w="4629" w:type="dxa"/>
          </w:tcPr>
          <w:p w14:paraId="534356D3" w14:textId="3E27C6E1" w:rsidR="00F221F4" w:rsidRPr="00383D9D" w:rsidRDefault="00F221F4" w:rsidP="00F221F4">
            <w:pPr>
              <w:pStyle w:val="TableParagraph"/>
              <w:spacing w:line="360" w:lineRule="auto"/>
              <w:ind w:left="63" w:right="68"/>
              <w:rPr>
                <w:rFonts w:ascii="Times New Roman"/>
                <w:sz w:val="24"/>
                <w:szCs w:val="24"/>
                <w:lang w:val="es-PE"/>
              </w:rPr>
            </w:pPr>
            <w:r w:rsidRPr="00F221F4">
              <w:rPr>
                <w:rFonts w:ascii="Times New Roman"/>
                <w:sz w:val="24"/>
                <w:szCs w:val="24"/>
                <w:lang w:val="es-ES"/>
              </w:rPr>
              <w:t>Diseño</w:t>
            </w:r>
            <w:r>
              <w:rPr>
                <w:rFonts w:ascii="Times New Roman"/>
                <w:sz w:val="24"/>
                <w:szCs w:val="24"/>
                <w:lang w:val="es-ES"/>
              </w:rPr>
              <w:t xml:space="preserve"> ,</w:t>
            </w:r>
            <w:r w:rsidRPr="00F221F4">
              <w:rPr>
                <w:rFonts w:ascii="Times New Roman"/>
                <w:sz w:val="24"/>
                <w:szCs w:val="24"/>
                <w:lang w:val="es-ES"/>
              </w:rPr>
              <w:t xml:space="preserve"> Construcción </w:t>
            </w:r>
            <w:r>
              <w:rPr>
                <w:rFonts w:ascii="Times New Roman"/>
                <w:sz w:val="24"/>
                <w:szCs w:val="24"/>
                <w:lang w:val="es-ES"/>
              </w:rPr>
              <w:t xml:space="preserve">y </w:t>
            </w:r>
            <w:r w:rsidRPr="00F221F4">
              <w:rPr>
                <w:rFonts w:ascii="Times New Roman"/>
                <w:sz w:val="24"/>
                <w:szCs w:val="24"/>
                <w:lang w:val="es-ES"/>
              </w:rPr>
              <w:t xml:space="preserve">Configuración de Cubos OLAP, </w:t>
            </w:r>
          </w:p>
        </w:tc>
      </w:tr>
      <w:tr w:rsidR="00F221F4" w14:paraId="053B2F39" w14:textId="77777777" w:rsidTr="00CA015D">
        <w:trPr>
          <w:trHeight w:val="522"/>
        </w:trPr>
        <w:tc>
          <w:tcPr>
            <w:tcW w:w="3871" w:type="dxa"/>
          </w:tcPr>
          <w:p w14:paraId="239ADE65" w14:textId="4A8F5E85" w:rsidR="00F221F4" w:rsidRPr="00CA015D" w:rsidRDefault="00F221F4" w:rsidP="00F221F4">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eastAsia="Times New Roman"/>
                <w:color w:val="000000"/>
                <w:sz w:val="24"/>
                <w:szCs w:val="24"/>
                <w:lang w:val="es-HN" w:eastAsia="es-VE"/>
              </w:rPr>
              <w:t xml:space="preserve">Diseño y construcción de Reportes </w:t>
            </w:r>
          </w:p>
        </w:tc>
        <w:tc>
          <w:tcPr>
            <w:tcW w:w="4629" w:type="dxa"/>
          </w:tcPr>
          <w:p w14:paraId="07528EC1" w14:textId="036726E9" w:rsidR="00F221F4" w:rsidRPr="00BB3320" w:rsidRDefault="00F221F4" w:rsidP="00F221F4">
            <w:pPr>
              <w:pStyle w:val="TableParagraph"/>
              <w:spacing w:line="360" w:lineRule="auto"/>
              <w:ind w:left="63" w:right="68"/>
              <w:rPr>
                <w:rFonts w:ascii="Times New Roman"/>
                <w:sz w:val="24"/>
                <w:szCs w:val="24"/>
                <w:lang w:val="es-ES"/>
              </w:rPr>
            </w:pPr>
            <w:r w:rsidRPr="00BB3320">
              <w:rPr>
                <w:rFonts w:ascii="Times New Roman"/>
                <w:sz w:val="24"/>
                <w:szCs w:val="24"/>
                <w:lang w:val="es-ES"/>
              </w:rPr>
              <w:t>Diseño</w:t>
            </w:r>
            <w:r w:rsidR="00BB3320" w:rsidRPr="00BB3320">
              <w:rPr>
                <w:rFonts w:ascii="Times New Roman"/>
                <w:sz w:val="24"/>
                <w:szCs w:val="24"/>
                <w:lang w:val="es-ES"/>
              </w:rPr>
              <w:t xml:space="preserve"> y</w:t>
            </w:r>
            <w:r w:rsidR="00BB3320">
              <w:rPr>
                <w:rFonts w:ascii="Times New Roman"/>
                <w:sz w:val="24"/>
                <w:szCs w:val="24"/>
                <w:lang w:val="es-ES"/>
              </w:rPr>
              <w:t xml:space="preserve"> </w:t>
            </w:r>
            <w:r w:rsidR="00BB3320" w:rsidRPr="00BB3320">
              <w:rPr>
                <w:rFonts w:ascii="Times New Roman"/>
                <w:sz w:val="24"/>
                <w:szCs w:val="24"/>
                <w:lang w:val="es-ES"/>
              </w:rPr>
              <w:t>construcción</w:t>
            </w:r>
            <w:r w:rsidRPr="00BB3320">
              <w:rPr>
                <w:rFonts w:ascii="Times New Roman"/>
                <w:sz w:val="24"/>
                <w:szCs w:val="24"/>
                <w:lang w:val="es-ES"/>
              </w:rPr>
              <w:t xml:space="preserve"> de Reportes</w:t>
            </w:r>
            <w:r w:rsidR="00BB3320" w:rsidRPr="00BB3320">
              <w:rPr>
                <w:rFonts w:ascii="Times New Roman"/>
                <w:sz w:val="24"/>
                <w:szCs w:val="24"/>
                <w:lang w:val="es-ES"/>
              </w:rPr>
              <w:t xml:space="preserve"> DWH</w:t>
            </w:r>
            <w:r w:rsidR="00BB3320">
              <w:rPr>
                <w:rFonts w:ascii="Times New Roman"/>
                <w:sz w:val="24"/>
                <w:szCs w:val="24"/>
                <w:lang w:val="es-ES"/>
              </w:rPr>
              <w:t>, OLAP y Dashboard</w:t>
            </w:r>
          </w:p>
        </w:tc>
      </w:tr>
      <w:tr w:rsidR="00BB3320" w14:paraId="05FB90C2" w14:textId="77777777" w:rsidTr="00CA015D">
        <w:trPr>
          <w:trHeight w:val="522"/>
        </w:trPr>
        <w:tc>
          <w:tcPr>
            <w:tcW w:w="3871" w:type="dxa"/>
          </w:tcPr>
          <w:p w14:paraId="2B334DB0" w14:textId="1EED1189" w:rsidR="00BB3320" w:rsidRPr="00CA015D" w:rsidRDefault="00BB3320" w:rsidP="00BB3320">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eastAsia="Times New Roman"/>
                <w:color w:val="000000"/>
                <w:sz w:val="24"/>
                <w:szCs w:val="24"/>
                <w:lang w:val="es-HN" w:eastAsia="es-VE"/>
              </w:rPr>
              <w:t>Pruebas Integrales</w:t>
            </w:r>
          </w:p>
        </w:tc>
        <w:tc>
          <w:tcPr>
            <w:tcW w:w="4629" w:type="dxa"/>
          </w:tcPr>
          <w:p w14:paraId="6A381E9E" w14:textId="65C847C3" w:rsidR="00BB3320" w:rsidRPr="00383D9D" w:rsidRDefault="00BB3320" w:rsidP="00BB3320">
            <w:pPr>
              <w:pStyle w:val="TableParagraph"/>
              <w:spacing w:line="360" w:lineRule="auto"/>
              <w:ind w:left="63" w:right="68"/>
              <w:rPr>
                <w:rFonts w:ascii="Times New Roman"/>
                <w:sz w:val="24"/>
                <w:szCs w:val="24"/>
                <w:lang w:val="es-PE"/>
              </w:rPr>
            </w:pPr>
            <w:r w:rsidRPr="00BB3320">
              <w:rPr>
                <w:rFonts w:ascii="Times New Roman"/>
                <w:sz w:val="24"/>
                <w:szCs w:val="24"/>
                <w:lang w:val="es-ES"/>
              </w:rPr>
              <w:t>Diseño de Casos de Prueba</w:t>
            </w:r>
            <w:r>
              <w:rPr>
                <w:rFonts w:ascii="Times New Roman"/>
                <w:sz w:val="24"/>
                <w:szCs w:val="24"/>
                <w:lang w:val="es-ES"/>
              </w:rPr>
              <w:t>,</w:t>
            </w:r>
            <w:r w:rsidRPr="00BB3320">
              <w:rPr>
                <w:rFonts w:ascii="Times New Roman"/>
                <w:sz w:val="24"/>
                <w:szCs w:val="24"/>
                <w:lang w:val="es-ES"/>
              </w:rPr>
              <w:t xml:space="preserve"> Preparación</w:t>
            </w:r>
            <w:r>
              <w:rPr>
                <w:rFonts w:ascii="Times New Roman"/>
                <w:sz w:val="24"/>
                <w:szCs w:val="24"/>
                <w:lang w:val="es-ES"/>
              </w:rPr>
              <w:t xml:space="preserve"> y </w:t>
            </w:r>
            <w:r w:rsidRPr="00BB3320">
              <w:rPr>
                <w:rFonts w:ascii="Times New Roman"/>
                <w:sz w:val="24"/>
                <w:szCs w:val="24"/>
                <w:lang w:val="es-ES"/>
              </w:rPr>
              <w:t>Ejecución de Entorno Pruebas Integrales y Rendimiento</w:t>
            </w:r>
          </w:p>
        </w:tc>
      </w:tr>
      <w:tr w:rsidR="00BB3320" w14:paraId="4B3F0C6A" w14:textId="77777777" w:rsidTr="00CA015D">
        <w:trPr>
          <w:trHeight w:val="522"/>
        </w:trPr>
        <w:tc>
          <w:tcPr>
            <w:tcW w:w="3871" w:type="dxa"/>
          </w:tcPr>
          <w:p w14:paraId="6F7ACD66" w14:textId="4CCC23F6" w:rsidR="00BB3320" w:rsidRPr="00CA015D" w:rsidRDefault="00BB3320" w:rsidP="00BB3320">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eastAsia="Times New Roman"/>
                <w:color w:val="000000"/>
                <w:sz w:val="24"/>
                <w:szCs w:val="24"/>
                <w:lang w:val="es-HN" w:eastAsia="es-VE"/>
              </w:rPr>
              <w:t>Entrenamiento de los usuarios.</w:t>
            </w:r>
          </w:p>
        </w:tc>
        <w:tc>
          <w:tcPr>
            <w:tcW w:w="4629" w:type="dxa"/>
          </w:tcPr>
          <w:p w14:paraId="5526C421" w14:textId="2EDBD730" w:rsidR="00BB3320" w:rsidRPr="00383D9D" w:rsidRDefault="00BB3320" w:rsidP="00BB3320">
            <w:pPr>
              <w:pStyle w:val="TableParagraph"/>
              <w:spacing w:line="360" w:lineRule="auto"/>
              <w:ind w:left="63" w:right="68"/>
              <w:rPr>
                <w:rFonts w:ascii="Times New Roman"/>
                <w:sz w:val="24"/>
                <w:szCs w:val="24"/>
                <w:lang w:val="es-PE"/>
              </w:rPr>
            </w:pPr>
            <w:r>
              <w:rPr>
                <w:rFonts w:ascii="Times New Roman"/>
                <w:sz w:val="24"/>
                <w:szCs w:val="24"/>
                <w:lang w:val="es-PE"/>
              </w:rPr>
              <w:t>Capacitación de los usuarios finales</w:t>
            </w:r>
          </w:p>
        </w:tc>
      </w:tr>
      <w:tr w:rsidR="00BB3320" w14:paraId="539B3DC4" w14:textId="77777777" w:rsidTr="00CA015D">
        <w:trPr>
          <w:trHeight w:val="522"/>
        </w:trPr>
        <w:tc>
          <w:tcPr>
            <w:tcW w:w="3871" w:type="dxa"/>
          </w:tcPr>
          <w:p w14:paraId="05BECCC5" w14:textId="059D7AC6" w:rsidR="00BB3320" w:rsidRPr="00CA015D" w:rsidRDefault="00BB3320" w:rsidP="00BB3320">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sz w:val="24"/>
                <w:lang w:val="es-HN"/>
              </w:rPr>
              <w:t>Entrega de Proyecto</w:t>
            </w:r>
          </w:p>
        </w:tc>
        <w:tc>
          <w:tcPr>
            <w:tcW w:w="4629" w:type="dxa"/>
          </w:tcPr>
          <w:p w14:paraId="03C264A2" w14:textId="2232C8C6" w:rsidR="00BB3320" w:rsidRPr="00383D9D" w:rsidRDefault="00BB3320" w:rsidP="00BB3320">
            <w:pPr>
              <w:pStyle w:val="TableParagraph"/>
              <w:spacing w:line="360" w:lineRule="auto"/>
              <w:ind w:left="63" w:right="68"/>
              <w:rPr>
                <w:rFonts w:ascii="Times New Roman"/>
                <w:sz w:val="24"/>
                <w:szCs w:val="24"/>
                <w:lang w:val="es-PE"/>
              </w:rPr>
            </w:pPr>
            <w:r>
              <w:rPr>
                <w:rFonts w:ascii="Times New Roman"/>
                <w:sz w:val="24"/>
                <w:szCs w:val="24"/>
                <w:lang w:val="es-PE"/>
              </w:rPr>
              <w:t>Entrega oficial del Proyecto.</w:t>
            </w:r>
          </w:p>
        </w:tc>
      </w:tr>
    </w:tbl>
    <w:p w14:paraId="3BCC5306" w14:textId="0AB96336" w:rsidR="0038517D" w:rsidRDefault="0038517D" w:rsidP="0038517D">
      <w:pPr>
        <w:spacing w:before="7"/>
        <w:rPr>
          <w:rFonts w:ascii="Verdana" w:eastAsia="Verdana" w:hAnsi="Verdana" w:cs="Verdana"/>
          <w:i/>
          <w:sz w:val="16"/>
          <w:szCs w:val="16"/>
          <w:lang w:val="es-PE"/>
        </w:rPr>
      </w:pPr>
    </w:p>
    <w:p w14:paraId="6EA70D40" w14:textId="58A32C45" w:rsidR="00C90758" w:rsidRDefault="00C90758" w:rsidP="0038517D">
      <w:pPr>
        <w:spacing w:before="7"/>
        <w:rPr>
          <w:rFonts w:ascii="Times New Roman"/>
          <w:b/>
          <w:spacing w:val="-1"/>
          <w:sz w:val="24"/>
          <w:szCs w:val="24"/>
          <w:lang w:val="es-PE"/>
        </w:rPr>
      </w:pPr>
      <w:r w:rsidRPr="00C90758">
        <w:rPr>
          <w:rFonts w:ascii="Times New Roman" w:eastAsia="Verdana" w:hAnsi="Times New Roman" w:cs="Times New Roman"/>
          <w:b/>
          <w:sz w:val="24"/>
          <w:szCs w:val="16"/>
          <w:lang w:val="es-PE"/>
        </w:rPr>
        <w:t>6.1.16</w:t>
      </w:r>
      <w:r w:rsidRPr="00C90758">
        <w:rPr>
          <w:rFonts w:ascii="Verdana" w:eastAsia="Verdana" w:hAnsi="Verdana" w:cs="Verdana"/>
          <w:i/>
          <w:sz w:val="24"/>
          <w:szCs w:val="16"/>
          <w:lang w:val="es-PE"/>
        </w:rPr>
        <w:t xml:space="preserve"> </w:t>
      </w:r>
      <w:r w:rsidRPr="00C90758">
        <w:rPr>
          <w:rFonts w:ascii="Times New Roman" w:eastAsia="Verdana" w:hAnsi="Times New Roman" w:cs="Times New Roman"/>
          <w:b/>
          <w:sz w:val="24"/>
          <w:szCs w:val="16"/>
          <w:lang w:val="es-PE"/>
        </w:rPr>
        <w:t>Criterios</w:t>
      </w:r>
      <w:r w:rsidRPr="00705988">
        <w:rPr>
          <w:rFonts w:ascii="Times New Roman"/>
          <w:b/>
          <w:spacing w:val="-1"/>
          <w:sz w:val="24"/>
          <w:szCs w:val="24"/>
          <w:lang w:val="es-PE"/>
        </w:rPr>
        <w:t xml:space="preserve"> De Aceptaci</w:t>
      </w:r>
      <w:r w:rsidRPr="00705988">
        <w:rPr>
          <w:rFonts w:ascii="Times New Roman"/>
          <w:b/>
          <w:spacing w:val="-1"/>
          <w:sz w:val="24"/>
          <w:szCs w:val="24"/>
          <w:lang w:val="es-PE"/>
        </w:rPr>
        <w:t>ó</w:t>
      </w:r>
      <w:r w:rsidRPr="00705988">
        <w:rPr>
          <w:rFonts w:ascii="Times New Roman"/>
          <w:b/>
          <w:spacing w:val="-1"/>
          <w:sz w:val="24"/>
          <w:szCs w:val="24"/>
          <w:lang w:val="es-PE"/>
        </w:rPr>
        <w:t>n</w:t>
      </w:r>
      <w:r>
        <w:rPr>
          <w:rFonts w:ascii="Times New Roman"/>
          <w:b/>
          <w:spacing w:val="-1"/>
          <w:sz w:val="24"/>
          <w:szCs w:val="24"/>
          <w:lang w:val="es-PE"/>
        </w:rPr>
        <w:t xml:space="preserve"> </w:t>
      </w:r>
      <w:r w:rsidRPr="00705988">
        <w:rPr>
          <w:rFonts w:ascii="Times New Roman"/>
          <w:b/>
          <w:spacing w:val="-1"/>
          <w:sz w:val="24"/>
          <w:szCs w:val="24"/>
          <w:lang w:val="es-PE"/>
        </w:rPr>
        <w:t xml:space="preserve">del Producto: </w:t>
      </w:r>
    </w:p>
    <w:p w14:paraId="051FC17F" w14:textId="3FD87902" w:rsidR="00C90758" w:rsidRPr="00C90758" w:rsidRDefault="00C90758" w:rsidP="00C90758">
      <w:pPr>
        <w:spacing w:before="7" w:line="480" w:lineRule="auto"/>
        <w:ind w:firstLine="708"/>
        <w:rPr>
          <w:rFonts w:ascii="Verdana" w:eastAsia="Verdana" w:hAnsi="Verdana" w:cs="Verdana"/>
          <w:sz w:val="16"/>
          <w:szCs w:val="16"/>
          <w:lang w:val="es-PE"/>
        </w:rPr>
      </w:pPr>
      <w:r w:rsidRPr="00C90758">
        <w:rPr>
          <w:rFonts w:ascii="Times New Roman"/>
          <w:spacing w:val="-1"/>
          <w:sz w:val="24"/>
          <w:szCs w:val="24"/>
          <w:lang w:val="es-PE"/>
        </w:rPr>
        <w:t>Especificaciones o Requisitos de Rendimiento, Funcionalidad, Etc.,</w:t>
      </w:r>
      <w:r w:rsidRPr="00C90758">
        <w:rPr>
          <w:rFonts w:ascii="Times New Roman"/>
          <w:sz w:val="24"/>
          <w:szCs w:val="24"/>
          <w:lang w:val="es-PE"/>
        </w:rPr>
        <w:t xml:space="preserve"> Que deben cumplirse antes que se acepte el producto del proyecto.</w:t>
      </w:r>
    </w:p>
    <w:tbl>
      <w:tblPr>
        <w:tblStyle w:val="NormalTable0"/>
        <w:tblW w:w="0" w:type="auto"/>
        <w:tblInd w:w="-5" w:type="dxa"/>
        <w:tblLook w:val="01E0" w:firstRow="1" w:lastRow="1" w:firstColumn="1" w:lastColumn="1" w:noHBand="0" w:noVBand="0"/>
      </w:tblPr>
      <w:tblGrid>
        <w:gridCol w:w="1783"/>
        <w:gridCol w:w="6246"/>
      </w:tblGrid>
      <w:tr w:rsidR="0038517D" w14:paraId="0519B336" w14:textId="77777777" w:rsidTr="00B2489F">
        <w:trPr>
          <w:trHeight w:val="228"/>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69D23DEE" w14:textId="77777777" w:rsidR="0038517D" w:rsidRPr="00705988" w:rsidRDefault="0038517D" w:rsidP="0038517D">
            <w:pPr>
              <w:pStyle w:val="TableParagraph"/>
              <w:spacing w:line="216" w:lineRule="exact"/>
              <w:ind w:left="499"/>
              <w:rPr>
                <w:rFonts w:ascii="Times New Roman" w:eastAsia="Verdana"/>
                <w:sz w:val="24"/>
                <w:szCs w:val="24"/>
                <w:lang w:val="es-PE"/>
              </w:rPr>
            </w:pPr>
            <w:r w:rsidRPr="00C90758">
              <w:rPr>
                <w:rFonts w:ascii="Times New Roman"/>
                <w:b/>
                <w:spacing w:val="-1"/>
                <w:sz w:val="24"/>
                <w:szCs w:val="24"/>
                <w:lang w:val="es-PE"/>
              </w:rPr>
              <w:t>Conceptos</w:t>
            </w:r>
          </w:p>
        </w:tc>
        <w:tc>
          <w:tcPr>
            <w:tcW w:w="6246" w:type="dxa"/>
            <w:tcBorders>
              <w:top w:val="single" w:sz="4" w:space="0" w:color="auto"/>
              <w:left w:val="single" w:sz="4" w:space="0" w:color="auto"/>
              <w:bottom w:val="single" w:sz="4" w:space="0" w:color="auto"/>
              <w:right w:val="single" w:sz="4" w:space="0" w:color="auto"/>
            </w:tcBorders>
            <w:shd w:val="clear" w:color="auto" w:fill="auto"/>
            <w:hideMark/>
          </w:tcPr>
          <w:p w14:paraId="419ED337" w14:textId="77777777" w:rsidR="0038517D" w:rsidRPr="00705988" w:rsidRDefault="0038517D" w:rsidP="0038517D">
            <w:pPr>
              <w:pStyle w:val="TableParagraph"/>
              <w:spacing w:line="216" w:lineRule="exact"/>
              <w:ind w:left="2190"/>
              <w:rPr>
                <w:rFonts w:ascii="Times New Roman" w:eastAsia="Verdana"/>
                <w:sz w:val="24"/>
                <w:szCs w:val="24"/>
                <w:lang w:val="es-PE"/>
              </w:rPr>
            </w:pPr>
            <w:r w:rsidRPr="00C90758">
              <w:rPr>
                <w:rFonts w:ascii="Times New Roman"/>
                <w:b/>
                <w:spacing w:val="-1"/>
                <w:sz w:val="24"/>
                <w:szCs w:val="24"/>
                <w:lang w:val="es-PE"/>
              </w:rPr>
              <w:t>Criterios</w:t>
            </w:r>
            <w:r>
              <w:rPr>
                <w:rFonts w:ascii="Times New Roman"/>
                <w:b/>
                <w:i/>
                <w:spacing w:val="-1"/>
                <w:sz w:val="24"/>
                <w:szCs w:val="24"/>
                <w:lang w:val="es-PE"/>
              </w:rPr>
              <w:t xml:space="preserve"> </w:t>
            </w:r>
            <w:r w:rsidRPr="00C90758">
              <w:rPr>
                <w:rFonts w:ascii="Times New Roman"/>
                <w:b/>
                <w:spacing w:val="-1"/>
                <w:sz w:val="24"/>
                <w:szCs w:val="24"/>
                <w:lang w:val="es-PE"/>
              </w:rPr>
              <w:t>de</w:t>
            </w:r>
            <w:r>
              <w:rPr>
                <w:rFonts w:ascii="Times New Roman"/>
                <w:b/>
                <w:i/>
                <w:spacing w:val="-1"/>
                <w:sz w:val="24"/>
                <w:szCs w:val="24"/>
                <w:lang w:val="es-PE"/>
              </w:rPr>
              <w:t xml:space="preserve"> </w:t>
            </w:r>
            <w:r w:rsidRPr="00C90758">
              <w:rPr>
                <w:rFonts w:ascii="Times New Roman"/>
                <w:b/>
                <w:spacing w:val="-1"/>
                <w:sz w:val="24"/>
                <w:szCs w:val="24"/>
                <w:lang w:val="es-PE"/>
              </w:rPr>
              <w:t>aceptación</w:t>
            </w:r>
          </w:p>
        </w:tc>
      </w:tr>
      <w:tr w:rsidR="0038517D" w14:paraId="2CA37646" w14:textId="77777777" w:rsidTr="00B2489F">
        <w:trPr>
          <w:trHeight w:val="298"/>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7B235BC8" w14:textId="77777777" w:rsidR="0038517D" w:rsidRDefault="0038517D" w:rsidP="0038517D">
            <w:pPr>
              <w:pStyle w:val="TableParagraph"/>
              <w:spacing w:line="216" w:lineRule="exact"/>
              <w:ind w:left="63"/>
              <w:rPr>
                <w:rFonts w:ascii="Times New Roman"/>
                <w:spacing w:val="-1"/>
                <w:sz w:val="24"/>
                <w:lang w:val="es-PE"/>
              </w:rPr>
            </w:pPr>
            <w:r>
              <w:rPr>
                <w:rFonts w:ascii="Times New Roman"/>
                <w:spacing w:val="-1"/>
                <w:sz w:val="24"/>
                <w:lang w:val="es-PE"/>
              </w:rPr>
              <w:br/>
            </w:r>
            <w:r w:rsidRPr="00F87E5D">
              <w:rPr>
                <w:rFonts w:ascii="Times New Roman"/>
                <w:spacing w:val="-1"/>
                <w:sz w:val="24"/>
                <w:lang w:val="es-PE"/>
              </w:rPr>
              <w:t>1.</w:t>
            </w:r>
            <w:r>
              <w:rPr>
                <w:rFonts w:ascii="Times New Roman"/>
                <w:spacing w:val="-1"/>
                <w:sz w:val="24"/>
                <w:lang w:val="es-PE"/>
              </w:rPr>
              <w:t>T</w:t>
            </w:r>
            <w:r w:rsidRPr="00F87E5D">
              <w:rPr>
                <w:rFonts w:ascii="Times New Roman"/>
                <w:spacing w:val="-1"/>
                <w:sz w:val="24"/>
                <w:lang w:val="es-PE"/>
              </w:rPr>
              <w:t>écnicos</w:t>
            </w:r>
          </w:p>
          <w:p w14:paraId="7EA066DC" w14:textId="77777777" w:rsidR="00C90758" w:rsidRDefault="00C90758" w:rsidP="0038517D">
            <w:pPr>
              <w:pStyle w:val="TableParagraph"/>
              <w:spacing w:line="216" w:lineRule="exact"/>
              <w:ind w:left="63"/>
              <w:rPr>
                <w:rFonts w:ascii="Times New Roman"/>
                <w:spacing w:val="-1"/>
                <w:sz w:val="24"/>
                <w:lang w:val="es-PE"/>
              </w:rPr>
            </w:pPr>
          </w:p>
          <w:p w14:paraId="45FCC402" w14:textId="19A2338D" w:rsidR="00C90758" w:rsidRPr="00F87E5D" w:rsidRDefault="00C90758" w:rsidP="0038517D">
            <w:pPr>
              <w:pStyle w:val="TableParagraph"/>
              <w:spacing w:line="216" w:lineRule="exact"/>
              <w:ind w:left="63"/>
              <w:rPr>
                <w:rFonts w:ascii="Times New Roman" w:eastAsia="Verdana"/>
                <w:sz w:val="24"/>
                <w:szCs w:val="14"/>
                <w:lang w:val="es-PE"/>
              </w:rPr>
            </w:pP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0CF84CB5" w14:textId="33051BAB" w:rsidR="0038517D" w:rsidRPr="003C32A9" w:rsidRDefault="00074FEF" w:rsidP="00B15DF4">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Utilización eficiente y completa del Hardware y Software que se ha asignado al proyecto.</w:t>
            </w:r>
            <w:r w:rsidR="00B15DF4">
              <w:rPr>
                <w:rFonts w:ascii="Times New Roman" w:eastAsia="Arial"/>
                <w:sz w:val="24"/>
                <w:szCs w:val="18"/>
                <w:lang w:val="es-PE"/>
              </w:rPr>
              <w:t xml:space="preserve"> </w:t>
            </w:r>
            <w:r w:rsidR="00B2489F">
              <w:rPr>
                <w:rFonts w:ascii="Times New Roman" w:eastAsia="Arial"/>
                <w:sz w:val="24"/>
                <w:szCs w:val="18"/>
                <w:lang w:val="es-PE"/>
              </w:rPr>
              <w:t>E</w:t>
            </w:r>
            <w:r w:rsidR="00B15DF4">
              <w:rPr>
                <w:rFonts w:ascii="Times New Roman" w:eastAsia="Arial"/>
                <w:sz w:val="24"/>
                <w:szCs w:val="18"/>
                <w:lang w:val="es-PE"/>
              </w:rPr>
              <w:t xml:space="preserve">l hardware y software requerido </w:t>
            </w:r>
            <w:r w:rsidR="00B2489F">
              <w:rPr>
                <w:rFonts w:ascii="Times New Roman" w:eastAsia="Arial"/>
                <w:sz w:val="24"/>
                <w:szCs w:val="18"/>
                <w:lang w:val="es-PE"/>
              </w:rPr>
              <w:t xml:space="preserve">deben </w:t>
            </w:r>
            <w:r w:rsidR="00B15DF4">
              <w:rPr>
                <w:rFonts w:ascii="Times New Roman" w:eastAsia="Arial"/>
                <w:sz w:val="24"/>
                <w:szCs w:val="18"/>
                <w:lang w:val="es-PE"/>
              </w:rPr>
              <w:t>brinden funcionamiento por al menos 4 años.</w:t>
            </w:r>
          </w:p>
        </w:tc>
      </w:tr>
      <w:tr w:rsidR="0038517D" w14:paraId="0BEAF2D1" w14:textId="77777777" w:rsidTr="00B2489F">
        <w:trPr>
          <w:trHeight w:val="298"/>
        </w:trPr>
        <w:tc>
          <w:tcPr>
            <w:tcW w:w="1776" w:type="dxa"/>
            <w:tcBorders>
              <w:top w:val="single" w:sz="4" w:space="0" w:color="auto"/>
              <w:left w:val="single" w:sz="4" w:space="0" w:color="auto"/>
              <w:bottom w:val="single" w:sz="4" w:space="0" w:color="auto"/>
              <w:right w:val="single" w:sz="4" w:space="0" w:color="auto"/>
            </w:tcBorders>
            <w:shd w:val="clear" w:color="auto" w:fill="auto"/>
          </w:tcPr>
          <w:p w14:paraId="15FD2FF4" w14:textId="490D44DC" w:rsidR="0038517D" w:rsidRPr="00C90758" w:rsidRDefault="00C90758" w:rsidP="00C90758">
            <w:pPr>
              <w:rPr>
                <w:lang w:val="es-PE"/>
              </w:rPr>
            </w:pPr>
            <w:r>
              <w:rPr>
                <w:lang w:val="es-PE"/>
              </w:rPr>
              <w:lastRenderedPageBreak/>
              <w:t xml:space="preserve"> 2. </w:t>
            </w:r>
            <w:r w:rsidR="0038517D" w:rsidRPr="00C90758">
              <w:rPr>
                <w:lang w:val="es-PE"/>
              </w:rPr>
              <w:t>Contenido</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2D2552EC" w14:textId="22643804" w:rsidR="0038517D" w:rsidRDefault="00B2489F" w:rsidP="0038517D">
            <w:pPr>
              <w:pStyle w:val="TableParagraph"/>
              <w:spacing w:line="480" w:lineRule="auto"/>
              <w:ind w:left="169"/>
              <w:jc w:val="both"/>
              <w:rPr>
                <w:rFonts w:ascii="Times New Roman"/>
                <w:sz w:val="24"/>
                <w:lang w:val="es-PE"/>
              </w:rPr>
            </w:pPr>
            <w:r>
              <w:rPr>
                <w:rFonts w:ascii="Times New Roman"/>
                <w:sz w:val="24"/>
                <w:lang w:val="es-PE"/>
              </w:rPr>
              <w:t>La Solución de Inteligencia de Negocios debe cubrir las áreas académicas, operativas, administrativas y financieras del Instituto. Abarcando a los estudiantes , empleados y visitante</w:t>
            </w:r>
          </w:p>
        </w:tc>
      </w:tr>
      <w:tr w:rsidR="0038517D" w14:paraId="516E6387" w14:textId="77777777" w:rsidTr="00B2489F">
        <w:trPr>
          <w:trHeight w:val="456"/>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4F71EF8D" w14:textId="77777777" w:rsidR="0038517D" w:rsidRPr="00F87E5D" w:rsidRDefault="0038517D" w:rsidP="0038517D">
            <w:pPr>
              <w:pStyle w:val="TableParagraph"/>
              <w:spacing w:line="216" w:lineRule="exact"/>
              <w:ind w:left="63"/>
              <w:rPr>
                <w:rFonts w:ascii="Times New Roman" w:eastAsia="Verdana"/>
                <w:sz w:val="24"/>
                <w:szCs w:val="14"/>
                <w:lang w:val="es-PE"/>
              </w:rPr>
            </w:pPr>
            <w:r>
              <w:rPr>
                <w:rFonts w:ascii="Times New Roman"/>
                <w:spacing w:val="-1"/>
                <w:sz w:val="24"/>
                <w:lang w:val="es-PE"/>
              </w:rPr>
              <w:t>3</w:t>
            </w:r>
            <w:r w:rsidRPr="00F87E5D">
              <w:rPr>
                <w:rFonts w:ascii="Times New Roman"/>
                <w:spacing w:val="-1"/>
                <w:sz w:val="24"/>
                <w:lang w:val="es-PE"/>
              </w:rPr>
              <w:t>.</w:t>
            </w:r>
            <w:r>
              <w:rPr>
                <w:rFonts w:ascii="Times New Roman"/>
                <w:spacing w:val="-1"/>
                <w:sz w:val="24"/>
                <w:lang w:val="es-PE"/>
              </w:rPr>
              <w:t>C</w:t>
            </w:r>
            <w:r w:rsidRPr="00F87E5D">
              <w:rPr>
                <w:rFonts w:ascii="Times New Roman"/>
                <w:spacing w:val="-1"/>
                <w:sz w:val="24"/>
                <w:lang w:val="es-PE"/>
              </w:rPr>
              <w:t>alidad</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60FFD3D4" w14:textId="10AD749C" w:rsidR="0038517D" w:rsidRPr="003C32A9" w:rsidRDefault="00B2489F" w:rsidP="00B2489F">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La Solución de Inteligencia de Negocios debe brindar reportes , informes y paneles de control asegurando la integridad y seguridad de  los datos.</w:t>
            </w:r>
          </w:p>
        </w:tc>
      </w:tr>
      <w:tr w:rsidR="0038517D" w14:paraId="0574C12D" w14:textId="77777777" w:rsidTr="00B2489F">
        <w:trPr>
          <w:trHeight w:val="279"/>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12ED0105" w14:textId="77777777" w:rsidR="0038517D" w:rsidRPr="00F87E5D" w:rsidRDefault="0038517D" w:rsidP="0038517D">
            <w:pPr>
              <w:pStyle w:val="TableParagraph"/>
              <w:ind w:left="63"/>
              <w:rPr>
                <w:rFonts w:ascii="Times New Roman" w:eastAsia="Verdana"/>
                <w:sz w:val="24"/>
                <w:szCs w:val="14"/>
                <w:lang w:val="es-PE"/>
              </w:rPr>
            </w:pPr>
            <w:r>
              <w:rPr>
                <w:rFonts w:ascii="Times New Roman"/>
                <w:spacing w:val="-1"/>
                <w:sz w:val="24"/>
                <w:lang w:val="es-PE"/>
              </w:rPr>
              <w:t>4</w:t>
            </w:r>
            <w:r w:rsidRPr="00F87E5D">
              <w:rPr>
                <w:rFonts w:ascii="Times New Roman"/>
                <w:spacing w:val="-1"/>
                <w:sz w:val="24"/>
                <w:lang w:val="es-PE"/>
              </w:rPr>
              <w:t>.</w:t>
            </w:r>
            <w:r>
              <w:rPr>
                <w:rFonts w:ascii="Times New Roman"/>
                <w:spacing w:val="-1"/>
                <w:sz w:val="24"/>
                <w:lang w:val="es-PE"/>
              </w:rPr>
              <w:t>A</w:t>
            </w:r>
            <w:r w:rsidRPr="00F87E5D">
              <w:rPr>
                <w:rFonts w:ascii="Times New Roman"/>
                <w:spacing w:val="-1"/>
                <w:sz w:val="24"/>
                <w:lang w:val="es-PE"/>
              </w:rPr>
              <w:t>dministrativos</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294CE187" w14:textId="1F3DF2DE" w:rsidR="0038517D" w:rsidRPr="003C32A9" w:rsidRDefault="00F70B1B" w:rsidP="0038517D">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 xml:space="preserve">Los reportes, informes y Paneles de Control deben estar orientados al área directiva y gerencial del Instituto. Creando filtros de acceso a los mismos. </w:t>
            </w:r>
          </w:p>
        </w:tc>
      </w:tr>
      <w:tr w:rsidR="0038517D" w14:paraId="6B3A07F2" w14:textId="77777777" w:rsidTr="00B2489F">
        <w:trPr>
          <w:trHeight w:val="228"/>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6B23999C" w14:textId="77777777" w:rsidR="0038517D" w:rsidRPr="00F87E5D" w:rsidRDefault="0038517D" w:rsidP="0038517D">
            <w:pPr>
              <w:pStyle w:val="TableParagraph"/>
              <w:spacing w:line="216" w:lineRule="exact"/>
              <w:ind w:left="63"/>
              <w:rPr>
                <w:rFonts w:ascii="Times New Roman" w:eastAsia="Verdana"/>
                <w:sz w:val="24"/>
                <w:szCs w:val="14"/>
                <w:lang w:val="es-PE"/>
              </w:rPr>
            </w:pPr>
            <w:r>
              <w:rPr>
                <w:rFonts w:ascii="Times New Roman"/>
                <w:spacing w:val="-1"/>
                <w:sz w:val="24"/>
                <w:lang w:val="es-PE"/>
              </w:rPr>
              <w:t>5</w:t>
            </w:r>
            <w:r w:rsidRPr="00F87E5D">
              <w:rPr>
                <w:rFonts w:ascii="Times New Roman"/>
                <w:spacing w:val="-1"/>
                <w:sz w:val="24"/>
                <w:lang w:val="es-PE"/>
              </w:rPr>
              <w:t>.</w:t>
            </w:r>
            <w:r>
              <w:rPr>
                <w:rFonts w:ascii="Times New Roman"/>
                <w:spacing w:val="-1"/>
                <w:sz w:val="24"/>
                <w:lang w:val="es-PE"/>
              </w:rPr>
              <w:t>C</w:t>
            </w:r>
            <w:r w:rsidRPr="00F87E5D">
              <w:rPr>
                <w:rFonts w:ascii="Times New Roman"/>
                <w:spacing w:val="-1"/>
                <w:sz w:val="24"/>
                <w:lang w:val="es-PE"/>
              </w:rPr>
              <w:t>omerciales</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4FC8F3B3" w14:textId="3256E9A8" w:rsidR="0038517D" w:rsidRPr="003C32A9" w:rsidRDefault="00F70B1B" w:rsidP="0038517D">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 xml:space="preserve">La propiedad completa de la solución de Inteligencia de Negocios será del Instituto San José del Carmen. </w:t>
            </w:r>
          </w:p>
        </w:tc>
      </w:tr>
      <w:tr w:rsidR="0038517D" w14:paraId="0371039E" w14:textId="77777777" w:rsidTr="00B2489F">
        <w:trPr>
          <w:trHeight w:val="70"/>
        </w:trPr>
        <w:tc>
          <w:tcPr>
            <w:tcW w:w="1776" w:type="dxa"/>
            <w:tcBorders>
              <w:top w:val="single" w:sz="4" w:space="0" w:color="auto"/>
              <w:left w:val="single" w:sz="4" w:space="0" w:color="auto"/>
              <w:bottom w:val="single" w:sz="4" w:space="0" w:color="auto"/>
              <w:right w:val="single" w:sz="4" w:space="0" w:color="auto"/>
            </w:tcBorders>
            <w:shd w:val="clear" w:color="auto" w:fill="auto"/>
          </w:tcPr>
          <w:p w14:paraId="2C4FBAAA" w14:textId="77777777" w:rsidR="0038517D" w:rsidRPr="00F87E5D" w:rsidRDefault="0038517D" w:rsidP="0038517D">
            <w:pPr>
              <w:pStyle w:val="TableParagraph"/>
              <w:spacing w:line="216" w:lineRule="exact"/>
              <w:ind w:left="63"/>
              <w:rPr>
                <w:rFonts w:ascii="Times New Roman"/>
                <w:spacing w:val="-1"/>
                <w:sz w:val="24"/>
                <w:lang w:val="es-PE"/>
              </w:rPr>
            </w:pPr>
          </w:p>
          <w:p w14:paraId="09B8C708" w14:textId="77777777" w:rsidR="0038517D" w:rsidRPr="00F87E5D" w:rsidRDefault="0038517D" w:rsidP="0038517D">
            <w:pPr>
              <w:pStyle w:val="TableParagraph"/>
              <w:spacing w:line="216" w:lineRule="exact"/>
              <w:ind w:left="63"/>
              <w:rPr>
                <w:rFonts w:ascii="Times New Roman" w:eastAsia="Verdana"/>
                <w:sz w:val="24"/>
                <w:szCs w:val="14"/>
                <w:lang w:val="es-PE"/>
              </w:rPr>
            </w:pPr>
            <w:r>
              <w:rPr>
                <w:rFonts w:ascii="Times New Roman"/>
                <w:spacing w:val="-1"/>
                <w:sz w:val="24"/>
                <w:lang w:val="es-PE"/>
              </w:rPr>
              <w:t>6</w:t>
            </w:r>
            <w:r w:rsidRPr="00F87E5D">
              <w:rPr>
                <w:rFonts w:ascii="Times New Roman"/>
                <w:spacing w:val="-1"/>
                <w:sz w:val="24"/>
                <w:lang w:val="es-PE"/>
              </w:rPr>
              <w:t>.</w:t>
            </w:r>
            <w:r>
              <w:rPr>
                <w:rFonts w:ascii="Times New Roman"/>
                <w:spacing w:val="-1"/>
                <w:sz w:val="24"/>
                <w:lang w:val="es-PE"/>
              </w:rPr>
              <w:t>S</w:t>
            </w:r>
            <w:r w:rsidRPr="00F87E5D">
              <w:rPr>
                <w:rFonts w:ascii="Times New Roman"/>
                <w:spacing w:val="-1"/>
                <w:sz w:val="24"/>
                <w:lang w:val="es-PE"/>
              </w:rPr>
              <w:t>ociales</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10B82506" w14:textId="18F5F9BD" w:rsidR="0038517D" w:rsidRPr="003C32A9" w:rsidRDefault="00F70B1B" w:rsidP="0038517D">
            <w:pPr>
              <w:spacing w:line="480" w:lineRule="auto"/>
              <w:ind w:left="169"/>
              <w:jc w:val="both"/>
              <w:rPr>
                <w:rFonts w:ascii="Times New Roman"/>
                <w:sz w:val="24"/>
                <w:lang w:val="es-PE"/>
              </w:rPr>
            </w:pPr>
            <w:r>
              <w:rPr>
                <w:rFonts w:ascii="Times New Roman"/>
                <w:sz w:val="24"/>
                <w:lang w:val="es-PE"/>
              </w:rPr>
              <w:t xml:space="preserve">Al finalizar el proyecto se deberá entregar los manuales y capacitación de los usuarios </w:t>
            </w:r>
            <w:r w:rsidR="00441280">
              <w:rPr>
                <w:rFonts w:ascii="Times New Roman"/>
                <w:sz w:val="24"/>
                <w:lang w:val="es-PE"/>
              </w:rPr>
              <w:t>finales,</w:t>
            </w:r>
            <w:r>
              <w:rPr>
                <w:rFonts w:ascii="Times New Roman"/>
                <w:sz w:val="24"/>
                <w:lang w:val="es-PE"/>
              </w:rPr>
              <w:t xml:space="preserve"> para a</w:t>
            </w:r>
            <w:r w:rsidR="00441280">
              <w:rPr>
                <w:rFonts w:ascii="Times New Roman"/>
                <w:sz w:val="24"/>
                <w:lang w:val="es-PE"/>
              </w:rPr>
              <w:t>s</w:t>
            </w:r>
            <w:r>
              <w:rPr>
                <w:rFonts w:ascii="Times New Roman"/>
                <w:sz w:val="24"/>
                <w:lang w:val="es-PE"/>
              </w:rPr>
              <w:t>egurar el</w:t>
            </w:r>
            <w:r w:rsidR="00441280">
              <w:rPr>
                <w:rFonts w:ascii="Times New Roman"/>
                <w:sz w:val="24"/>
                <w:lang w:val="es-PE"/>
              </w:rPr>
              <w:t xml:space="preserve"> correcto uso del aplicativo.</w:t>
            </w:r>
            <w:r>
              <w:rPr>
                <w:rFonts w:ascii="Times New Roman"/>
                <w:sz w:val="24"/>
                <w:lang w:val="es-PE"/>
              </w:rPr>
              <w:t xml:space="preserve"> </w:t>
            </w:r>
          </w:p>
        </w:tc>
      </w:tr>
    </w:tbl>
    <w:p w14:paraId="21A46CDD" w14:textId="17C968A8" w:rsidR="0038517D" w:rsidRDefault="0038517D" w:rsidP="0038517D">
      <w:pPr>
        <w:rPr>
          <w:rFonts w:ascii="Verdana" w:eastAsia="Verdana" w:hAnsi="Verdana" w:cs="Verdana"/>
          <w:sz w:val="20"/>
          <w:szCs w:val="20"/>
        </w:rPr>
      </w:pPr>
    </w:p>
    <w:p w14:paraId="24C0B1CD" w14:textId="0849CFF2" w:rsidR="00FE39B3" w:rsidRPr="00FE39B3" w:rsidRDefault="00FE39B3" w:rsidP="0038517D">
      <w:pPr>
        <w:rPr>
          <w:rFonts w:ascii="Times New Roman" w:eastAsia="Verdana" w:hAnsi="Times New Roman" w:cs="Times New Roman"/>
          <w:b/>
          <w:sz w:val="24"/>
          <w:szCs w:val="20"/>
        </w:rPr>
      </w:pPr>
      <w:r w:rsidRPr="00FE39B3">
        <w:rPr>
          <w:rFonts w:ascii="Times New Roman" w:eastAsia="Verdana" w:hAnsi="Times New Roman" w:cs="Times New Roman"/>
          <w:b/>
          <w:sz w:val="24"/>
          <w:szCs w:val="20"/>
        </w:rPr>
        <w:t>6.1.17 Entregables del proyecto.</w:t>
      </w:r>
    </w:p>
    <w:tbl>
      <w:tblPr>
        <w:tblStyle w:val="Tablaconcuadrcula"/>
        <w:tblW w:w="0" w:type="auto"/>
        <w:tblInd w:w="-5" w:type="dxa"/>
        <w:tblLook w:val="04A0" w:firstRow="1" w:lastRow="0" w:firstColumn="1" w:lastColumn="0" w:noHBand="0" w:noVBand="1"/>
      </w:tblPr>
      <w:tblGrid>
        <w:gridCol w:w="3831"/>
        <w:gridCol w:w="4246"/>
      </w:tblGrid>
      <w:tr w:rsidR="0038517D" w:rsidRPr="00564206" w14:paraId="64D8852B" w14:textId="77777777" w:rsidTr="00C90758">
        <w:tc>
          <w:tcPr>
            <w:tcW w:w="3831" w:type="dxa"/>
          </w:tcPr>
          <w:p w14:paraId="3BF1110F" w14:textId="77777777" w:rsidR="0038517D" w:rsidRPr="00FE39B3" w:rsidRDefault="0038517D" w:rsidP="0038517D">
            <w:pPr>
              <w:rPr>
                <w:rFonts w:eastAsia="Verdana"/>
                <w:sz w:val="24"/>
                <w:szCs w:val="24"/>
                <w:lang w:val="es-ES"/>
              </w:rPr>
            </w:pPr>
            <w:r w:rsidRPr="00FE39B3">
              <w:rPr>
                <w:b/>
                <w:spacing w:val="-1"/>
                <w:sz w:val="24"/>
                <w:szCs w:val="24"/>
                <w:lang w:val="es-PE"/>
              </w:rPr>
              <w:t xml:space="preserve">Fases </w:t>
            </w:r>
            <w:r w:rsidRPr="00FE39B3">
              <w:rPr>
                <w:b/>
                <w:spacing w:val="-1"/>
                <w:sz w:val="24"/>
                <w:szCs w:val="24"/>
              </w:rPr>
              <w:t>del proyecto</w:t>
            </w:r>
          </w:p>
        </w:tc>
        <w:tc>
          <w:tcPr>
            <w:tcW w:w="4246" w:type="dxa"/>
          </w:tcPr>
          <w:p w14:paraId="2A283DD3" w14:textId="77777777" w:rsidR="0038517D" w:rsidRPr="00FE39B3" w:rsidRDefault="0038517D" w:rsidP="0038517D">
            <w:pPr>
              <w:rPr>
                <w:rFonts w:eastAsia="Verdana"/>
                <w:sz w:val="24"/>
                <w:szCs w:val="24"/>
                <w:lang w:val="es-ES"/>
              </w:rPr>
            </w:pPr>
            <w:r w:rsidRPr="00FE39B3">
              <w:rPr>
                <w:b/>
                <w:spacing w:val="-1"/>
                <w:sz w:val="24"/>
                <w:szCs w:val="24"/>
              </w:rPr>
              <w:t>Productos entregables</w:t>
            </w:r>
          </w:p>
        </w:tc>
      </w:tr>
      <w:tr w:rsidR="00FE39B3" w14:paraId="30BE666B" w14:textId="77777777" w:rsidTr="00C90758">
        <w:tc>
          <w:tcPr>
            <w:tcW w:w="3831" w:type="dxa"/>
          </w:tcPr>
          <w:p w14:paraId="6179A154" w14:textId="2D25D9EE" w:rsidR="00FE39B3" w:rsidRDefault="00FE39B3" w:rsidP="00FE39B3">
            <w:pPr>
              <w:spacing w:line="360" w:lineRule="auto"/>
              <w:rPr>
                <w:rFonts w:ascii="Verdana" w:eastAsia="Verdana" w:hAnsi="Verdana" w:cs="Verdana"/>
                <w:lang w:val="es-ES"/>
              </w:rPr>
            </w:pPr>
            <w:r>
              <w:rPr>
                <w:rFonts w:ascii="Times New Roman"/>
                <w:sz w:val="24"/>
                <w:szCs w:val="24"/>
              </w:rPr>
              <w:t xml:space="preserve">Desarrollo de un </w:t>
            </w:r>
            <w:r w:rsidRPr="00CA015D">
              <w:rPr>
                <w:rFonts w:ascii="Times New Roman" w:hAnsi="Times New Roman" w:cs="Times New Roman"/>
                <w:sz w:val="24"/>
                <w:szCs w:val="24"/>
              </w:rPr>
              <w:t>Análisis</w:t>
            </w:r>
            <w:r>
              <w:rPr>
                <w:rFonts w:ascii="Times New Roman"/>
                <w:sz w:val="24"/>
                <w:szCs w:val="24"/>
              </w:rPr>
              <w:t xml:space="preserve"> completo </w:t>
            </w:r>
            <w:r w:rsidRPr="00CA015D">
              <w:rPr>
                <w:rFonts w:ascii="Times New Roman" w:hAnsi="Times New Roman" w:cs="Times New Roman"/>
                <w:sz w:val="24"/>
                <w:szCs w:val="24"/>
              </w:rPr>
              <w:t xml:space="preserve"> del Proyecto</w:t>
            </w:r>
          </w:p>
        </w:tc>
        <w:tc>
          <w:tcPr>
            <w:tcW w:w="4246" w:type="dxa"/>
          </w:tcPr>
          <w:p w14:paraId="122F0423" w14:textId="0B593C01"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lang w:val="es-ES"/>
              </w:rPr>
              <w:t>Plan General de Implementación</w:t>
            </w:r>
            <w:r>
              <w:rPr>
                <w:rFonts w:ascii="Times New Roman"/>
                <w:sz w:val="24"/>
                <w:szCs w:val="24"/>
                <w:lang w:val="es-ES"/>
              </w:rPr>
              <w:t xml:space="preserve"> y cronograma de actividades.</w:t>
            </w:r>
          </w:p>
        </w:tc>
      </w:tr>
      <w:tr w:rsidR="00FE39B3" w14:paraId="1A03732B" w14:textId="77777777" w:rsidTr="00C90758">
        <w:tc>
          <w:tcPr>
            <w:tcW w:w="3831" w:type="dxa"/>
          </w:tcPr>
          <w:p w14:paraId="136BD716" w14:textId="2026490B"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Preparación de la Infraestructura</w:t>
            </w:r>
          </w:p>
        </w:tc>
        <w:tc>
          <w:tcPr>
            <w:tcW w:w="4246" w:type="dxa"/>
          </w:tcPr>
          <w:p w14:paraId="75BBC703" w14:textId="77777777" w:rsidR="00FE39B3" w:rsidRDefault="00FE39B3" w:rsidP="00FE39B3">
            <w:pPr>
              <w:pStyle w:val="TableParagraph"/>
              <w:spacing w:line="360" w:lineRule="auto"/>
              <w:ind w:left="408" w:right="62" w:hanging="345"/>
              <w:rPr>
                <w:rFonts w:ascii="Times New Roman"/>
                <w:sz w:val="24"/>
                <w:szCs w:val="24"/>
                <w:lang w:val="es-ES"/>
              </w:rPr>
            </w:pPr>
            <w:r>
              <w:rPr>
                <w:rFonts w:ascii="Times New Roman"/>
                <w:sz w:val="24"/>
                <w:szCs w:val="24"/>
                <w:lang w:val="es-ES"/>
              </w:rPr>
              <w:t>Entorno Listo de desarrollo</w:t>
            </w:r>
            <w:r w:rsidRPr="00CA015D">
              <w:rPr>
                <w:rFonts w:ascii="Times New Roman"/>
                <w:sz w:val="24"/>
                <w:szCs w:val="24"/>
                <w:lang w:val="es-ES"/>
              </w:rPr>
              <w:t xml:space="preserve"> </w:t>
            </w:r>
            <w:r>
              <w:rPr>
                <w:rFonts w:ascii="Times New Roman"/>
                <w:sz w:val="24"/>
                <w:szCs w:val="24"/>
                <w:lang w:val="es-ES"/>
              </w:rPr>
              <w:t>para las</w:t>
            </w:r>
          </w:p>
          <w:p w14:paraId="2B273405" w14:textId="56D854FB" w:rsidR="00FE39B3" w:rsidRDefault="00FE39B3" w:rsidP="00FE39B3">
            <w:pPr>
              <w:pStyle w:val="TableParagraph"/>
              <w:spacing w:line="360" w:lineRule="auto"/>
              <w:ind w:left="408" w:right="62" w:hanging="345"/>
              <w:rPr>
                <w:rFonts w:ascii="Verdana" w:eastAsia="Verdana" w:hAnsi="Verdana" w:cs="Verdana"/>
                <w:lang w:val="es-ES"/>
              </w:rPr>
            </w:pPr>
            <w:r>
              <w:rPr>
                <w:rFonts w:ascii="Times New Roman"/>
                <w:sz w:val="24"/>
                <w:szCs w:val="24"/>
                <w:lang w:val="es-ES"/>
              </w:rPr>
              <w:t xml:space="preserve">fases del </w:t>
            </w:r>
            <w:r w:rsidRPr="00CA015D">
              <w:rPr>
                <w:rFonts w:ascii="Times New Roman"/>
                <w:sz w:val="24"/>
                <w:szCs w:val="24"/>
                <w:lang w:val="es-ES"/>
              </w:rPr>
              <w:t>DW</w:t>
            </w:r>
            <w:r>
              <w:rPr>
                <w:rFonts w:ascii="Times New Roman"/>
                <w:sz w:val="24"/>
                <w:szCs w:val="24"/>
                <w:lang w:val="es-ES"/>
              </w:rPr>
              <w:t>, ETL y OLAP</w:t>
            </w:r>
          </w:p>
        </w:tc>
      </w:tr>
      <w:tr w:rsidR="00FE39B3" w14:paraId="3626137F" w14:textId="77777777" w:rsidTr="00C90758">
        <w:tc>
          <w:tcPr>
            <w:tcW w:w="3831" w:type="dxa"/>
          </w:tcPr>
          <w:p w14:paraId="1165F9D0" w14:textId="77CCECB5"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Preparación del  Datawarehouse</w:t>
            </w:r>
          </w:p>
        </w:tc>
        <w:tc>
          <w:tcPr>
            <w:tcW w:w="4246" w:type="dxa"/>
          </w:tcPr>
          <w:p w14:paraId="102D5517" w14:textId="5C223300" w:rsidR="00FE39B3" w:rsidRPr="00FE39B3" w:rsidRDefault="00FE39B3" w:rsidP="00FE39B3">
            <w:pPr>
              <w:rPr>
                <w:rFonts w:ascii="Times New Roman" w:eastAsia="Verdana" w:hAnsi="Times New Roman" w:cs="Times New Roman"/>
                <w:lang w:val="es-ES"/>
              </w:rPr>
            </w:pPr>
            <w:r w:rsidRPr="00FE39B3">
              <w:rPr>
                <w:rFonts w:ascii="Times New Roman" w:eastAsia="Verdana" w:hAnsi="Times New Roman" w:cs="Times New Roman"/>
                <w:sz w:val="24"/>
                <w:lang w:val="es-ES"/>
              </w:rPr>
              <w:t>Datawarehouse Implementado</w:t>
            </w:r>
          </w:p>
        </w:tc>
      </w:tr>
      <w:tr w:rsidR="00FE39B3" w14:paraId="6531B82D" w14:textId="77777777" w:rsidTr="00C90758">
        <w:tc>
          <w:tcPr>
            <w:tcW w:w="3831" w:type="dxa"/>
          </w:tcPr>
          <w:p w14:paraId="6DC6B531" w14:textId="0BA1C10F"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Diseño del  ETL</w:t>
            </w:r>
          </w:p>
        </w:tc>
        <w:tc>
          <w:tcPr>
            <w:tcW w:w="4246" w:type="dxa"/>
          </w:tcPr>
          <w:p w14:paraId="7B2212A2" w14:textId="5C6D44CA" w:rsidR="00FE39B3" w:rsidRDefault="00FE39B3" w:rsidP="00FE39B3">
            <w:pPr>
              <w:spacing w:line="360" w:lineRule="auto"/>
              <w:rPr>
                <w:rFonts w:ascii="Verdana" w:eastAsia="Verdana" w:hAnsi="Verdana" w:cs="Verdana"/>
                <w:lang w:val="es-ES"/>
              </w:rPr>
            </w:pPr>
            <w:r w:rsidRPr="00F221F4">
              <w:rPr>
                <w:rFonts w:ascii="Times New Roman" w:hAnsi="Times New Roman" w:cs="Times New Roman"/>
                <w:sz w:val="24"/>
                <w:szCs w:val="24"/>
                <w:lang w:val="es-ES"/>
              </w:rPr>
              <w:t>Mapeo de Datos</w:t>
            </w:r>
            <w:r>
              <w:rPr>
                <w:rFonts w:ascii="Times New Roman"/>
                <w:sz w:val="24"/>
                <w:szCs w:val="24"/>
                <w:lang w:val="es-ES"/>
              </w:rPr>
              <w:t xml:space="preserve"> adem</w:t>
            </w:r>
            <w:r>
              <w:rPr>
                <w:rFonts w:ascii="Times New Roman"/>
                <w:sz w:val="24"/>
                <w:szCs w:val="24"/>
                <w:lang w:val="es-ES"/>
              </w:rPr>
              <w:t>á</w:t>
            </w:r>
            <w:r>
              <w:rPr>
                <w:rFonts w:ascii="Times New Roman"/>
                <w:sz w:val="24"/>
                <w:szCs w:val="24"/>
                <w:lang w:val="es-ES"/>
              </w:rPr>
              <w:t>s del d</w:t>
            </w:r>
            <w:r w:rsidRPr="00F221F4">
              <w:rPr>
                <w:rFonts w:ascii="Times New Roman" w:hAnsi="Times New Roman" w:cs="Times New Roman"/>
                <w:sz w:val="24"/>
                <w:szCs w:val="24"/>
                <w:lang w:val="es-ES"/>
              </w:rPr>
              <w:t>iseño de</w:t>
            </w:r>
            <w:r>
              <w:rPr>
                <w:rFonts w:ascii="Times New Roman" w:hAnsi="Times New Roman" w:cs="Times New Roman"/>
                <w:sz w:val="24"/>
                <w:szCs w:val="24"/>
                <w:lang w:val="es-ES"/>
              </w:rPr>
              <w:t xml:space="preserve"> </w:t>
            </w:r>
            <w:r w:rsidRPr="00F221F4">
              <w:rPr>
                <w:rFonts w:ascii="Times New Roman" w:hAnsi="Times New Roman" w:cs="Times New Roman"/>
                <w:sz w:val="24"/>
                <w:szCs w:val="24"/>
                <w:lang w:val="es-ES"/>
              </w:rPr>
              <w:t>l</w:t>
            </w:r>
            <w:r>
              <w:rPr>
                <w:rFonts w:ascii="Times New Roman" w:hAnsi="Times New Roman" w:cs="Times New Roman"/>
                <w:sz w:val="24"/>
                <w:szCs w:val="24"/>
                <w:lang w:val="es-ES"/>
              </w:rPr>
              <w:t>os</w:t>
            </w:r>
            <w:r w:rsidRPr="00F221F4">
              <w:rPr>
                <w:rFonts w:ascii="Times New Roman" w:hAnsi="Times New Roman" w:cs="Times New Roman"/>
                <w:sz w:val="24"/>
                <w:szCs w:val="24"/>
                <w:lang w:val="es-ES"/>
              </w:rPr>
              <w:t xml:space="preserve"> Proceso</w:t>
            </w:r>
            <w:r>
              <w:rPr>
                <w:rFonts w:ascii="Times New Roman" w:hAnsi="Times New Roman" w:cs="Times New Roman"/>
                <w:sz w:val="24"/>
                <w:szCs w:val="24"/>
                <w:lang w:val="es-ES"/>
              </w:rPr>
              <w:t>s</w:t>
            </w:r>
            <w:r w:rsidRPr="00F221F4">
              <w:rPr>
                <w:rFonts w:ascii="Times New Roman" w:hAnsi="Times New Roman" w:cs="Times New Roman"/>
                <w:sz w:val="24"/>
                <w:szCs w:val="24"/>
                <w:lang w:val="es-ES"/>
              </w:rPr>
              <w:t xml:space="preserve"> de Extracción</w:t>
            </w:r>
            <w:r>
              <w:rPr>
                <w:rFonts w:ascii="Times New Roman"/>
                <w:sz w:val="24"/>
                <w:szCs w:val="24"/>
                <w:lang w:val="es-ES"/>
              </w:rPr>
              <w:t xml:space="preserve">, </w:t>
            </w:r>
            <w:r w:rsidRPr="00F221F4">
              <w:rPr>
                <w:rFonts w:ascii="Times New Roman" w:hAnsi="Times New Roman" w:cs="Times New Roman"/>
                <w:sz w:val="24"/>
                <w:szCs w:val="24"/>
                <w:lang w:val="es-ES"/>
              </w:rPr>
              <w:t>Transformación</w:t>
            </w:r>
            <w:r>
              <w:rPr>
                <w:rFonts w:ascii="Times New Roman"/>
                <w:sz w:val="24"/>
                <w:szCs w:val="24"/>
                <w:lang w:val="es-ES"/>
              </w:rPr>
              <w:t xml:space="preserve"> y Carga.</w:t>
            </w:r>
          </w:p>
        </w:tc>
      </w:tr>
      <w:tr w:rsidR="00FE39B3" w14:paraId="5951A772" w14:textId="77777777" w:rsidTr="00C90758">
        <w:tc>
          <w:tcPr>
            <w:tcW w:w="3831" w:type="dxa"/>
          </w:tcPr>
          <w:p w14:paraId="3F7382C5" w14:textId="5778261A"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Construcción del ETL</w:t>
            </w:r>
          </w:p>
        </w:tc>
        <w:tc>
          <w:tcPr>
            <w:tcW w:w="4246" w:type="dxa"/>
          </w:tcPr>
          <w:p w14:paraId="4D6C9309" w14:textId="6B6D75A2" w:rsidR="00FE39B3" w:rsidRPr="00FF365A" w:rsidRDefault="00FF365A" w:rsidP="00FF365A">
            <w:pPr>
              <w:spacing w:line="360" w:lineRule="auto"/>
              <w:rPr>
                <w:rFonts w:ascii="Times New Roman" w:eastAsia="Verdana" w:hAnsi="Times New Roman" w:cs="Times New Roman"/>
                <w:lang w:val="es-ES"/>
              </w:rPr>
            </w:pPr>
            <w:r w:rsidRPr="00FF365A">
              <w:rPr>
                <w:rFonts w:ascii="Times New Roman" w:eastAsia="Verdana" w:hAnsi="Times New Roman" w:cs="Times New Roman"/>
                <w:sz w:val="24"/>
                <w:lang w:val="es-ES"/>
              </w:rPr>
              <w:t>Procesos de Extracción , Transformación y carga implementados.</w:t>
            </w:r>
          </w:p>
        </w:tc>
      </w:tr>
      <w:tr w:rsidR="00FE39B3" w14:paraId="754EE23D" w14:textId="77777777" w:rsidTr="00C90758">
        <w:tc>
          <w:tcPr>
            <w:tcW w:w="3831" w:type="dxa"/>
          </w:tcPr>
          <w:p w14:paraId="2C919ED3" w14:textId="375AA27D" w:rsidR="00FE39B3" w:rsidRDefault="00FE39B3" w:rsidP="00FE39B3">
            <w:pPr>
              <w:spacing w:line="360" w:lineRule="auto"/>
              <w:rPr>
                <w:rFonts w:ascii="Verdana" w:eastAsia="Verdana" w:hAnsi="Verdana" w:cs="Verdana"/>
                <w:lang w:val="es-ES"/>
              </w:rPr>
            </w:pPr>
            <w:r w:rsidRPr="00CA015D">
              <w:rPr>
                <w:rFonts w:ascii="Times New Roman" w:eastAsia="Times New Roman" w:hAnsi="Times New Roman" w:cs="Times New Roman"/>
                <w:color w:val="000000"/>
                <w:sz w:val="24"/>
                <w:szCs w:val="24"/>
                <w:lang w:eastAsia="es-VE"/>
              </w:rPr>
              <w:t>Preparación de los cubos OLAP</w:t>
            </w:r>
          </w:p>
        </w:tc>
        <w:tc>
          <w:tcPr>
            <w:tcW w:w="4246" w:type="dxa"/>
          </w:tcPr>
          <w:p w14:paraId="6986D965" w14:textId="57AAA421" w:rsidR="00FE39B3" w:rsidRPr="00FF365A" w:rsidRDefault="00FF365A" w:rsidP="00FE39B3">
            <w:pPr>
              <w:rPr>
                <w:rFonts w:ascii="Times New Roman" w:eastAsia="Verdana" w:hAnsi="Times New Roman" w:cs="Times New Roman"/>
                <w:lang w:val="es-ES"/>
              </w:rPr>
            </w:pPr>
            <w:r w:rsidRPr="00FF365A">
              <w:rPr>
                <w:rFonts w:ascii="Times New Roman" w:eastAsia="Verdana" w:hAnsi="Times New Roman" w:cs="Times New Roman"/>
                <w:sz w:val="24"/>
                <w:lang w:val="es-ES"/>
              </w:rPr>
              <w:t>Cubos OLAP por áreas Implementados</w:t>
            </w:r>
          </w:p>
        </w:tc>
      </w:tr>
      <w:tr w:rsidR="00FE39B3" w14:paraId="359C541C" w14:textId="77777777" w:rsidTr="00C90758">
        <w:tc>
          <w:tcPr>
            <w:tcW w:w="3831" w:type="dxa"/>
          </w:tcPr>
          <w:p w14:paraId="2DDAAF69" w14:textId="49539016"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eastAsia="Times New Roman" w:hAnsi="Times New Roman" w:cs="Times New Roman"/>
                <w:color w:val="000000"/>
                <w:sz w:val="24"/>
                <w:szCs w:val="24"/>
                <w:lang w:eastAsia="es-VE"/>
              </w:rPr>
              <w:lastRenderedPageBreak/>
              <w:t xml:space="preserve">Diseño y construcción de Reportes </w:t>
            </w:r>
          </w:p>
        </w:tc>
        <w:tc>
          <w:tcPr>
            <w:tcW w:w="4246" w:type="dxa"/>
          </w:tcPr>
          <w:p w14:paraId="39881BB9" w14:textId="359D3AAA" w:rsidR="00FE39B3" w:rsidRPr="00FF365A" w:rsidRDefault="00FF365A" w:rsidP="00FF365A">
            <w:pPr>
              <w:spacing w:line="360" w:lineRule="auto"/>
              <w:rPr>
                <w:rFonts w:ascii="Times New Roman" w:eastAsia="Verdana" w:hAnsi="Times New Roman" w:cs="Times New Roman"/>
              </w:rPr>
            </w:pPr>
            <w:r w:rsidRPr="00FF365A">
              <w:rPr>
                <w:rFonts w:ascii="Times New Roman" w:eastAsia="Verdana" w:hAnsi="Times New Roman" w:cs="Times New Roman"/>
                <w:sz w:val="24"/>
              </w:rPr>
              <w:t>Reportes del DW, de los Cubos OLAP y Dashboard Listos.</w:t>
            </w:r>
          </w:p>
        </w:tc>
      </w:tr>
      <w:tr w:rsidR="00FE39B3" w14:paraId="0AEABEB1" w14:textId="77777777" w:rsidTr="00C90758">
        <w:tc>
          <w:tcPr>
            <w:tcW w:w="3831" w:type="dxa"/>
          </w:tcPr>
          <w:p w14:paraId="6716B3DC" w14:textId="6AA248C4"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eastAsia="Times New Roman" w:hAnsi="Times New Roman" w:cs="Times New Roman"/>
                <w:color w:val="000000"/>
                <w:sz w:val="24"/>
                <w:szCs w:val="24"/>
                <w:lang w:eastAsia="es-VE"/>
              </w:rPr>
              <w:t>Pruebas Integrales</w:t>
            </w:r>
          </w:p>
        </w:tc>
        <w:tc>
          <w:tcPr>
            <w:tcW w:w="4246" w:type="dxa"/>
          </w:tcPr>
          <w:p w14:paraId="6CFEED83" w14:textId="74FA9DD6" w:rsidR="00FE39B3" w:rsidRPr="00FF365A" w:rsidRDefault="00FF365A" w:rsidP="00FF365A">
            <w:pPr>
              <w:spacing w:line="360" w:lineRule="auto"/>
              <w:rPr>
                <w:rFonts w:ascii="Times New Roman" w:eastAsia="Verdana" w:hAnsi="Times New Roman" w:cs="Times New Roman"/>
                <w:sz w:val="24"/>
              </w:rPr>
            </w:pPr>
            <w:r w:rsidRPr="00BB3320">
              <w:rPr>
                <w:rFonts w:ascii="Times New Roman" w:hAnsi="Times New Roman" w:cs="Times New Roman"/>
                <w:sz w:val="24"/>
                <w:szCs w:val="24"/>
                <w:lang w:val="es-ES"/>
              </w:rPr>
              <w:t>Ejecución de Entorno Pruebas Integrales</w:t>
            </w:r>
            <w:r w:rsidRPr="00BB3320">
              <w:rPr>
                <w:rFonts w:ascii="Times New Roman"/>
                <w:sz w:val="24"/>
                <w:szCs w:val="24"/>
                <w:lang w:val="es-ES"/>
              </w:rPr>
              <w:t xml:space="preserve"> </w:t>
            </w:r>
            <w:r w:rsidRPr="00BB3320">
              <w:rPr>
                <w:rFonts w:ascii="Times New Roman" w:hAnsi="Times New Roman" w:cs="Times New Roman"/>
                <w:sz w:val="24"/>
                <w:szCs w:val="24"/>
                <w:lang w:val="es-ES"/>
              </w:rPr>
              <w:t>y Rendimiento</w:t>
            </w:r>
            <w:r>
              <w:rPr>
                <w:rFonts w:ascii="Times New Roman" w:hAnsi="Times New Roman" w:cs="Times New Roman"/>
                <w:sz w:val="24"/>
                <w:szCs w:val="24"/>
                <w:lang w:val="es-ES"/>
              </w:rPr>
              <w:t xml:space="preserve"> aprobadas.</w:t>
            </w:r>
          </w:p>
        </w:tc>
      </w:tr>
      <w:tr w:rsidR="00FE39B3" w14:paraId="7ADF01E6" w14:textId="77777777" w:rsidTr="00C90758">
        <w:tc>
          <w:tcPr>
            <w:tcW w:w="3831" w:type="dxa"/>
          </w:tcPr>
          <w:p w14:paraId="1DF68AE5" w14:textId="5858CDB6"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eastAsia="Times New Roman" w:hAnsi="Times New Roman" w:cs="Times New Roman"/>
                <w:color w:val="000000"/>
                <w:sz w:val="24"/>
                <w:szCs w:val="24"/>
                <w:lang w:eastAsia="es-VE"/>
              </w:rPr>
              <w:t>Entrenamiento de los usuarios.</w:t>
            </w:r>
          </w:p>
        </w:tc>
        <w:tc>
          <w:tcPr>
            <w:tcW w:w="4246" w:type="dxa"/>
          </w:tcPr>
          <w:p w14:paraId="163B4551" w14:textId="0CBE2406" w:rsidR="00FE39B3" w:rsidRPr="00FF365A" w:rsidRDefault="00FF365A" w:rsidP="00FF365A">
            <w:pPr>
              <w:spacing w:line="360" w:lineRule="auto"/>
              <w:rPr>
                <w:rFonts w:ascii="Times New Roman" w:eastAsia="Verdana" w:hAnsi="Times New Roman" w:cs="Times New Roman"/>
                <w:sz w:val="24"/>
              </w:rPr>
            </w:pPr>
            <w:r>
              <w:rPr>
                <w:rFonts w:ascii="Times New Roman" w:eastAsia="Verdana" w:hAnsi="Times New Roman" w:cs="Times New Roman"/>
                <w:sz w:val="24"/>
              </w:rPr>
              <w:t>Capacitación finalizadas de los usuarios finales además de la entrega de los manuales de usuario.</w:t>
            </w:r>
          </w:p>
        </w:tc>
      </w:tr>
      <w:tr w:rsidR="00FE39B3" w14:paraId="32C7AAC5" w14:textId="77777777" w:rsidTr="00C90758">
        <w:tc>
          <w:tcPr>
            <w:tcW w:w="3831" w:type="dxa"/>
          </w:tcPr>
          <w:p w14:paraId="2247EA39" w14:textId="30EF2394"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hAnsi="Times New Roman" w:cs="Times New Roman"/>
                <w:sz w:val="24"/>
              </w:rPr>
              <w:t>Entrega de Proyecto</w:t>
            </w:r>
          </w:p>
        </w:tc>
        <w:tc>
          <w:tcPr>
            <w:tcW w:w="4246" w:type="dxa"/>
          </w:tcPr>
          <w:p w14:paraId="3BF14A99" w14:textId="09DEAC5E" w:rsidR="00FE39B3" w:rsidRPr="00FF365A" w:rsidRDefault="00FF365A" w:rsidP="00FF365A">
            <w:pPr>
              <w:spacing w:line="360" w:lineRule="auto"/>
              <w:rPr>
                <w:rFonts w:ascii="Times New Roman" w:eastAsia="Verdana" w:hAnsi="Times New Roman" w:cs="Times New Roman"/>
                <w:sz w:val="24"/>
              </w:rPr>
            </w:pPr>
            <w:r>
              <w:rPr>
                <w:rFonts w:ascii="Times New Roman" w:eastAsia="Verdana" w:hAnsi="Times New Roman" w:cs="Times New Roman"/>
                <w:sz w:val="24"/>
              </w:rPr>
              <w:t>Documento con todos los accesos.</w:t>
            </w:r>
          </w:p>
        </w:tc>
      </w:tr>
    </w:tbl>
    <w:p w14:paraId="6E4A233C" w14:textId="4162D085" w:rsidR="0038517D" w:rsidRDefault="0038517D" w:rsidP="0038517D">
      <w:pPr>
        <w:rPr>
          <w:rFonts w:ascii="Verdana" w:eastAsia="Verdana" w:hAnsi="Verdana" w:cs="Verdana"/>
          <w:sz w:val="20"/>
          <w:szCs w:val="20"/>
        </w:rPr>
      </w:pPr>
    </w:p>
    <w:p w14:paraId="06E6492C" w14:textId="24FBD143" w:rsidR="00C90758" w:rsidRDefault="007B6490" w:rsidP="0038517D">
      <w:pPr>
        <w:rPr>
          <w:rFonts w:ascii="Verdana" w:eastAsia="Verdana" w:hAnsi="Verdana" w:cs="Verdana"/>
          <w:sz w:val="20"/>
          <w:szCs w:val="20"/>
        </w:rPr>
      </w:pPr>
      <w:r w:rsidRPr="007B6490">
        <w:rPr>
          <w:rFonts w:ascii="Times New Roman" w:eastAsia="Verdana" w:hAnsi="Times New Roman" w:cs="Times New Roman"/>
          <w:b/>
          <w:sz w:val="24"/>
          <w:szCs w:val="20"/>
        </w:rPr>
        <w:t>6.1.18</w:t>
      </w:r>
      <w:r w:rsidRPr="007B6490">
        <w:rPr>
          <w:rFonts w:ascii="Verdana" w:eastAsia="Verdana" w:hAnsi="Verdana" w:cs="Verdana"/>
          <w:sz w:val="24"/>
          <w:szCs w:val="20"/>
        </w:rPr>
        <w:t xml:space="preserve"> </w:t>
      </w:r>
      <w:r w:rsidRPr="003E75FE">
        <w:rPr>
          <w:rFonts w:ascii="Times New Roman"/>
          <w:b/>
          <w:spacing w:val="-1"/>
          <w:sz w:val="24"/>
          <w:szCs w:val="24"/>
          <w:lang w:val="es-PE"/>
        </w:rPr>
        <w:t xml:space="preserve">Exclusiones </w:t>
      </w:r>
      <w:r>
        <w:rPr>
          <w:rFonts w:ascii="Times New Roman"/>
          <w:b/>
          <w:spacing w:val="-1"/>
          <w:sz w:val="24"/>
          <w:szCs w:val="24"/>
          <w:lang w:val="es-PE"/>
        </w:rPr>
        <w:t>d</w:t>
      </w:r>
      <w:r w:rsidRPr="003E75FE">
        <w:rPr>
          <w:rFonts w:ascii="Times New Roman"/>
          <w:b/>
          <w:spacing w:val="-1"/>
          <w:sz w:val="24"/>
          <w:szCs w:val="24"/>
          <w:lang w:val="es-PE"/>
        </w:rPr>
        <w:t>el Proyecto</w:t>
      </w:r>
    </w:p>
    <w:tbl>
      <w:tblPr>
        <w:tblStyle w:val="NormalTable0"/>
        <w:tblW w:w="8117" w:type="dxa"/>
        <w:tblInd w:w="378" w:type="dxa"/>
        <w:tblLook w:val="01E0" w:firstRow="1" w:lastRow="1" w:firstColumn="1" w:lastColumn="1" w:noHBand="0" w:noVBand="0"/>
      </w:tblPr>
      <w:tblGrid>
        <w:gridCol w:w="8117"/>
      </w:tblGrid>
      <w:tr w:rsidR="0038517D" w14:paraId="74C26EB5" w14:textId="77777777" w:rsidTr="007B6490">
        <w:trPr>
          <w:trHeight w:val="1080"/>
        </w:trPr>
        <w:tc>
          <w:tcPr>
            <w:tcW w:w="8117" w:type="dxa"/>
            <w:tcBorders>
              <w:top w:val="single" w:sz="4" w:space="0" w:color="auto"/>
              <w:left w:val="single" w:sz="6" w:space="0" w:color="000000"/>
              <w:bottom w:val="single" w:sz="6" w:space="0" w:color="000000"/>
              <w:right w:val="single" w:sz="6" w:space="0" w:color="000000"/>
            </w:tcBorders>
            <w:hideMark/>
          </w:tcPr>
          <w:p w14:paraId="055FFBC8" w14:textId="7855A4A8" w:rsidR="0038517D" w:rsidRPr="009D5204" w:rsidRDefault="009D5204" w:rsidP="009D520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sidRPr="009D5204">
              <w:rPr>
                <w:rFonts w:ascii="Times New Roman" w:eastAsia="Arial"/>
                <w:sz w:val="24"/>
                <w:szCs w:val="18"/>
                <w:lang w:val="es-PE"/>
              </w:rPr>
              <w:t>La solución de Inteligencia de Negocios a implementar no cubrirá el área de Primaria y Pre-Básica.</w:t>
            </w:r>
          </w:p>
          <w:p w14:paraId="4D6928C3" w14:textId="22EA3F47" w:rsidR="009D5204" w:rsidRDefault="009D5204" w:rsidP="009D520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Pr>
                <w:rFonts w:ascii="Times New Roman" w:eastAsia="Arial"/>
                <w:sz w:val="24"/>
                <w:szCs w:val="18"/>
                <w:lang w:val="es-PE"/>
              </w:rPr>
              <w:t xml:space="preserve">La solución a implementar </w:t>
            </w:r>
            <w:r w:rsidR="00583657">
              <w:rPr>
                <w:rFonts w:ascii="Times New Roman" w:eastAsia="Arial"/>
                <w:sz w:val="24"/>
                <w:szCs w:val="18"/>
                <w:lang w:val="es-PE"/>
              </w:rPr>
              <w:t>no usará bases de datos o registros anteriores al año</w:t>
            </w:r>
            <w:r>
              <w:rPr>
                <w:rFonts w:ascii="Times New Roman" w:eastAsia="Arial"/>
                <w:sz w:val="24"/>
                <w:szCs w:val="18"/>
                <w:lang w:val="es-PE"/>
              </w:rPr>
              <w:t xml:space="preserve"> 2019 </w:t>
            </w:r>
          </w:p>
          <w:p w14:paraId="0D91BE36" w14:textId="7A02DD78" w:rsidR="00583657" w:rsidRDefault="00583657" w:rsidP="009D520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Pr>
                <w:rFonts w:ascii="Times New Roman" w:eastAsia="Arial"/>
                <w:sz w:val="24"/>
                <w:szCs w:val="18"/>
                <w:lang w:val="es-PE"/>
              </w:rPr>
              <w:t>La solución a implementar no incluirá las áreas de clínica médica, psicología, cafetería, biblioteca.</w:t>
            </w:r>
          </w:p>
          <w:p w14:paraId="02167AF0" w14:textId="36E6F041" w:rsidR="0038517D" w:rsidRPr="00583657" w:rsidRDefault="00583657" w:rsidP="0055447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sidRPr="00583657">
              <w:rPr>
                <w:rFonts w:ascii="Times New Roman" w:eastAsia="Arial"/>
                <w:sz w:val="24"/>
                <w:szCs w:val="18"/>
                <w:lang w:val="es-PE"/>
              </w:rPr>
              <w:t>La solución a implementar no incluirá la administración de los buses o de las academias de polideportivo.</w:t>
            </w:r>
          </w:p>
          <w:p w14:paraId="3376EF2D" w14:textId="77777777" w:rsidR="0038517D" w:rsidRPr="009E2DCF" w:rsidRDefault="0038517D" w:rsidP="0038517D">
            <w:pPr>
              <w:tabs>
                <w:tab w:val="left" w:pos="225"/>
              </w:tabs>
              <w:spacing w:before="19" w:line="480" w:lineRule="auto"/>
              <w:ind w:right="71"/>
              <w:jc w:val="both"/>
              <w:rPr>
                <w:rFonts w:ascii="Times New Roman" w:eastAsia="Arial"/>
                <w:sz w:val="18"/>
                <w:szCs w:val="18"/>
                <w:lang w:val="es-PE"/>
              </w:rPr>
            </w:pPr>
            <w:r w:rsidRPr="009E2DCF">
              <w:rPr>
                <w:rFonts w:ascii="Times New Roman" w:eastAsia="Arial"/>
                <w:sz w:val="24"/>
                <w:szCs w:val="18"/>
                <w:lang w:val="es-PE"/>
              </w:rPr>
              <w:t xml:space="preserve"> </w:t>
            </w:r>
          </w:p>
        </w:tc>
      </w:tr>
    </w:tbl>
    <w:p w14:paraId="621E1308" w14:textId="60B09AE9" w:rsidR="0038517D" w:rsidRDefault="0038517D" w:rsidP="0038517D">
      <w:pPr>
        <w:spacing w:before="47"/>
        <w:ind w:right="356"/>
        <w:rPr>
          <w:rFonts w:ascii="Verdana" w:eastAsia="Verdana" w:hAnsi="Verdana" w:cs="Verdana"/>
          <w:sz w:val="16"/>
          <w:szCs w:val="16"/>
        </w:rPr>
      </w:pPr>
    </w:p>
    <w:p w14:paraId="7233C7B7" w14:textId="42226AE2" w:rsidR="007B6490" w:rsidRDefault="007B6490" w:rsidP="0038517D">
      <w:pPr>
        <w:spacing w:before="47"/>
        <w:ind w:right="356"/>
        <w:rPr>
          <w:rFonts w:ascii="Verdana" w:eastAsia="Verdana" w:hAnsi="Verdana" w:cs="Verdana"/>
          <w:sz w:val="16"/>
          <w:szCs w:val="16"/>
        </w:rPr>
      </w:pPr>
      <w:r>
        <w:rPr>
          <w:rFonts w:ascii="Times New Roman"/>
          <w:b/>
          <w:spacing w:val="-1"/>
          <w:sz w:val="24"/>
          <w:szCs w:val="24"/>
          <w:lang w:val="es-PE"/>
        </w:rPr>
        <w:t>6.1.19 Restricciones del proyecto.</w:t>
      </w:r>
    </w:p>
    <w:tbl>
      <w:tblPr>
        <w:tblStyle w:val="NormalTable0"/>
        <w:tblW w:w="0" w:type="auto"/>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19"/>
      </w:tblGrid>
      <w:tr w:rsidR="0074183E" w14:paraId="232420C3" w14:textId="77777777" w:rsidTr="0074183E">
        <w:trPr>
          <w:trHeight w:val="717"/>
        </w:trPr>
        <w:tc>
          <w:tcPr>
            <w:tcW w:w="7819" w:type="dxa"/>
            <w:shd w:val="clear" w:color="auto" w:fill="auto"/>
          </w:tcPr>
          <w:p w14:paraId="735522A7" w14:textId="14D082ED" w:rsidR="0074183E" w:rsidRPr="0074183E" w:rsidRDefault="0074183E" w:rsidP="0074183E">
            <w:pPr>
              <w:pStyle w:val="Prrafodelista"/>
              <w:numPr>
                <w:ilvl w:val="0"/>
                <w:numId w:val="37"/>
              </w:numPr>
              <w:spacing w:line="480" w:lineRule="auto"/>
              <w:ind w:right="99"/>
              <w:jc w:val="both"/>
              <w:rPr>
                <w:rFonts w:ascii="Times New Roman" w:eastAsia="Arial"/>
                <w:sz w:val="24"/>
                <w:lang w:val="es-ES"/>
              </w:rPr>
            </w:pPr>
            <w:r w:rsidRPr="0074183E">
              <w:rPr>
                <w:rFonts w:ascii="Times New Roman" w:eastAsia="Arial"/>
                <w:sz w:val="24"/>
                <w:lang w:val="es-ES"/>
              </w:rPr>
              <w:t xml:space="preserve">El proyecto será </w:t>
            </w:r>
            <w:r>
              <w:rPr>
                <w:rFonts w:ascii="Times New Roman" w:eastAsia="Arial"/>
                <w:sz w:val="24"/>
                <w:lang w:val="es-ES"/>
              </w:rPr>
              <w:t>implementado en</w:t>
            </w:r>
            <w:r w:rsidRPr="0074183E">
              <w:rPr>
                <w:rFonts w:ascii="Times New Roman" w:eastAsia="Arial"/>
                <w:sz w:val="24"/>
                <w:lang w:val="es-ES"/>
              </w:rPr>
              <w:t xml:space="preserve"> el área de secundaria</w:t>
            </w:r>
          </w:p>
          <w:p w14:paraId="28696FAF" w14:textId="77777777" w:rsidR="0074183E" w:rsidRDefault="0074183E" w:rsidP="0074183E">
            <w:pPr>
              <w:pStyle w:val="Prrafodelista"/>
              <w:numPr>
                <w:ilvl w:val="0"/>
                <w:numId w:val="37"/>
              </w:numPr>
              <w:spacing w:line="480" w:lineRule="auto"/>
              <w:ind w:right="99"/>
              <w:jc w:val="both"/>
              <w:rPr>
                <w:rFonts w:ascii="Times New Roman" w:eastAsia="Arial"/>
                <w:sz w:val="24"/>
                <w:lang w:val="es-ES"/>
              </w:rPr>
            </w:pPr>
            <w:r w:rsidRPr="0074183E">
              <w:rPr>
                <w:rFonts w:ascii="Times New Roman" w:eastAsia="Arial"/>
                <w:sz w:val="24"/>
                <w:lang w:val="es-ES"/>
              </w:rPr>
              <w:t>La visualización de los reportes será solamente para el área administrativa.</w:t>
            </w:r>
          </w:p>
          <w:p w14:paraId="03E1FC8A" w14:textId="77777777" w:rsidR="0074183E" w:rsidRDefault="0074183E" w:rsidP="0074183E">
            <w:pPr>
              <w:pStyle w:val="Prrafodelista"/>
              <w:numPr>
                <w:ilvl w:val="0"/>
                <w:numId w:val="37"/>
              </w:numPr>
              <w:spacing w:line="480" w:lineRule="auto"/>
              <w:ind w:right="99"/>
              <w:jc w:val="both"/>
              <w:rPr>
                <w:rFonts w:ascii="Times New Roman" w:eastAsia="Arial"/>
                <w:sz w:val="24"/>
                <w:lang w:val="es-ES"/>
              </w:rPr>
            </w:pPr>
            <w:r>
              <w:rPr>
                <w:rFonts w:ascii="Times New Roman" w:eastAsia="Arial"/>
                <w:sz w:val="24"/>
                <w:lang w:val="es-ES"/>
              </w:rPr>
              <w:t>El acceso técnico será para el área de sistemas del ISJC.</w:t>
            </w:r>
          </w:p>
          <w:p w14:paraId="0500610B" w14:textId="56B16F97" w:rsidR="0074183E" w:rsidRPr="0074183E" w:rsidRDefault="0074183E" w:rsidP="0074183E">
            <w:pPr>
              <w:pStyle w:val="Prrafodelista"/>
              <w:numPr>
                <w:ilvl w:val="0"/>
                <w:numId w:val="37"/>
              </w:numPr>
              <w:spacing w:line="480" w:lineRule="auto"/>
              <w:ind w:right="99"/>
              <w:jc w:val="both"/>
              <w:rPr>
                <w:rFonts w:ascii="Times New Roman" w:eastAsia="Arial"/>
                <w:sz w:val="24"/>
                <w:lang w:val="es-ES"/>
              </w:rPr>
            </w:pPr>
            <w:r>
              <w:rPr>
                <w:rFonts w:ascii="Times New Roman" w:eastAsia="Arial"/>
                <w:sz w:val="24"/>
                <w:lang w:val="es-ES"/>
              </w:rPr>
              <w:t xml:space="preserve">La actualización de los reportes será realizada por el área de sistemas con autorización del área gerencial. </w:t>
            </w:r>
          </w:p>
        </w:tc>
      </w:tr>
    </w:tbl>
    <w:p w14:paraId="3CA17F77" w14:textId="5DD0F001" w:rsidR="0038517D" w:rsidRDefault="0038517D" w:rsidP="0038517D">
      <w:pPr>
        <w:rPr>
          <w:rFonts w:ascii="Verdana" w:eastAsia="Verdana" w:hAnsi="Verdana" w:cs="Verdana"/>
          <w:sz w:val="16"/>
          <w:szCs w:val="16"/>
        </w:rPr>
      </w:pPr>
    </w:p>
    <w:p w14:paraId="339445EF" w14:textId="77777777" w:rsidR="00F571A8" w:rsidRDefault="00F571A8" w:rsidP="0038517D">
      <w:pPr>
        <w:rPr>
          <w:rFonts w:ascii="Verdana" w:eastAsia="Verdana" w:hAnsi="Verdana" w:cs="Verdana"/>
          <w:sz w:val="16"/>
          <w:szCs w:val="16"/>
        </w:rPr>
      </w:pPr>
    </w:p>
    <w:p w14:paraId="6F6AE076" w14:textId="7873095C" w:rsidR="003B1C99" w:rsidRDefault="00FC2D9D" w:rsidP="0038517D">
      <w:pPr>
        <w:rPr>
          <w:rFonts w:ascii="Times New Roman" w:hAnsi="Times New Roman" w:cs="Times New Roman"/>
          <w:b/>
          <w:sz w:val="24"/>
          <w:lang w:eastAsia="es-HN"/>
        </w:rPr>
      </w:pPr>
      <w:bookmarkStart w:id="289" w:name="_Toc11396533"/>
      <w:r w:rsidRPr="00FC2D9D">
        <w:rPr>
          <w:rFonts w:ascii="Times New Roman" w:hAnsi="Times New Roman" w:cs="Times New Roman"/>
          <w:b/>
          <w:sz w:val="24"/>
          <w:lang w:eastAsia="es-HN"/>
        </w:rPr>
        <w:lastRenderedPageBreak/>
        <w:t xml:space="preserve">6.1.21 </w:t>
      </w:r>
      <w:r w:rsidR="0038517D" w:rsidRPr="00FC2D9D">
        <w:rPr>
          <w:rFonts w:ascii="Times New Roman" w:hAnsi="Times New Roman" w:cs="Times New Roman"/>
          <w:b/>
          <w:sz w:val="24"/>
          <w:lang w:eastAsia="es-HN"/>
        </w:rPr>
        <w:t>Cronograma.</w:t>
      </w:r>
      <w:bookmarkEnd w:id="289"/>
      <w:r w:rsidR="0038517D" w:rsidRPr="00FC2D9D">
        <w:rPr>
          <w:rFonts w:ascii="Times New Roman" w:hAnsi="Times New Roman" w:cs="Times New Roman"/>
          <w:b/>
          <w:sz w:val="24"/>
          <w:lang w:eastAsia="es-HN"/>
        </w:rPr>
        <w:t xml:space="preserve"> </w:t>
      </w:r>
    </w:p>
    <w:p w14:paraId="55ADDF8B" w14:textId="0B64A3AE" w:rsidR="003B1C99" w:rsidRPr="003B1C99" w:rsidRDefault="003B1C99" w:rsidP="003B1C99">
      <w:pPr>
        <w:jc w:val="center"/>
        <w:rPr>
          <w:rFonts w:ascii="Times New Roman" w:hAnsi="Times New Roman" w:cs="Times New Roman"/>
          <w:sz w:val="24"/>
          <w:lang w:eastAsia="es-HN"/>
        </w:rPr>
      </w:pPr>
      <w:r w:rsidRPr="003B1C99">
        <w:rPr>
          <w:rFonts w:ascii="Times New Roman" w:hAnsi="Times New Roman" w:cs="Times New Roman"/>
          <w:sz w:val="24"/>
          <w:lang w:eastAsia="es-HN"/>
        </w:rPr>
        <w:t>Grafico. Cronograma de Tareas del mes de agosto y septiembre</w:t>
      </w:r>
    </w:p>
    <w:p w14:paraId="01905422" w14:textId="0D0FE31A" w:rsidR="0038517D" w:rsidRDefault="003B1C99" w:rsidP="0038517D">
      <w:pPr>
        <w:rPr>
          <w:lang w:eastAsia="es-HN"/>
        </w:rPr>
      </w:pPr>
      <w:r>
        <w:rPr>
          <w:noProof/>
          <w:lang w:val="en-US"/>
        </w:rPr>
        <w:drawing>
          <wp:inline distT="0" distB="0" distL="0" distR="0" wp14:anchorId="31992000" wp14:editId="0D3FBB0D">
            <wp:extent cx="5401187" cy="2771775"/>
            <wp:effectExtent l="57150" t="57150" r="123825" b="1047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104" b="18554"/>
                    <a:stretch/>
                  </pic:blipFill>
                  <pic:spPr bwMode="auto">
                    <a:xfrm>
                      <a:off x="0" y="0"/>
                      <a:ext cx="5409242" cy="2775909"/>
                    </a:xfrm>
                    <a:prstGeom prst="rect">
                      <a:avLst/>
                    </a:prstGeom>
                    <a:ln w="317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8B0B907" w14:textId="42D3C7CC" w:rsidR="003B1C99" w:rsidRDefault="003B1C99" w:rsidP="003B1C99">
      <w:pPr>
        <w:jc w:val="center"/>
        <w:rPr>
          <w:rFonts w:ascii="Times New Roman" w:hAnsi="Times New Roman" w:cs="Times New Roman"/>
          <w:sz w:val="24"/>
          <w:lang w:eastAsia="es-HN"/>
        </w:rPr>
      </w:pPr>
      <w:r>
        <w:rPr>
          <w:rFonts w:ascii="Times New Roman" w:hAnsi="Times New Roman" w:cs="Times New Roman"/>
          <w:sz w:val="24"/>
          <w:lang w:eastAsia="es-HN"/>
        </w:rPr>
        <w:t xml:space="preserve">Fuente: </w:t>
      </w:r>
      <w:r w:rsidR="001E7C4C">
        <w:rPr>
          <w:rFonts w:ascii="Times New Roman" w:hAnsi="Times New Roman" w:cs="Times New Roman"/>
          <w:sz w:val="24"/>
          <w:lang w:eastAsia="es-HN"/>
        </w:rPr>
        <w:t>E</w:t>
      </w:r>
      <w:r>
        <w:rPr>
          <w:rFonts w:ascii="Times New Roman" w:hAnsi="Times New Roman" w:cs="Times New Roman"/>
          <w:sz w:val="24"/>
          <w:lang w:eastAsia="es-HN"/>
        </w:rPr>
        <w:t>laboración Propia</w:t>
      </w:r>
    </w:p>
    <w:p w14:paraId="516BBB69" w14:textId="77777777" w:rsidR="003B1C99" w:rsidRDefault="003B1C99" w:rsidP="003B1C99">
      <w:pPr>
        <w:jc w:val="center"/>
        <w:rPr>
          <w:rFonts w:ascii="Times New Roman" w:hAnsi="Times New Roman" w:cs="Times New Roman"/>
          <w:sz w:val="24"/>
          <w:lang w:eastAsia="es-HN"/>
        </w:rPr>
      </w:pPr>
    </w:p>
    <w:p w14:paraId="35880FEC" w14:textId="094E611A" w:rsidR="003B1C99" w:rsidRPr="003B1C99" w:rsidRDefault="003B1C99" w:rsidP="003B1C99">
      <w:pPr>
        <w:jc w:val="center"/>
        <w:rPr>
          <w:rFonts w:ascii="Times New Roman" w:hAnsi="Times New Roman" w:cs="Times New Roman"/>
          <w:sz w:val="24"/>
          <w:lang w:eastAsia="es-HN"/>
        </w:rPr>
      </w:pPr>
      <w:r w:rsidRPr="003B1C99">
        <w:rPr>
          <w:rFonts w:ascii="Times New Roman" w:hAnsi="Times New Roman" w:cs="Times New Roman"/>
          <w:sz w:val="24"/>
          <w:lang w:eastAsia="es-HN"/>
        </w:rPr>
        <w:t>G</w:t>
      </w:r>
      <w:r w:rsidR="001E7C4C">
        <w:rPr>
          <w:rFonts w:ascii="Times New Roman" w:hAnsi="Times New Roman" w:cs="Times New Roman"/>
          <w:sz w:val="24"/>
          <w:lang w:eastAsia="es-HN"/>
        </w:rPr>
        <w:t>ra</w:t>
      </w:r>
      <w:r w:rsidRPr="003B1C99">
        <w:rPr>
          <w:rFonts w:ascii="Times New Roman" w:hAnsi="Times New Roman" w:cs="Times New Roman"/>
          <w:sz w:val="24"/>
          <w:lang w:eastAsia="es-HN"/>
        </w:rPr>
        <w:t xml:space="preserve">fico. Cronograma de Tareas del mes de </w:t>
      </w:r>
      <w:r>
        <w:rPr>
          <w:rFonts w:ascii="Times New Roman" w:hAnsi="Times New Roman" w:cs="Times New Roman"/>
          <w:sz w:val="24"/>
          <w:lang w:eastAsia="es-HN"/>
        </w:rPr>
        <w:t>octubre</w:t>
      </w:r>
      <w:r w:rsidRPr="003B1C99">
        <w:rPr>
          <w:rFonts w:ascii="Times New Roman" w:hAnsi="Times New Roman" w:cs="Times New Roman"/>
          <w:sz w:val="24"/>
          <w:lang w:eastAsia="es-HN"/>
        </w:rPr>
        <w:t xml:space="preserve"> y </w:t>
      </w:r>
      <w:r>
        <w:rPr>
          <w:rFonts w:ascii="Times New Roman" w:hAnsi="Times New Roman" w:cs="Times New Roman"/>
          <w:sz w:val="24"/>
          <w:lang w:eastAsia="es-HN"/>
        </w:rPr>
        <w:t>noviembre</w:t>
      </w:r>
    </w:p>
    <w:p w14:paraId="36347DC6" w14:textId="3D4E18CA" w:rsidR="003B1C99" w:rsidRDefault="003B1C99" w:rsidP="0038517D">
      <w:pPr>
        <w:rPr>
          <w:lang w:eastAsia="es-HN"/>
        </w:rPr>
      </w:pPr>
      <w:r>
        <w:rPr>
          <w:noProof/>
          <w:lang w:val="en-US"/>
        </w:rPr>
        <w:drawing>
          <wp:inline distT="0" distB="0" distL="0" distR="0" wp14:anchorId="7819CC6E" wp14:editId="024CE65E">
            <wp:extent cx="5401051" cy="3257550"/>
            <wp:effectExtent l="57150" t="57150" r="123825" b="1143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475" b="7242"/>
                    <a:stretch/>
                  </pic:blipFill>
                  <pic:spPr bwMode="auto">
                    <a:xfrm>
                      <a:off x="0" y="0"/>
                      <a:ext cx="5407092" cy="3261194"/>
                    </a:xfrm>
                    <a:prstGeom prst="rect">
                      <a:avLst/>
                    </a:prstGeom>
                    <a:ln w="317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BE092F3" w14:textId="4DCA3BA6" w:rsidR="003B1C99" w:rsidRDefault="003B1C99" w:rsidP="003B1C99">
      <w:pPr>
        <w:jc w:val="center"/>
        <w:rPr>
          <w:rFonts w:ascii="Times New Roman" w:hAnsi="Times New Roman" w:cs="Times New Roman"/>
          <w:sz w:val="24"/>
          <w:lang w:eastAsia="es-HN"/>
        </w:rPr>
      </w:pPr>
      <w:r>
        <w:rPr>
          <w:rFonts w:ascii="Times New Roman" w:hAnsi="Times New Roman" w:cs="Times New Roman"/>
          <w:sz w:val="24"/>
          <w:lang w:eastAsia="es-HN"/>
        </w:rPr>
        <w:t xml:space="preserve">Fuente: </w:t>
      </w:r>
      <w:r w:rsidR="001E7C4C">
        <w:rPr>
          <w:rFonts w:ascii="Times New Roman" w:hAnsi="Times New Roman" w:cs="Times New Roman"/>
          <w:sz w:val="24"/>
          <w:lang w:eastAsia="es-HN"/>
        </w:rPr>
        <w:t>E</w:t>
      </w:r>
      <w:r>
        <w:rPr>
          <w:rFonts w:ascii="Times New Roman" w:hAnsi="Times New Roman" w:cs="Times New Roman"/>
          <w:sz w:val="24"/>
          <w:lang w:eastAsia="es-HN"/>
        </w:rPr>
        <w:t>laboración Propia</w:t>
      </w:r>
    </w:p>
    <w:p w14:paraId="18F85560" w14:textId="77777777" w:rsidR="0038517D" w:rsidRDefault="0038517D" w:rsidP="0038517D">
      <w:pPr>
        <w:rPr>
          <w:lang w:eastAsia="es-HN"/>
        </w:rPr>
      </w:pPr>
    </w:p>
    <w:p w14:paraId="09F0001F" w14:textId="11FF26CC" w:rsidR="0038517D" w:rsidRDefault="0038517D" w:rsidP="0038517D">
      <w:pPr>
        <w:rPr>
          <w:lang w:eastAsia="es-HN"/>
        </w:rPr>
      </w:pPr>
    </w:p>
    <w:p w14:paraId="20534B78" w14:textId="77777777" w:rsidR="00C5468E" w:rsidRDefault="00C5468E" w:rsidP="00C5468E">
      <w:pPr>
        <w:rPr>
          <w:rFonts w:ascii="Times New Roman"/>
          <w:b/>
          <w:spacing w:val="-1"/>
          <w:sz w:val="24"/>
          <w:szCs w:val="24"/>
          <w:lang w:val="es-PE"/>
        </w:rPr>
      </w:pPr>
      <w:r w:rsidRPr="007B6490">
        <w:rPr>
          <w:rFonts w:ascii="Times New Roman" w:eastAsia="Verdana" w:hAnsi="Times New Roman" w:cs="Times New Roman"/>
          <w:b/>
          <w:sz w:val="24"/>
          <w:szCs w:val="16"/>
        </w:rPr>
        <w:lastRenderedPageBreak/>
        <w:t>6.1.20</w:t>
      </w:r>
      <w:r w:rsidRPr="007B6490">
        <w:rPr>
          <w:rFonts w:ascii="Verdana" w:eastAsia="Verdana" w:hAnsi="Verdana" w:cs="Verdana"/>
          <w:sz w:val="24"/>
          <w:szCs w:val="16"/>
        </w:rPr>
        <w:t xml:space="preserve"> </w:t>
      </w:r>
      <w:r w:rsidRPr="00E7784B">
        <w:rPr>
          <w:rFonts w:ascii="Times New Roman"/>
          <w:b/>
          <w:spacing w:val="-1"/>
          <w:sz w:val="24"/>
          <w:szCs w:val="24"/>
          <w:lang w:val="es-PE"/>
        </w:rPr>
        <w:t xml:space="preserve">Supuestos </w:t>
      </w:r>
      <w:r w:rsidRPr="0074183E">
        <w:rPr>
          <w:rFonts w:ascii="Times New Roman"/>
          <w:b/>
          <w:spacing w:val="-1"/>
          <w:sz w:val="24"/>
          <w:szCs w:val="24"/>
          <w:lang w:val="es-PE"/>
        </w:rPr>
        <w:t>Internos a la Organizaci</w:t>
      </w:r>
      <w:r w:rsidRPr="0074183E">
        <w:rPr>
          <w:rFonts w:ascii="Times New Roman"/>
          <w:b/>
          <w:spacing w:val="-1"/>
          <w:sz w:val="24"/>
          <w:szCs w:val="24"/>
          <w:lang w:val="es-PE"/>
        </w:rPr>
        <w:t>ó</w:t>
      </w:r>
      <w:r w:rsidRPr="0074183E">
        <w:rPr>
          <w:rFonts w:ascii="Times New Roman"/>
          <w:b/>
          <w:spacing w:val="-1"/>
          <w:sz w:val="24"/>
          <w:szCs w:val="24"/>
          <w:lang w:val="es-PE"/>
        </w:rPr>
        <w:t>n</w:t>
      </w:r>
      <w:r>
        <w:rPr>
          <w:rFonts w:ascii="Times New Roman"/>
          <w:b/>
          <w:spacing w:val="-1"/>
          <w:sz w:val="24"/>
          <w:szCs w:val="24"/>
          <w:lang w:val="es-PE"/>
        </w:rPr>
        <w:t xml:space="preserve"> d</w:t>
      </w:r>
      <w:r w:rsidRPr="00E7784B">
        <w:rPr>
          <w:rFonts w:ascii="Times New Roman"/>
          <w:b/>
          <w:spacing w:val="-1"/>
          <w:sz w:val="24"/>
          <w:szCs w:val="24"/>
          <w:lang w:val="es-PE"/>
        </w:rPr>
        <w:t>el Proyecto</w:t>
      </w:r>
    </w:p>
    <w:tbl>
      <w:tblPr>
        <w:tblStyle w:val="NormalTable0"/>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0"/>
      </w:tblGrid>
      <w:tr w:rsidR="00C5468E" w14:paraId="5B173008" w14:textId="77777777" w:rsidTr="00C14C81">
        <w:trPr>
          <w:trHeight w:val="701"/>
        </w:trPr>
        <w:tc>
          <w:tcPr>
            <w:tcW w:w="8000" w:type="dxa"/>
            <w:shd w:val="clear" w:color="auto" w:fill="auto"/>
          </w:tcPr>
          <w:p w14:paraId="5B0796C6" w14:textId="77777777" w:rsidR="00C5468E"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el hardware solicitado para la elaboración del proyecto</w:t>
            </w:r>
          </w:p>
          <w:p w14:paraId="4D30190C" w14:textId="77777777" w:rsidR="00C5468E"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el software licencias necesarias para el proyecto</w:t>
            </w:r>
          </w:p>
          <w:p w14:paraId="493DC982" w14:textId="77777777" w:rsidR="00C5468E"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la base de datos SQL SERVER para el proyecto</w:t>
            </w:r>
          </w:p>
          <w:p w14:paraId="62686C7F" w14:textId="77777777" w:rsidR="00C5468E" w:rsidRPr="007B6490"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las bases de datos y registros necesarios de todas las áreas involucradas en el proyecto.</w:t>
            </w:r>
          </w:p>
        </w:tc>
      </w:tr>
    </w:tbl>
    <w:p w14:paraId="25C46874" w14:textId="3C71A0CC" w:rsidR="0038517D" w:rsidRPr="00C5468E" w:rsidRDefault="0038517D" w:rsidP="003B1C99">
      <w:pPr>
        <w:spacing w:line="480" w:lineRule="auto"/>
        <w:rPr>
          <w:rFonts w:ascii="Times New Roman" w:hAnsi="Times New Roman" w:cs="Times New Roman"/>
          <w:b/>
          <w:sz w:val="24"/>
          <w:szCs w:val="28"/>
        </w:rPr>
      </w:pPr>
    </w:p>
    <w:p w14:paraId="512618AF" w14:textId="7155DCFE" w:rsidR="00BE03C7" w:rsidRDefault="00C5468E" w:rsidP="00C5468E">
      <w:pPr>
        <w:pStyle w:val="Prrafodelista"/>
        <w:numPr>
          <w:ilvl w:val="1"/>
          <w:numId w:val="20"/>
        </w:numPr>
        <w:rPr>
          <w:rFonts w:ascii="Times New Roman" w:hAnsi="Times New Roman" w:cs="Times New Roman"/>
          <w:b/>
          <w:sz w:val="24"/>
          <w:lang w:val="es-HN"/>
        </w:rPr>
      </w:pPr>
      <w:r w:rsidRPr="00C5468E">
        <w:rPr>
          <w:rFonts w:ascii="Times New Roman" w:hAnsi="Times New Roman" w:cs="Times New Roman"/>
          <w:b/>
          <w:sz w:val="24"/>
          <w:lang w:val="es-HN"/>
        </w:rPr>
        <w:t>Desarrollo</w:t>
      </w:r>
      <w:r w:rsidR="0038517D" w:rsidRPr="00C5468E">
        <w:rPr>
          <w:rFonts w:ascii="Times New Roman" w:hAnsi="Times New Roman" w:cs="Times New Roman"/>
          <w:b/>
          <w:sz w:val="24"/>
          <w:lang w:val="es-HN"/>
        </w:rPr>
        <w:t xml:space="preserve"> del Proyecto de Inteligencia de Negocio Basado en PMI </w:t>
      </w:r>
    </w:p>
    <w:p w14:paraId="725131FC" w14:textId="72D41832" w:rsidR="00C5468E" w:rsidRPr="00270490" w:rsidRDefault="00270490" w:rsidP="00270490">
      <w:pPr>
        <w:spacing w:line="480" w:lineRule="auto"/>
        <w:ind w:left="360" w:firstLine="348"/>
        <w:rPr>
          <w:rFonts w:ascii="Times New Roman" w:hAnsi="Times New Roman" w:cs="Times New Roman"/>
          <w:sz w:val="24"/>
          <w:lang w:val="es-HN"/>
        </w:rPr>
      </w:pPr>
      <w:r>
        <w:rPr>
          <w:rFonts w:ascii="Times New Roman" w:hAnsi="Times New Roman" w:cs="Times New Roman"/>
          <w:sz w:val="24"/>
          <w:lang w:val="es-HN"/>
        </w:rPr>
        <w:t>A continuación, se describe la implementación de cada una de las fases del proyecto de Inteligencia de Negocio que se desarrolló para el análisis de esta investigación.</w:t>
      </w:r>
    </w:p>
    <w:p w14:paraId="22443483" w14:textId="5536157A" w:rsidR="00C5468E" w:rsidRPr="009D7519" w:rsidRDefault="00C5468E" w:rsidP="004E67F3">
      <w:pPr>
        <w:pStyle w:val="Prrafodelista"/>
        <w:numPr>
          <w:ilvl w:val="2"/>
          <w:numId w:val="20"/>
        </w:numPr>
        <w:rPr>
          <w:rFonts w:ascii="Times New Roman" w:hAnsi="Times New Roman" w:cs="Times New Roman"/>
          <w:sz w:val="24"/>
          <w:lang w:val="es-HN"/>
        </w:rPr>
      </w:pPr>
      <w:r w:rsidRPr="009D7519">
        <w:rPr>
          <w:rFonts w:ascii="Times New Roman" w:hAnsi="Times New Roman" w:cs="Times New Roman"/>
          <w:sz w:val="24"/>
          <w:lang w:val="es-HN"/>
        </w:rPr>
        <w:t>Arquitectura de la Solución de Inteligencia de Negocios</w:t>
      </w:r>
    </w:p>
    <w:p w14:paraId="70507A82" w14:textId="5D5D0762" w:rsidR="004E67F3" w:rsidRDefault="00270490" w:rsidP="00434E89">
      <w:pPr>
        <w:spacing w:line="480" w:lineRule="auto"/>
        <w:ind w:firstLine="360"/>
        <w:rPr>
          <w:rFonts w:ascii="Times New Roman" w:hAnsi="Times New Roman" w:cs="Times New Roman"/>
          <w:b/>
          <w:sz w:val="24"/>
          <w:lang w:val="es-HN"/>
        </w:rPr>
      </w:pPr>
      <w:r>
        <w:rPr>
          <w:rFonts w:ascii="Times New Roman" w:hAnsi="Times New Roman" w:cs="Times New Roman"/>
          <w:sz w:val="24"/>
          <w:lang w:val="es-HN"/>
        </w:rPr>
        <w:t xml:space="preserve">Para comenzar, se establece la arquitectura global </w:t>
      </w:r>
      <w:r w:rsidR="001F4D09">
        <w:rPr>
          <w:rFonts w:ascii="Times New Roman" w:hAnsi="Times New Roman" w:cs="Times New Roman"/>
          <w:sz w:val="24"/>
          <w:lang w:val="es-HN"/>
        </w:rPr>
        <w:t>que se implementará</w:t>
      </w:r>
      <w:r>
        <w:rPr>
          <w:rFonts w:ascii="Times New Roman" w:hAnsi="Times New Roman" w:cs="Times New Roman"/>
          <w:sz w:val="24"/>
          <w:lang w:val="es-HN"/>
        </w:rPr>
        <w:t xml:space="preserve"> en el proyecto de Inteligencia de Negocio, como se puede observar en el siguiente gráfico, la arquitectura consta de varias secciones o etapas</w:t>
      </w:r>
      <w:r w:rsidR="001F4D09">
        <w:rPr>
          <w:rFonts w:ascii="Times New Roman" w:hAnsi="Times New Roman" w:cs="Times New Roman"/>
          <w:sz w:val="24"/>
          <w:lang w:val="es-HN"/>
        </w:rPr>
        <w:t xml:space="preserve"> independientes</w:t>
      </w:r>
      <w:r>
        <w:rPr>
          <w:rFonts w:ascii="Times New Roman" w:hAnsi="Times New Roman" w:cs="Times New Roman"/>
          <w:sz w:val="24"/>
          <w:lang w:val="es-HN"/>
        </w:rPr>
        <w:t xml:space="preserve">, </w:t>
      </w:r>
      <w:r w:rsidR="001F4D09">
        <w:rPr>
          <w:rFonts w:ascii="Times New Roman" w:hAnsi="Times New Roman" w:cs="Times New Roman"/>
          <w:sz w:val="24"/>
          <w:lang w:val="es-HN"/>
        </w:rPr>
        <w:t>cada una de estas etapas es de vital importancia para el funcionamiento global del aplicativo</w:t>
      </w:r>
      <w:r w:rsidR="00434E89">
        <w:rPr>
          <w:rFonts w:ascii="Times New Roman" w:hAnsi="Times New Roman" w:cs="Times New Roman"/>
          <w:sz w:val="24"/>
          <w:lang w:val="es-HN"/>
        </w:rPr>
        <w:t>.</w:t>
      </w:r>
      <w:r w:rsidR="001F4D09">
        <w:rPr>
          <w:rFonts w:ascii="Times New Roman" w:hAnsi="Times New Roman" w:cs="Times New Roman"/>
          <w:sz w:val="24"/>
          <w:lang w:val="es-HN"/>
        </w:rPr>
        <w:t xml:space="preserve"> </w:t>
      </w:r>
    </w:p>
    <w:p w14:paraId="63E6E8A6" w14:textId="01D98DB5" w:rsidR="004E67F3" w:rsidRPr="00270490" w:rsidRDefault="004E67F3" w:rsidP="00270490">
      <w:pPr>
        <w:pStyle w:val="Prrafodelista"/>
        <w:ind w:left="1080"/>
        <w:jc w:val="center"/>
        <w:rPr>
          <w:rFonts w:ascii="Times New Roman" w:hAnsi="Times New Roman" w:cs="Times New Roman"/>
          <w:sz w:val="24"/>
          <w:lang w:val="es-HN"/>
        </w:rPr>
      </w:pPr>
      <w:r w:rsidRPr="00270490">
        <w:rPr>
          <w:rFonts w:ascii="Times New Roman" w:hAnsi="Times New Roman" w:cs="Times New Roman"/>
          <w:sz w:val="24"/>
          <w:lang w:val="es-HN"/>
        </w:rPr>
        <w:t xml:space="preserve">Grafico x. Arquitectura de </w:t>
      </w:r>
      <w:r w:rsidR="00270490" w:rsidRPr="00270490">
        <w:rPr>
          <w:rFonts w:ascii="Times New Roman" w:hAnsi="Times New Roman" w:cs="Times New Roman"/>
          <w:sz w:val="24"/>
          <w:lang w:val="es-HN"/>
        </w:rPr>
        <w:t>Inteligencia de Negocios</w:t>
      </w:r>
    </w:p>
    <w:p w14:paraId="5F98DE1E" w14:textId="48A3DF1A" w:rsidR="004E67F3" w:rsidRDefault="004E67F3" w:rsidP="00270490">
      <w:pPr>
        <w:pStyle w:val="Prrafodelista"/>
        <w:ind w:left="1080"/>
        <w:jc w:val="center"/>
        <w:rPr>
          <w:rFonts w:ascii="Times New Roman" w:hAnsi="Times New Roman" w:cs="Times New Roman"/>
          <w:sz w:val="24"/>
          <w:lang w:val="es-HN"/>
        </w:rPr>
      </w:pPr>
      <w:r>
        <w:rPr>
          <w:noProof/>
          <w:lang w:val="en-US"/>
        </w:rPr>
        <w:drawing>
          <wp:inline distT="0" distB="0" distL="0" distR="0" wp14:anchorId="6625D87D" wp14:editId="134F9ABC">
            <wp:extent cx="3843617" cy="2428504"/>
            <wp:effectExtent l="57150" t="57150" r="119380" b="10541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576" b="8008"/>
                    <a:stretch/>
                  </pic:blipFill>
                  <pic:spPr bwMode="auto">
                    <a:xfrm>
                      <a:off x="0" y="0"/>
                      <a:ext cx="3950436" cy="2495995"/>
                    </a:xfrm>
                    <a:prstGeom prst="rect">
                      <a:avLst/>
                    </a:prstGeom>
                    <a:ln w="317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270490">
        <w:rPr>
          <w:rFonts w:ascii="Times New Roman" w:hAnsi="Times New Roman" w:cs="Times New Roman"/>
          <w:b/>
          <w:sz w:val="24"/>
          <w:lang w:val="es-HN"/>
        </w:rPr>
        <w:br/>
      </w:r>
      <w:r w:rsidR="00270490" w:rsidRPr="00270490">
        <w:rPr>
          <w:rFonts w:ascii="Times New Roman" w:hAnsi="Times New Roman" w:cs="Times New Roman"/>
          <w:sz w:val="24"/>
          <w:lang w:val="es-HN"/>
        </w:rPr>
        <w:t>Fuente: Depositephotos</w:t>
      </w:r>
      <w:r w:rsidR="00270490">
        <w:rPr>
          <w:rFonts w:ascii="Times New Roman" w:hAnsi="Times New Roman" w:cs="Times New Roman"/>
          <w:sz w:val="24"/>
          <w:lang w:val="es-HN"/>
        </w:rPr>
        <w:t>,2018</w:t>
      </w:r>
    </w:p>
    <w:p w14:paraId="51B2C308" w14:textId="3B4DAD2A" w:rsidR="00DE795F" w:rsidRDefault="00DE795F" w:rsidP="00DE795F">
      <w:pPr>
        <w:spacing w:line="480" w:lineRule="auto"/>
        <w:rPr>
          <w:rFonts w:ascii="Times New Roman" w:hAnsi="Times New Roman" w:cs="Times New Roman"/>
          <w:sz w:val="24"/>
          <w:lang w:val="es-HN"/>
        </w:rPr>
      </w:pPr>
      <w:r>
        <w:rPr>
          <w:rFonts w:ascii="Times New Roman" w:hAnsi="Times New Roman" w:cs="Times New Roman"/>
          <w:sz w:val="24"/>
          <w:lang w:val="es-HN"/>
        </w:rPr>
        <w:lastRenderedPageBreak/>
        <w:tab/>
        <w:t xml:space="preserve">La sección de Fuete de datos (Information Sources), es la etapa en la cual se obtiene el acceso a todas las diferentes fuentes de información de la institución, en el caso de esta investigación serán las bases de datos académicas, financieras, reportes de Excel, acceso a los datos estadísticos del sitio web y de las redes sociales. </w:t>
      </w:r>
    </w:p>
    <w:p w14:paraId="2DF907B0" w14:textId="7481A3CD" w:rsidR="00DE795F" w:rsidRDefault="00DE795F"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La s</w:t>
      </w:r>
      <w:r w:rsidR="00F84250">
        <w:rPr>
          <w:rFonts w:ascii="Times New Roman" w:hAnsi="Times New Roman" w:cs="Times New Roman"/>
          <w:sz w:val="24"/>
          <w:lang w:val="es-HN"/>
        </w:rPr>
        <w:t>iguiente etapa del proceso es</w:t>
      </w:r>
      <w:r>
        <w:rPr>
          <w:rFonts w:ascii="Times New Roman" w:hAnsi="Times New Roman" w:cs="Times New Roman"/>
          <w:sz w:val="24"/>
          <w:lang w:val="es-HN"/>
        </w:rPr>
        <w:t xml:space="preserve"> de Extracción, </w:t>
      </w:r>
      <w:r w:rsidR="00F84250">
        <w:rPr>
          <w:rFonts w:ascii="Times New Roman" w:hAnsi="Times New Roman" w:cs="Times New Roman"/>
          <w:sz w:val="24"/>
          <w:lang w:val="es-HN"/>
        </w:rPr>
        <w:t>T</w:t>
      </w:r>
      <w:r>
        <w:rPr>
          <w:rFonts w:ascii="Times New Roman" w:hAnsi="Times New Roman" w:cs="Times New Roman"/>
          <w:sz w:val="24"/>
          <w:lang w:val="es-HN"/>
        </w:rPr>
        <w:t>ransformación y Carga (ETL</w:t>
      </w:r>
      <w:r w:rsidR="00F84250">
        <w:rPr>
          <w:rFonts w:ascii="Times New Roman" w:hAnsi="Times New Roman" w:cs="Times New Roman"/>
          <w:sz w:val="24"/>
          <w:lang w:val="es-HN"/>
        </w:rPr>
        <w:t xml:space="preserve"> por sus siglas en ingles</w:t>
      </w:r>
      <w:r>
        <w:rPr>
          <w:rFonts w:ascii="Times New Roman" w:hAnsi="Times New Roman" w:cs="Times New Roman"/>
          <w:sz w:val="24"/>
          <w:lang w:val="es-HN"/>
        </w:rPr>
        <w:t>)</w:t>
      </w:r>
      <w:r w:rsidR="00F84250">
        <w:rPr>
          <w:rFonts w:ascii="Times New Roman" w:hAnsi="Times New Roman" w:cs="Times New Roman"/>
          <w:sz w:val="24"/>
          <w:lang w:val="es-HN"/>
        </w:rPr>
        <w:t>, en esta etapa se establece la conexión a las fuentes de datos establecidas, se limpian y transforman los datos, para que tengan la estructura requerida por el almacén, y por último se realizan la carga o subida de la información al mismo.</w:t>
      </w:r>
    </w:p>
    <w:p w14:paraId="6638D728" w14:textId="56654A71" w:rsidR="00DE795F" w:rsidRDefault="00DE795F"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 xml:space="preserve">En la sección del Almacén de datos (Datawarehouse), es la etapa en la cual se carga la información que ha sido transformada por los procesos ETL, el almacén de datos en una base de datos especial desarrollada en SQL SERVER, el cual contiene las tablas y arquitectura necesaria para poder realizar los futuros análisis.  </w:t>
      </w:r>
    </w:p>
    <w:p w14:paraId="06E5B323" w14:textId="532C423E" w:rsidR="00F84250" w:rsidRDefault="00F84250"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La siguiente sección es la de Análisis de datos, también denominada etapa OLAP (</w:t>
      </w:r>
      <w:r>
        <w:rPr>
          <w:rFonts w:ascii="Arial" w:hAnsi="Arial" w:cs="Arial"/>
          <w:color w:val="222222"/>
          <w:shd w:val="clear" w:color="auto" w:fill="FFFFFF"/>
        </w:rPr>
        <w:t>On-Line Analytical Processing</w:t>
      </w:r>
      <w:r>
        <w:rPr>
          <w:rFonts w:ascii="Times New Roman" w:hAnsi="Times New Roman" w:cs="Times New Roman"/>
          <w:sz w:val="24"/>
          <w:lang w:val="es-HN"/>
        </w:rPr>
        <w:t xml:space="preserve">), en esta etapa se crean los cubos OLAP que serán los encargados de realizar los análisis profundos de las diferentes áreas del almacén de datos, generando de esta manera reportes de gran valor informativo.   </w:t>
      </w:r>
    </w:p>
    <w:p w14:paraId="63F6142C" w14:textId="70988336" w:rsidR="00F84250" w:rsidRDefault="00F84250"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r>
      <w:r w:rsidR="00154472">
        <w:rPr>
          <w:rFonts w:ascii="Times New Roman" w:hAnsi="Times New Roman" w:cs="Times New Roman"/>
          <w:sz w:val="24"/>
          <w:lang w:val="es-HN"/>
        </w:rPr>
        <w:t>La última etapa de la arquitectura es la denominada etapa de presentación de resultados o etapa de usuarios finales, es aquí donde se crean los dashboard o pane</w:t>
      </w:r>
      <w:r w:rsidR="00435924">
        <w:rPr>
          <w:rFonts w:ascii="Times New Roman" w:hAnsi="Times New Roman" w:cs="Times New Roman"/>
          <w:sz w:val="24"/>
          <w:lang w:val="es-HN"/>
        </w:rPr>
        <w:t>les</w:t>
      </w:r>
      <w:r w:rsidR="00154472">
        <w:rPr>
          <w:rFonts w:ascii="Times New Roman" w:hAnsi="Times New Roman" w:cs="Times New Roman"/>
          <w:sz w:val="24"/>
          <w:lang w:val="es-HN"/>
        </w:rPr>
        <w:t xml:space="preserve"> de información </w:t>
      </w:r>
      <w:r w:rsidR="00435924">
        <w:rPr>
          <w:rFonts w:ascii="Times New Roman" w:hAnsi="Times New Roman" w:cs="Times New Roman"/>
          <w:sz w:val="24"/>
          <w:lang w:val="es-HN"/>
        </w:rPr>
        <w:t>que mostrarán el resultado de los cubos OLAP, pero serán presentados de una manera agradable para el usuario, presentándole beneficios como filtrado, gráficas, patrones y acceso restringido a ciertos reportes e informes.</w:t>
      </w:r>
    </w:p>
    <w:p w14:paraId="55736E18" w14:textId="47212DC8" w:rsidR="00435924" w:rsidRPr="00DE795F" w:rsidRDefault="00435924"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 xml:space="preserve">Como se puede observar cada una de estas etapas es de suma importancia para el correcto funcionamiento de la solución de inteligencia de negocios. Este será el mapa de trabajo a seguir durante el desarrollo de este proyecto e investigación. </w:t>
      </w:r>
    </w:p>
    <w:p w14:paraId="223005C9" w14:textId="77777777" w:rsidR="004E67F3" w:rsidRPr="004E67F3" w:rsidRDefault="004E67F3" w:rsidP="004E67F3">
      <w:pPr>
        <w:pStyle w:val="Prrafodelista"/>
        <w:ind w:left="1080"/>
        <w:rPr>
          <w:rFonts w:ascii="Times New Roman" w:hAnsi="Times New Roman" w:cs="Times New Roman"/>
          <w:b/>
          <w:sz w:val="24"/>
          <w:lang w:val="es-HN"/>
        </w:rPr>
      </w:pPr>
    </w:p>
    <w:p w14:paraId="090F5E46" w14:textId="05208EE3" w:rsidR="003B1C99" w:rsidRPr="009D7519" w:rsidRDefault="004E67F3" w:rsidP="004E67F3">
      <w:pPr>
        <w:pStyle w:val="Prrafodelista"/>
        <w:numPr>
          <w:ilvl w:val="2"/>
          <w:numId w:val="20"/>
        </w:numPr>
        <w:spacing w:line="480" w:lineRule="auto"/>
        <w:rPr>
          <w:rFonts w:ascii="Times New Roman" w:hAnsi="Times New Roman" w:cs="Times New Roman"/>
          <w:noProof/>
          <w:sz w:val="24"/>
          <w:lang w:val="en-US"/>
        </w:rPr>
      </w:pPr>
      <w:r w:rsidRPr="009D7519">
        <w:rPr>
          <w:rFonts w:ascii="Times New Roman" w:hAnsi="Times New Roman" w:cs="Times New Roman"/>
          <w:noProof/>
          <w:sz w:val="24"/>
          <w:lang w:val="en-US"/>
        </w:rPr>
        <w:t>M</w:t>
      </w:r>
      <w:r w:rsidR="007D4F98" w:rsidRPr="009D7519">
        <w:rPr>
          <w:rFonts w:ascii="Times New Roman" w:hAnsi="Times New Roman" w:cs="Times New Roman"/>
          <w:noProof/>
          <w:sz w:val="24"/>
          <w:lang w:val="en-US"/>
        </w:rPr>
        <w:t xml:space="preserve">etodologia a Implemetar </w:t>
      </w:r>
      <w:r w:rsidR="005903B4" w:rsidRPr="009D7519">
        <w:rPr>
          <w:rFonts w:ascii="Times New Roman" w:hAnsi="Times New Roman" w:cs="Times New Roman"/>
          <w:noProof/>
          <w:sz w:val="24"/>
          <w:lang w:val="en-US"/>
        </w:rPr>
        <w:t>(</w:t>
      </w:r>
      <w:r w:rsidR="005903B4" w:rsidRPr="009D7519">
        <w:rPr>
          <w:rFonts w:ascii="Times New Roman" w:hAnsi="Times New Roman" w:cs="Times New Roman"/>
          <w:sz w:val="24"/>
        </w:rPr>
        <w:t>Ralph Kimball</w:t>
      </w:r>
      <w:r w:rsidR="005903B4" w:rsidRPr="009D7519">
        <w:rPr>
          <w:rFonts w:ascii="Times New Roman" w:hAnsi="Times New Roman" w:cs="Times New Roman"/>
          <w:noProof/>
          <w:sz w:val="24"/>
          <w:lang w:val="en-US"/>
        </w:rPr>
        <w:t>)</w:t>
      </w:r>
    </w:p>
    <w:p w14:paraId="140DA027" w14:textId="3FEDF1ED" w:rsidR="007451B2" w:rsidRDefault="007451B2" w:rsidP="007451B2">
      <w:pPr>
        <w:spacing w:line="480" w:lineRule="auto"/>
        <w:ind w:firstLine="360"/>
        <w:rPr>
          <w:rFonts w:ascii="Times New Roman" w:hAnsi="Times New Roman" w:cs="Times New Roman"/>
          <w:sz w:val="24"/>
        </w:rPr>
      </w:pPr>
      <w:r w:rsidRPr="007451B2">
        <w:rPr>
          <w:rFonts w:ascii="Times New Roman" w:hAnsi="Times New Roman" w:cs="Times New Roman"/>
          <w:sz w:val="24"/>
        </w:rPr>
        <w:t xml:space="preserve">Esta metodología fue creada por Ralph Kimball, </w:t>
      </w:r>
      <w:r w:rsidR="00BD161C">
        <w:rPr>
          <w:rFonts w:ascii="Times New Roman" w:hAnsi="Times New Roman" w:cs="Times New Roman"/>
          <w:sz w:val="24"/>
        </w:rPr>
        <w:t>Presenta un estilo</w:t>
      </w:r>
      <w:r w:rsidRPr="007451B2">
        <w:rPr>
          <w:rFonts w:ascii="Times New Roman" w:hAnsi="Times New Roman" w:cs="Times New Roman"/>
          <w:sz w:val="24"/>
        </w:rPr>
        <w:t xml:space="preserve"> “bottom-up”</w:t>
      </w:r>
      <w:r w:rsidR="00BD161C">
        <w:rPr>
          <w:rFonts w:ascii="Times New Roman" w:hAnsi="Times New Roman" w:cs="Times New Roman"/>
          <w:sz w:val="24"/>
        </w:rPr>
        <w:t xml:space="preserve"> (del fondo hacia arriba)</w:t>
      </w:r>
      <w:r w:rsidRPr="007451B2">
        <w:rPr>
          <w:rFonts w:ascii="Times New Roman" w:hAnsi="Times New Roman" w:cs="Times New Roman"/>
          <w:sz w:val="24"/>
        </w:rPr>
        <w:t xml:space="preserve">, y </w:t>
      </w:r>
      <w:r w:rsidR="00BD161C">
        <w:rPr>
          <w:rFonts w:ascii="Times New Roman" w:hAnsi="Times New Roman" w:cs="Times New Roman"/>
          <w:sz w:val="24"/>
        </w:rPr>
        <w:t>se centra</w:t>
      </w:r>
      <w:r w:rsidRPr="007451B2">
        <w:rPr>
          <w:rFonts w:ascii="Times New Roman" w:hAnsi="Times New Roman" w:cs="Times New Roman"/>
          <w:sz w:val="24"/>
        </w:rPr>
        <w:t xml:space="preserve"> básicamente en la implementación de un Datawarehouse, identificando la secuencia de tareas ordenadas y actividades esenciales. Kimball funciona a través de la integración de datos, derivados de </w:t>
      </w:r>
      <w:r w:rsidR="00BD161C">
        <w:rPr>
          <w:rFonts w:ascii="Times New Roman" w:hAnsi="Times New Roman" w:cs="Times New Roman"/>
          <w:sz w:val="24"/>
        </w:rPr>
        <w:t xml:space="preserve">las diferentes fuentes de </w:t>
      </w:r>
      <w:r w:rsidRPr="007451B2">
        <w:rPr>
          <w:rFonts w:ascii="Times New Roman" w:hAnsi="Times New Roman" w:cs="Times New Roman"/>
          <w:sz w:val="24"/>
        </w:rPr>
        <w:t>datos repartidas por las diferentes u</w:t>
      </w:r>
      <w:r w:rsidR="00BD161C">
        <w:rPr>
          <w:rFonts w:ascii="Times New Roman" w:hAnsi="Times New Roman" w:cs="Times New Roman"/>
          <w:sz w:val="24"/>
        </w:rPr>
        <w:t>nidades de organización denominadas Datamart. Las cuales</w:t>
      </w:r>
      <w:r w:rsidRPr="007451B2">
        <w:rPr>
          <w:rFonts w:ascii="Times New Roman" w:hAnsi="Times New Roman" w:cs="Times New Roman"/>
          <w:sz w:val="24"/>
        </w:rPr>
        <w:t xml:space="preserve"> son un sub conjunto de datos de un Data warehouse.</w:t>
      </w:r>
    </w:p>
    <w:p w14:paraId="2666E22C" w14:textId="62FD59AE" w:rsidR="00967BA9" w:rsidRDefault="00967BA9" w:rsidP="007451B2">
      <w:pPr>
        <w:spacing w:line="480" w:lineRule="auto"/>
        <w:ind w:firstLine="360"/>
        <w:rPr>
          <w:rFonts w:ascii="Times New Roman" w:hAnsi="Times New Roman" w:cs="Times New Roman"/>
          <w:sz w:val="24"/>
        </w:rPr>
      </w:pPr>
      <w:r>
        <w:rPr>
          <w:rFonts w:ascii="Times New Roman" w:hAnsi="Times New Roman" w:cs="Times New Roman"/>
          <w:sz w:val="24"/>
        </w:rPr>
        <w:tab/>
        <w:t>Esta metodología se</w:t>
      </w:r>
      <w:r w:rsidRPr="00967BA9">
        <w:rPr>
          <w:rFonts w:ascii="Times New Roman" w:hAnsi="Times New Roman" w:cs="Times New Roman"/>
          <w:sz w:val="24"/>
        </w:rPr>
        <w:t xml:space="preserve"> bas</w:t>
      </w:r>
      <w:r>
        <w:rPr>
          <w:rFonts w:ascii="Times New Roman" w:hAnsi="Times New Roman" w:cs="Times New Roman"/>
          <w:sz w:val="24"/>
        </w:rPr>
        <w:t>a en la construcción de un Data</w:t>
      </w:r>
      <w:r w:rsidRPr="00967BA9">
        <w:rPr>
          <w:rFonts w:ascii="Times New Roman" w:hAnsi="Times New Roman" w:cs="Times New Roman"/>
          <w:sz w:val="24"/>
        </w:rPr>
        <w:t>warehouse a partir</w:t>
      </w:r>
      <w:r>
        <w:rPr>
          <w:rFonts w:ascii="Times New Roman" w:hAnsi="Times New Roman" w:cs="Times New Roman"/>
          <w:sz w:val="24"/>
        </w:rPr>
        <w:t xml:space="preserve"> de la unión de diferentes Datam</w:t>
      </w:r>
      <w:r w:rsidRPr="00967BA9">
        <w:rPr>
          <w:rFonts w:ascii="Times New Roman" w:hAnsi="Times New Roman" w:cs="Times New Roman"/>
          <w:sz w:val="24"/>
        </w:rPr>
        <w:t xml:space="preserve">arts. Este enfoque tiene </w:t>
      </w:r>
      <w:r>
        <w:rPr>
          <w:rFonts w:ascii="Times New Roman" w:hAnsi="Times New Roman" w:cs="Times New Roman"/>
          <w:sz w:val="24"/>
        </w:rPr>
        <w:t xml:space="preserve">nace de los </w:t>
      </w:r>
      <w:r w:rsidRPr="00967BA9">
        <w:rPr>
          <w:rFonts w:ascii="Times New Roman" w:hAnsi="Times New Roman" w:cs="Times New Roman"/>
          <w:sz w:val="24"/>
        </w:rPr>
        <w:t xml:space="preserve">intereses de los distintos departamentos de </w:t>
      </w:r>
      <w:r>
        <w:rPr>
          <w:rFonts w:ascii="Times New Roman" w:hAnsi="Times New Roman" w:cs="Times New Roman"/>
          <w:sz w:val="24"/>
        </w:rPr>
        <w:t>la</w:t>
      </w:r>
      <w:r w:rsidRPr="00967BA9">
        <w:rPr>
          <w:rFonts w:ascii="Times New Roman" w:hAnsi="Times New Roman" w:cs="Times New Roman"/>
          <w:sz w:val="24"/>
        </w:rPr>
        <w:t xml:space="preserve"> organización. La ventaja principal de esta </w:t>
      </w:r>
      <w:r w:rsidR="007D4F98">
        <w:rPr>
          <w:rFonts w:ascii="Times New Roman" w:hAnsi="Times New Roman" w:cs="Times New Roman"/>
          <w:sz w:val="24"/>
        </w:rPr>
        <w:t>metodología</w:t>
      </w:r>
      <w:r w:rsidRPr="00967BA9">
        <w:rPr>
          <w:rFonts w:ascii="Times New Roman" w:hAnsi="Times New Roman" w:cs="Times New Roman"/>
          <w:sz w:val="24"/>
        </w:rPr>
        <w:t xml:space="preserve"> es que los datos pueden ser analizados de forma directa mediante una herramienta de </w:t>
      </w:r>
      <w:r>
        <w:rPr>
          <w:rFonts w:ascii="Times New Roman" w:hAnsi="Times New Roman" w:cs="Times New Roman"/>
          <w:sz w:val="24"/>
        </w:rPr>
        <w:t>reportes</w:t>
      </w:r>
      <w:r w:rsidRPr="00967BA9">
        <w:rPr>
          <w:rFonts w:ascii="Times New Roman" w:hAnsi="Times New Roman" w:cs="Times New Roman"/>
          <w:sz w:val="24"/>
        </w:rPr>
        <w:t xml:space="preserve">, sin </w:t>
      </w:r>
      <w:r>
        <w:rPr>
          <w:rFonts w:ascii="Times New Roman" w:hAnsi="Times New Roman" w:cs="Times New Roman"/>
          <w:sz w:val="24"/>
        </w:rPr>
        <w:t>tener que</w:t>
      </w:r>
      <w:r w:rsidRPr="00967BA9">
        <w:rPr>
          <w:rFonts w:ascii="Times New Roman" w:hAnsi="Times New Roman" w:cs="Times New Roman"/>
          <w:sz w:val="24"/>
        </w:rPr>
        <w:t xml:space="preserve"> pasar por </w:t>
      </w:r>
      <w:r>
        <w:rPr>
          <w:rFonts w:ascii="Times New Roman" w:hAnsi="Times New Roman" w:cs="Times New Roman"/>
          <w:sz w:val="24"/>
        </w:rPr>
        <w:t>otras estructuras intermedias. Los Datam</w:t>
      </w:r>
      <w:r w:rsidRPr="00967BA9">
        <w:rPr>
          <w:rFonts w:ascii="Times New Roman" w:hAnsi="Times New Roman" w:cs="Times New Roman"/>
          <w:sz w:val="24"/>
        </w:rPr>
        <w:t>arts, deben estar organizados en modelos de datos dimensionales, como esquemas de estrella o de copos de nieve</w:t>
      </w:r>
      <w:r>
        <w:rPr>
          <w:rFonts w:ascii="Times New Roman" w:hAnsi="Times New Roman" w:cs="Times New Roman"/>
          <w:sz w:val="24"/>
        </w:rPr>
        <w:t>.</w:t>
      </w:r>
    </w:p>
    <w:p w14:paraId="555AEB1A" w14:textId="77777777" w:rsidR="00DB79EC" w:rsidRPr="00DB79EC" w:rsidRDefault="00DB79EC" w:rsidP="00DB79EC">
      <w:pPr>
        <w:pStyle w:val="Prrafodelista"/>
        <w:spacing w:line="480" w:lineRule="auto"/>
        <w:ind w:left="1080"/>
        <w:jc w:val="center"/>
        <w:rPr>
          <w:rFonts w:ascii="Times New Roman" w:hAnsi="Times New Roman" w:cs="Times New Roman"/>
          <w:noProof/>
          <w:sz w:val="24"/>
        </w:rPr>
      </w:pPr>
      <w:r w:rsidRPr="00DB79EC">
        <w:rPr>
          <w:rFonts w:ascii="Times New Roman" w:hAnsi="Times New Roman" w:cs="Times New Roman"/>
          <w:sz w:val="24"/>
        </w:rPr>
        <w:t xml:space="preserve">Grafica x. </w:t>
      </w:r>
      <w:r w:rsidRPr="00DB79EC">
        <w:rPr>
          <w:rFonts w:ascii="Times New Roman" w:hAnsi="Times New Roman" w:cs="Times New Roman"/>
          <w:noProof/>
          <w:sz w:val="24"/>
        </w:rPr>
        <w:t>Metodologia de Ralph Kimball</w:t>
      </w:r>
    </w:p>
    <w:p w14:paraId="7F5AA7D2" w14:textId="1D28B223" w:rsidR="004E67F3" w:rsidRDefault="004E67F3" w:rsidP="00DB79EC">
      <w:pPr>
        <w:pStyle w:val="Prrafodelista"/>
        <w:jc w:val="center"/>
        <w:rPr>
          <w:rFonts w:ascii="Times New Roman" w:hAnsi="Times New Roman" w:cs="Times New Roman"/>
          <w:b/>
          <w:sz w:val="28"/>
          <w:szCs w:val="28"/>
          <w:lang w:val="es-HN"/>
        </w:rPr>
      </w:pPr>
      <w:r>
        <w:rPr>
          <w:noProof/>
          <w:lang w:val="en-US"/>
        </w:rPr>
        <w:drawing>
          <wp:inline distT="0" distB="0" distL="0" distR="0" wp14:anchorId="14FE6B32" wp14:editId="77F05855">
            <wp:extent cx="3817917" cy="2231345"/>
            <wp:effectExtent l="57150" t="57150" r="106680" b="112395"/>
            <wp:docPr id="23" name="Imagen 23" descr="Metodología Ralph Kimball&#10;Especificación de&#10;Aplicaciones Analíticas&#10;Planificación&#10;de Proyecto&#10;Modelado&#10;Dimensional&#10;Diseñ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ía Ralph Kimball&#10;Especificación de&#10;Aplicaciones Analíticas&#10;Planificación&#10;de Proyecto&#10;Modelado&#10;Dimensional&#10;Diseño&#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936" t="19041" r="2150" b="8556"/>
                    <a:stretch/>
                  </pic:blipFill>
                  <pic:spPr bwMode="auto">
                    <a:xfrm>
                      <a:off x="0" y="0"/>
                      <a:ext cx="3832658" cy="2239960"/>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D46A51C" w14:textId="004D8553" w:rsidR="00DB79EC" w:rsidRDefault="00DB79EC" w:rsidP="00DB79EC">
      <w:pPr>
        <w:pStyle w:val="Prrafodelista"/>
        <w:jc w:val="center"/>
        <w:rPr>
          <w:rFonts w:ascii="Times New Roman" w:hAnsi="Times New Roman" w:cs="Times New Roman"/>
          <w:sz w:val="24"/>
          <w:szCs w:val="28"/>
          <w:lang w:val="es-HN"/>
        </w:rPr>
      </w:pPr>
      <w:r w:rsidRPr="00DB79EC">
        <w:rPr>
          <w:rFonts w:ascii="Times New Roman" w:hAnsi="Times New Roman" w:cs="Times New Roman"/>
          <w:sz w:val="24"/>
          <w:szCs w:val="28"/>
          <w:lang w:val="es-HN"/>
        </w:rPr>
        <w:t xml:space="preserve">Fuente: </w:t>
      </w:r>
      <w:sdt>
        <w:sdtPr>
          <w:rPr>
            <w:rFonts w:ascii="Times New Roman" w:hAnsi="Times New Roman" w:cs="Times New Roman"/>
            <w:sz w:val="24"/>
            <w:szCs w:val="28"/>
            <w:lang w:val="es-HN"/>
          </w:rPr>
          <w:id w:val="-832370929"/>
          <w:citation/>
        </w:sdtPr>
        <w:sdtContent>
          <w:r>
            <w:rPr>
              <w:rFonts w:ascii="Times New Roman" w:hAnsi="Times New Roman" w:cs="Times New Roman"/>
              <w:sz w:val="24"/>
              <w:szCs w:val="28"/>
              <w:lang w:val="es-HN"/>
            </w:rPr>
            <w:fldChar w:fldCharType="begin"/>
          </w:r>
          <w:r>
            <w:rPr>
              <w:rFonts w:ascii="Times New Roman" w:hAnsi="Times New Roman" w:cs="Times New Roman"/>
              <w:sz w:val="24"/>
              <w:szCs w:val="28"/>
            </w:rPr>
            <w:instrText xml:space="preserve"> CITATION Vic14 \l 3082 </w:instrText>
          </w:r>
          <w:r>
            <w:rPr>
              <w:rFonts w:ascii="Times New Roman" w:hAnsi="Times New Roman" w:cs="Times New Roman"/>
              <w:sz w:val="24"/>
              <w:szCs w:val="28"/>
              <w:lang w:val="es-HN"/>
            </w:rPr>
            <w:fldChar w:fldCharType="separate"/>
          </w:r>
          <w:r w:rsidRPr="00DB79EC">
            <w:rPr>
              <w:rFonts w:ascii="Times New Roman" w:hAnsi="Times New Roman" w:cs="Times New Roman"/>
              <w:noProof/>
              <w:sz w:val="24"/>
              <w:szCs w:val="28"/>
            </w:rPr>
            <w:t>(Vargas, 2014)</w:t>
          </w:r>
          <w:r>
            <w:rPr>
              <w:rFonts w:ascii="Times New Roman" w:hAnsi="Times New Roman" w:cs="Times New Roman"/>
              <w:sz w:val="24"/>
              <w:szCs w:val="28"/>
              <w:lang w:val="es-HN"/>
            </w:rPr>
            <w:fldChar w:fldCharType="end"/>
          </w:r>
        </w:sdtContent>
      </w:sdt>
    </w:p>
    <w:p w14:paraId="39006591" w14:textId="77777777" w:rsidR="007D4F98" w:rsidRDefault="007D4F98" w:rsidP="00DB79EC">
      <w:pPr>
        <w:pStyle w:val="Prrafodelista"/>
        <w:jc w:val="center"/>
        <w:rPr>
          <w:rFonts w:ascii="Times New Roman" w:hAnsi="Times New Roman" w:cs="Times New Roman"/>
          <w:sz w:val="24"/>
          <w:szCs w:val="28"/>
          <w:lang w:val="es-HN"/>
        </w:rPr>
      </w:pPr>
    </w:p>
    <w:p w14:paraId="110789C9" w14:textId="7E67AE9D" w:rsidR="007D4F98" w:rsidRPr="007D4F98" w:rsidRDefault="007D4F98" w:rsidP="007D4F98">
      <w:pPr>
        <w:rPr>
          <w:rFonts w:ascii="Times New Roman" w:hAnsi="Times New Roman" w:cs="Times New Roman"/>
          <w:sz w:val="24"/>
          <w:szCs w:val="28"/>
        </w:rPr>
      </w:pPr>
    </w:p>
    <w:p w14:paraId="01E83CED" w14:textId="39B433E5" w:rsidR="004E67F3" w:rsidRPr="009D7519" w:rsidRDefault="00C14C81" w:rsidP="004E67F3">
      <w:pPr>
        <w:pStyle w:val="Prrafodelista"/>
        <w:numPr>
          <w:ilvl w:val="2"/>
          <w:numId w:val="20"/>
        </w:numPr>
        <w:spacing w:line="480" w:lineRule="auto"/>
        <w:rPr>
          <w:rFonts w:ascii="Times New Roman" w:hAnsi="Times New Roman" w:cs="Times New Roman"/>
          <w:sz w:val="24"/>
          <w:szCs w:val="28"/>
          <w:lang w:val="es-HN"/>
        </w:rPr>
      </w:pPr>
      <w:r w:rsidRPr="009D7519">
        <w:rPr>
          <w:rFonts w:ascii="Times New Roman" w:hAnsi="Times New Roman" w:cs="Times New Roman"/>
          <w:sz w:val="24"/>
          <w:szCs w:val="28"/>
          <w:lang w:val="es-HN"/>
        </w:rPr>
        <w:lastRenderedPageBreak/>
        <w:t>Instalación del ambiente y herramientas de trabajo</w:t>
      </w:r>
    </w:p>
    <w:p w14:paraId="31F4D241" w14:textId="53B37453" w:rsidR="005638EF" w:rsidRDefault="00C14C81" w:rsidP="005638EF">
      <w:pPr>
        <w:spacing w:line="480" w:lineRule="auto"/>
        <w:ind w:firstLine="360"/>
        <w:rPr>
          <w:lang w:val="es-HN"/>
        </w:rPr>
      </w:pPr>
      <w:r>
        <w:rPr>
          <w:lang w:val="es-HN"/>
        </w:rPr>
        <w:t>A continuación, se describen todas las herramientas que se utilizaron para</w:t>
      </w:r>
      <w:r w:rsidR="00B73A0C">
        <w:rPr>
          <w:lang w:val="es-HN"/>
        </w:rPr>
        <w:t xml:space="preserve"> construir el entorno de trabajo y</w:t>
      </w:r>
      <w:r>
        <w:rPr>
          <w:lang w:val="es-HN"/>
        </w:rPr>
        <w:t xml:space="preserve"> el desarrollo técnico de</w:t>
      </w:r>
      <w:r w:rsidR="00B73A0C">
        <w:rPr>
          <w:lang w:val="es-HN"/>
        </w:rPr>
        <w:t xml:space="preserve"> cada una de las fases del</w:t>
      </w:r>
      <w:r>
        <w:rPr>
          <w:lang w:val="es-HN"/>
        </w:rPr>
        <w:t xml:space="preserve"> proyecto. </w:t>
      </w:r>
    </w:p>
    <w:p w14:paraId="53CD9B85" w14:textId="5F72FB8C" w:rsidR="00C14C81" w:rsidRPr="00C14C81" w:rsidRDefault="00C855D4" w:rsidP="005638EF">
      <w:pPr>
        <w:spacing w:line="480" w:lineRule="auto"/>
        <w:ind w:firstLine="360"/>
        <w:rPr>
          <w:lang w:val="es-HN"/>
        </w:rPr>
      </w:pPr>
      <w:r>
        <w:rPr>
          <w:lang w:val="es-HN"/>
        </w:rPr>
        <w:t>Primeramente, c</w:t>
      </w:r>
      <w:r w:rsidR="00C14C81">
        <w:rPr>
          <w:lang w:val="es-HN"/>
        </w:rPr>
        <w:t>omo entorno de trabajo se instaló</w:t>
      </w:r>
      <w:r>
        <w:rPr>
          <w:lang w:val="es-HN"/>
        </w:rPr>
        <w:t xml:space="preserve"> Visual Estudios,</w:t>
      </w:r>
      <w:r w:rsidR="00C14C81">
        <w:rPr>
          <w:lang w:val="es-HN"/>
        </w:rPr>
        <w:t xml:space="preserve"> el </w:t>
      </w:r>
      <w:r>
        <w:rPr>
          <w:lang w:val="es-HN"/>
        </w:rPr>
        <w:t>IDE de desarrollo de Microsoft,</w:t>
      </w:r>
      <w:r w:rsidR="00C14C81">
        <w:rPr>
          <w:lang w:val="es-HN"/>
        </w:rPr>
        <w:t xml:space="preserve"> en su versión</w:t>
      </w:r>
      <w:r w:rsidR="005638EF">
        <w:rPr>
          <w:lang w:val="es-HN"/>
        </w:rPr>
        <w:t xml:space="preserve"> Community </w:t>
      </w:r>
      <w:r w:rsidR="00B73A0C">
        <w:rPr>
          <w:lang w:val="es-HN"/>
        </w:rPr>
        <w:t>2019,</w:t>
      </w:r>
      <w:r w:rsidR="005638EF">
        <w:rPr>
          <w:lang w:val="es-HN"/>
        </w:rPr>
        <w:t xml:space="preserve"> esta</w:t>
      </w:r>
      <w:r w:rsidR="005638EF">
        <w:t xml:space="preserve"> versión es más que un editor estándar, también brinda</w:t>
      </w:r>
      <w:r w:rsidR="00C14C81" w:rsidRPr="00C14C81">
        <w:t xml:space="preserve"> compiladores, herramientas de finalización de código, diseñadores gráficos y muchas más características para facilitar el proceso de desarrollo de software</w:t>
      </w:r>
      <w:r>
        <w:t xml:space="preserve"> y análisis de datos</w:t>
      </w:r>
      <w:r w:rsidR="00C14C81" w:rsidRPr="00C14C81">
        <w:t>.</w:t>
      </w:r>
      <w:sdt>
        <w:sdtPr>
          <w:id w:val="909125349"/>
          <w:citation/>
        </w:sdtPr>
        <w:sdtContent>
          <w:r>
            <w:fldChar w:fldCharType="begin"/>
          </w:r>
          <w:r>
            <w:instrText xml:space="preserve"> CITATION mic19 \l 3082 </w:instrText>
          </w:r>
          <w:r>
            <w:fldChar w:fldCharType="separate"/>
          </w:r>
          <w:r>
            <w:rPr>
              <w:noProof/>
            </w:rPr>
            <w:t xml:space="preserve"> </w:t>
          </w:r>
          <w:r w:rsidRPr="00C855D4">
            <w:rPr>
              <w:noProof/>
            </w:rPr>
            <w:t>(Microsoft, 2019)</w:t>
          </w:r>
          <w:r>
            <w:fldChar w:fldCharType="end"/>
          </w:r>
        </w:sdtContent>
      </w:sdt>
    </w:p>
    <w:p w14:paraId="34B84CA2" w14:textId="4FFFD7E7" w:rsidR="00C855D4" w:rsidRPr="00C855D4" w:rsidRDefault="00C855D4" w:rsidP="00C855D4">
      <w:pPr>
        <w:spacing w:line="240" w:lineRule="auto"/>
        <w:jc w:val="center"/>
        <w:rPr>
          <w:rFonts w:ascii="Times New Roman" w:hAnsi="Times New Roman" w:cs="Times New Roman"/>
          <w:sz w:val="24"/>
          <w:szCs w:val="28"/>
          <w:lang w:val="es-HN"/>
        </w:rPr>
      </w:pPr>
      <w:r w:rsidRPr="00C855D4">
        <w:rPr>
          <w:rFonts w:ascii="Times New Roman" w:hAnsi="Times New Roman" w:cs="Times New Roman"/>
          <w:sz w:val="24"/>
          <w:szCs w:val="28"/>
          <w:lang w:val="es-HN"/>
        </w:rPr>
        <w:t xml:space="preserve">Grafico x. Visual Studio Community 2019 </w:t>
      </w:r>
    </w:p>
    <w:p w14:paraId="0EB0476C" w14:textId="65D8EAE4" w:rsidR="004E67F3" w:rsidRDefault="005638EF" w:rsidP="00C855D4">
      <w:pPr>
        <w:spacing w:line="240" w:lineRule="auto"/>
        <w:jc w:val="center"/>
        <w:rPr>
          <w:rFonts w:ascii="Times New Roman" w:hAnsi="Times New Roman" w:cs="Times New Roman"/>
          <w:b/>
          <w:sz w:val="24"/>
          <w:szCs w:val="28"/>
          <w:lang w:val="es-HN"/>
        </w:rPr>
      </w:pPr>
      <w:r>
        <w:rPr>
          <w:noProof/>
          <w:lang w:val="en-US"/>
        </w:rPr>
        <w:drawing>
          <wp:inline distT="0" distB="0" distL="0" distR="0" wp14:anchorId="52874017" wp14:editId="432C0A5E">
            <wp:extent cx="2880000" cy="2292575"/>
            <wp:effectExtent l="57150" t="57150" r="111125" b="1079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782" t="7066" r="18023" b="6279"/>
                    <a:stretch/>
                  </pic:blipFill>
                  <pic:spPr bwMode="auto">
                    <a:xfrm>
                      <a:off x="0" y="0"/>
                      <a:ext cx="2880000" cy="2292575"/>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DB826F6" w14:textId="1BF97FEC" w:rsidR="00C855D4" w:rsidRDefault="00FF2CAF" w:rsidP="00C855D4">
      <w:pPr>
        <w:spacing w:line="240" w:lineRule="auto"/>
        <w:jc w:val="center"/>
        <w:rPr>
          <w:rFonts w:ascii="Times New Roman" w:hAnsi="Times New Roman" w:cs="Times New Roman"/>
          <w:b/>
          <w:sz w:val="24"/>
          <w:szCs w:val="28"/>
          <w:lang w:val="es-HN"/>
        </w:rPr>
      </w:pPr>
      <w:r w:rsidRPr="00FF2CAF">
        <w:rPr>
          <w:rFonts w:ascii="Times New Roman" w:hAnsi="Times New Roman" w:cs="Times New Roman"/>
          <w:sz w:val="24"/>
          <w:szCs w:val="28"/>
          <w:lang w:val="es-HN"/>
        </w:rPr>
        <w:t>Fuente:</w:t>
      </w:r>
      <w:r>
        <w:rPr>
          <w:rFonts w:ascii="Times New Roman" w:hAnsi="Times New Roman" w:cs="Times New Roman"/>
          <w:b/>
          <w:sz w:val="24"/>
          <w:szCs w:val="28"/>
          <w:lang w:val="es-HN"/>
        </w:rPr>
        <w:t xml:space="preserve"> </w:t>
      </w:r>
      <w:sdt>
        <w:sdtPr>
          <w:rPr>
            <w:rFonts w:ascii="Times New Roman" w:hAnsi="Times New Roman" w:cs="Times New Roman"/>
            <w:b/>
            <w:sz w:val="24"/>
            <w:szCs w:val="28"/>
            <w:lang w:val="es-HN"/>
          </w:rPr>
          <w:id w:val="-806077413"/>
          <w:citation/>
        </w:sdtPr>
        <w:sdtContent>
          <w:r w:rsidR="00C855D4">
            <w:rPr>
              <w:rFonts w:ascii="Times New Roman" w:hAnsi="Times New Roman" w:cs="Times New Roman"/>
              <w:b/>
              <w:sz w:val="24"/>
              <w:szCs w:val="28"/>
              <w:lang w:val="es-HN"/>
            </w:rPr>
            <w:fldChar w:fldCharType="begin"/>
          </w:r>
          <w:r w:rsidR="00C855D4">
            <w:rPr>
              <w:rFonts w:ascii="Times New Roman" w:hAnsi="Times New Roman" w:cs="Times New Roman"/>
              <w:b/>
              <w:sz w:val="24"/>
              <w:szCs w:val="28"/>
            </w:rPr>
            <w:instrText xml:space="preserve">CITATION mic19 \l 3082 </w:instrText>
          </w:r>
          <w:r w:rsidR="00C855D4">
            <w:rPr>
              <w:rFonts w:ascii="Times New Roman" w:hAnsi="Times New Roman" w:cs="Times New Roman"/>
              <w:b/>
              <w:sz w:val="24"/>
              <w:szCs w:val="28"/>
              <w:lang w:val="es-HN"/>
            </w:rPr>
            <w:fldChar w:fldCharType="separate"/>
          </w:r>
          <w:r w:rsidR="00C855D4" w:rsidRPr="00C855D4">
            <w:rPr>
              <w:rFonts w:ascii="Times New Roman" w:hAnsi="Times New Roman" w:cs="Times New Roman"/>
              <w:noProof/>
              <w:sz w:val="24"/>
              <w:szCs w:val="28"/>
            </w:rPr>
            <w:t>(Microsoft, 2019)</w:t>
          </w:r>
          <w:r w:rsidR="00C855D4">
            <w:rPr>
              <w:rFonts w:ascii="Times New Roman" w:hAnsi="Times New Roman" w:cs="Times New Roman"/>
              <w:b/>
              <w:sz w:val="24"/>
              <w:szCs w:val="28"/>
              <w:lang w:val="es-HN"/>
            </w:rPr>
            <w:fldChar w:fldCharType="end"/>
          </w:r>
        </w:sdtContent>
      </w:sdt>
    </w:p>
    <w:p w14:paraId="7133295C" w14:textId="3224B82D" w:rsidR="00C62EBA" w:rsidRDefault="00C62EBA" w:rsidP="00C62EBA">
      <w:pPr>
        <w:spacing w:line="240" w:lineRule="auto"/>
        <w:rPr>
          <w:rFonts w:ascii="Times New Roman" w:hAnsi="Times New Roman" w:cs="Times New Roman"/>
          <w:b/>
          <w:sz w:val="24"/>
          <w:szCs w:val="28"/>
          <w:lang w:val="es-HN"/>
        </w:rPr>
      </w:pPr>
    </w:p>
    <w:p w14:paraId="45BA73DC" w14:textId="4317FD8D" w:rsidR="00C62EBA" w:rsidRDefault="00C62EBA" w:rsidP="00A32B68">
      <w:pPr>
        <w:spacing w:line="480" w:lineRule="auto"/>
        <w:rPr>
          <w:rFonts w:ascii="Times New Roman" w:hAnsi="Times New Roman" w:cs="Times New Roman"/>
          <w:sz w:val="24"/>
          <w:szCs w:val="28"/>
          <w:lang w:val="es-HN"/>
        </w:rPr>
      </w:pPr>
      <w:r>
        <w:rPr>
          <w:rFonts w:ascii="Times New Roman" w:hAnsi="Times New Roman" w:cs="Times New Roman"/>
          <w:b/>
          <w:sz w:val="24"/>
          <w:szCs w:val="28"/>
          <w:lang w:val="es-HN"/>
        </w:rPr>
        <w:tab/>
      </w:r>
      <w:r w:rsidRPr="00C62EBA">
        <w:rPr>
          <w:rFonts w:ascii="Times New Roman" w:hAnsi="Times New Roman" w:cs="Times New Roman"/>
          <w:sz w:val="24"/>
          <w:szCs w:val="28"/>
          <w:lang w:val="es-HN"/>
        </w:rPr>
        <w:t>La segunda etapa</w:t>
      </w:r>
      <w:r>
        <w:rPr>
          <w:rFonts w:ascii="Times New Roman" w:hAnsi="Times New Roman" w:cs="Times New Roman"/>
          <w:sz w:val="24"/>
          <w:szCs w:val="28"/>
          <w:lang w:val="es-HN"/>
        </w:rPr>
        <w:t xml:space="preserve"> fue la instalación del gestor </w:t>
      </w:r>
      <w:r w:rsidR="00A32B68">
        <w:rPr>
          <w:rFonts w:ascii="Times New Roman" w:hAnsi="Times New Roman" w:cs="Times New Roman"/>
          <w:sz w:val="24"/>
          <w:szCs w:val="28"/>
          <w:lang w:val="es-HN"/>
        </w:rPr>
        <w:t xml:space="preserve">de bases de datos, el cual será la herramienta utilizada para la creación de Datawarehouse. Como gestor de base de datos se instaló SQL SERVER en su versión Developer 2017, </w:t>
      </w:r>
      <w:r w:rsidR="00A32B68">
        <w:rPr>
          <w:rFonts w:ascii="Times New Roman" w:hAnsi="Times New Roman" w:cs="Times New Roman"/>
          <w:sz w:val="24"/>
          <w:szCs w:val="28"/>
        </w:rPr>
        <w:t>la cual es</w:t>
      </w:r>
      <w:r w:rsidR="00A32B68" w:rsidRPr="00A32B68">
        <w:rPr>
          <w:rFonts w:ascii="Times New Roman" w:hAnsi="Times New Roman" w:cs="Times New Roman"/>
          <w:sz w:val="24"/>
          <w:szCs w:val="28"/>
        </w:rPr>
        <w:t xml:space="preserve"> una edición gratuita con todas las características que se puede usar como base de datos de desarrollo y pruebas en un entorno que no sea de </w:t>
      </w:r>
      <w:r w:rsidR="00E9481E" w:rsidRPr="00A32B68">
        <w:rPr>
          <w:rFonts w:ascii="Times New Roman" w:hAnsi="Times New Roman" w:cs="Times New Roman"/>
          <w:sz w:val="24"/>
          <w:szCs w:val="28"/>
        </w:rPr>
        <w:t>producción.</w:t>
      </w:r>
      <w:r w:rsidR="00A32B68">
        <w:rPr>
          <w:rFonts w:ascii="Times New Roman" w:hAnsi="Times New Roman" w:cs="Times New Roman"/>
          <w:sz w:val="24"/>
          <w:szCs w:val="28"/>
          <w:lang w:val="es-HN"/>
        </w:rPr>
        <w:t xml:space="preserve"> Y para la administración y facilidad de uso de este gestor se instaló el programa SQL Server Management Studios (SSMS).</w:t>
      </w:r>
    </w:p>
    <w:p w14:paraId="5A700849" w14:textId="77777777" w:rsidR="00FF2CAF" w:rsidRPr="009D7519" w:rsidRDefault="00FF2CAF" w:rsidP="00FF2CAF">
      <w:pPr>
        <w:spacing w:line="480" w:lineRule="auto"/>
        <w:jc w:val="center"/>
        <w:rPr>
          <w:rFonts w:ascii="Times New Roman" w:hAnsi="Times New Roman" w:cs="Times New Roman"/>
          <w:sz w:val="24"/>
          <w:szCs w:val="28"/>
        </w:rPr>
      </w:pPr>
    </w:p>
    <w:p w14:paraId="33086786" w14:textId="6D15E3C4" w:rsidR="00FF2CAF" w:rsidRPr="00FF2CAF" w:rsidRDefault="00FF2CAF" w:rsidP="00FF2CAF">
      <w:pPr>
        <w:spacing w:line="240" w:lineRule="auto"/>
        <w:jc w:val="center"/>
        <w:rPr>
          <w:rFonts w:ascii="Times New Roman" w:hAnsi="Times New Roman" w:cs="Times New Roman"/>
          <w:sz w:val="24"/>
          <w:szCs w:val="28"/>
          <w:lang w:val="en-US"/>
        </w:rPr>
      </w:pPr>
      <w:proofErr w:type="spellStart"/>
      <w:r w:rsidRPr="00FF2CAF">
        <w:rPr>
          <w:rFonts w:ascii="Times New Roman" w:hAnsi="Times New Roman" w:cs="Times New Roman"/>
          <w:sz w:val="24"/>
          <w:szCs w:val="28"/>
          <w:lang w:val="en-US"/>
        </w:rPr>
        <w:lastRenderedPageBreak/>
        <w:t>G</w:t>
      </w:r>
      <w:r>
        <w:rPr>
          <w:rFonts w:ascii="Times New Roman" w:hAnsi="Times New Roman" w:cs="Times New Roman"/>
          <w:sz w:val="24"/>
          <w:szCs w:val="28"/>
          <w:lang w:val="en-US"/>
        </w:rPr>
        <w:t>rafico</w:t>
      </w:r>
      <w:proofErr w:type="spellEnd"/>
      <w:r w:rsidRPr="00FF2CAF">
        <w:rPr>
          <w:rFonts w:ascii="Times New Roman" w:hAnsi="Times New Roman" w:cs="Times New Roman"/>
          <w:sz w:val="24"/>
          <w:szCs w:val="28"/>
          <w:lang w:val="en-US"/>
        </w:rPr>
        <w:t xml:space="preserve"> x. SQL S</w:t>
      </w:r>
      <w:r>
        <w:rPr>
          <w:rFonts w:ascii="Times New Roman" w:hAnsi="Times New Roman" w:cs="Times New Roman"/>
          <w:sz w:val="24"/>
          <w:szCs w:val="28"/>
          <w:lang w:val="en-US"/>
        </w:rPr>
        <w:t>erver 2017</w:t>
      </w:r>
      <w:r w:rsidRPr="00FF2CAF">
        <w:rPr>
          <w:rFonts w:ascii="Times New Roman" w:hAnsi="Times New Roman" w:cs="Times New Roman"/>
          <w:sz w:val="24"/>
          <w:szCs w:val="28"/>
          <w:lang w:val="en-US"/>
        </w:rPr>
        <w:t xml:space="preserve"> y SQL Server Management S</w:t>
      </w:r>
      <w:r>
        <w:rPr>
          <w:rFonts w:ascii="Times New Roman" w:hAnsi="Times New Roman" w:cs="Times New Roman"/>
          <w:sz w:val="24"/>
          <w:szCs w:val="28"/>
          <w:lang w:val="en-US"/>
        </w:rPr>
        <w:t>tudios 2018</w:t>
      </w:r>
    </w:p>
    <w:p w14:paraId="0A66EC28" w14:textId="3239C404" w:rsidR="00FF2CAF" w:rsidRDefault="00FF2CAF" w:rsidP="00FF2CAF">
      <w:pPr>
        <w:spacing w:line="240" w:lineRule="auto"/>
        <w:jc w:val="center"/>
        <w:rPr>
          <w:rFonts w:ascii="Times New Roman" w:hAnsi="Times New Roman" w:cs="Times New Roman"/>
          <w:sz w:val="24"/>
          <w:szCs w:val="28"/>
          <w:lang w:val="es-HN"/>
        </w:rPr>
      </w:pPr>
      <w:r>
        <w:rPr>
          <w:noProof/>
          <w:lang w:val="en-US"/>
        </w:rPr>
        <w:drawing>
          <wp:inline distT="0" distB="0" distL="0" distR="0" wp14:anchorId="36FAA648" wp14:editId="0C2FE2B7">
            <wp:extent cx="2879725" cy="2533650"/>
            <wp:effectExtent l="57150" t="57150" r="111125" b="1143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459" t="23383" r="34065" b="9190"/>
                    <a:stretch/>
                  </pic:blipFill>
                  <pic:spPr bwMode="auto">
                    <a:xfrm>
                      <a:off x="0" y="0"/>
                      <a:ext cx="2880002" cy="2533894"/>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D219DC6" w14:textId="6D1342DD" w:rsidR="00FF2CAF" w:rsidRPr="00C62EBA" w:rsidRDefault="00FF2CAF" w:rsidP="00FF2CAF">
      <w:pPr>
        <w:spacing w:line="240" w:lineRule="auto"/>
        <w:jc w:val="center"/>
        <w:rPr>
          <w:rFonts w:ascii="Times New Roman" w:hAnsi="Times New Roman" w:cs="Times New Roman"/>
          <w:sz w:val="24"/>
          <w:szCs w:val="28"/>
          <w:lang w:val="es-HN"/>
        </w:rPr>
      </w:pPr>
      <w:r>
        <w:rPr>
          <w:rFonts w:ascii="Times New Roman" w:hAnsi="Times New Roman" w:cs="Times New Roman"/>
          <w:sz w:val="24"/>
          <w:szCs w:val="28"/>
          <w:lang w:val="es-HN"/>
        </w:rPr>
        <w:t xml:space="preserve">Fuente: </w:t>
      </w:r>
      <w:sdt>
        <w:sdtPr>
          <w:rPr>
            <w:rFonts w:ascii="Times New Roman" w:hAnsi="Times New Roman" w:cs="Times New Roman"/>
            <w:sz w:val="24"/>
            <w:szCs w:val="28"/>
            <w:lang w:val="es-HN"/>
          </w:rPr>
          <w:id w:val="1181321406"/>
          <w:citation/>
        </w:sdtPr>
        <w:sdtContent>
          <w:r>
            <w:rPr>
              <w:rFonts w:ascii="Times New Roman" w:hAnsi="Times New Roman" w:cs="Times New Roman"/>
              <w:sz w:val="24"/>
              <w:szCs w:val="28"/>
              <w:lang w:val="es-HN"/>
            </w:rPr>
            <w:fldChar w:fldCharType="begin"/>
          </w:r>
          <w:r>
            <w:rPr>
              <w:rFonts w:ascii="Times New Roman" w:hAnsi="Times New Roman" w:cs="Times New Roman"/>
              <w:sz w:val="24"/>
              <w:szCs w:val="28"/>
            </w:rPr>
            <w:instrText xml:space="preserve"> CITATION Mic19 \l 3082 </w:instrText>
          </w:r>
          <w:r>
            <w:rPr>
              <w:rFonts w:ascii="Times New Roman" w:hAnsi="Times New Roman" w:cs="Times New Roman"/>
              <w:sz w:val="24"/>
              <w:szCs w:val="28"/>
              <w:lang w:val="es-HN"/>
            </w:rPr>
            <w:fldChar w:fldCharType="separate"/>
          </w:r>
          <w:r w:rsidRPr="00FF2CAF">
            <w:rPr>
              <w:rFonts w:ascii="Times New Roman" w:hAnsi="Times New Roman" w:cs="Times New Roman"/>
              <w:noProof/>
              <w:sz w:val="24"/>
              <w:szCs w:val="28"/>
            </w:rPr>
            <w:t>(Microsoft-sql-server, 2019)</w:t>
          </w:r>
          <w:r>
            <w:rPr>
              <w:rFonts w:ascii="Times New Roman" w:hAnsi="Times New Roman" w:cs="Times New Roman"/>
              <w:sz w:val="24"/>
              <w:szCs w:val="28"/>
              <w:lang w:val="es-HN"/>
            </w:rPr>
            <w:fldChar w:fldCharType="end"/>
          </w:r>
        </w:sdtContent>
      </w:sdt>
    </w:p>
    <w:p w14:paraId="113CC337" w14:textId="55B58F92" w:rsidR="00C62EBA" w:rsidRDefault="00C62EBA" w:rsidP="00837DAF">
      <w:pPr>
        <w:spacing w:line="240" w:lineRule="auto"/>
        <w:rPr>
          <w:rFonts w:ascii="Times New Roman" w:hAnsi="Times New Roman" w:cs="Times New Roman"/>
          <w:b/>
          <w:sz w:val="24"/>
          <w:szCs w:val="28"/>
          <w:lang w:val="es-HN"/>
        </w:rPr>
      </w:pPr>
    </w:p>
    <w:p w14:paraId="3151A9E8" w14:textId="4D0C5757" w:rsidR="00837DAF" w:rsidRDefault="00837DAF" w:rsidP="00CB170B">
      <w:pPr>
        <w:spacing w:line="480" w:lineRule="auto"/>
        <w:ind w:firstLine="708"/>
        <w:rPr>
          <w:rFonts w:ascii="Times New Roman" w:hAnsi="Times New Roman" w:cs="Times New Roman"/>
          <w:sz w:val="24"/>
          <w:szCs w:val="28"/>
          <w:lang w:val="es-HN"/>
        </w:rPr>
      </w:pPr>
      <w:r>
        <w:rPr>
          <w:rFonts w:ascii="Times New Roman" w:hAnsi="Times New Roman" w:cs="Times New Roman"/>
          <w:sz w:val="24"/>
          <w:szCs w:val="28"/>
          <w:lang w:val="es-HN"/>
        </w:rPr>
        <w:t xml:space="preserve">Además de esto, para el desarrollo de este proyecto se requirió la instalación </w:t>
      </w:r>
      <w:r w:rsidR="00CB170B">
        <w:rPr>
          <w:rFonts w:ascii="Times New Roman" w:hAnsi="Times New Roman" w:cs="Times New Roman"/>
          <w:sz w:val="24"/>
          <w:szCs w:val="28"/>
          <w:lang w:val="es-HN"/>
        </w:rPr>
        <w:t xml:space="preserve">de tres extensiones de </w:t>
      </w:r>
      <w:r>
        <w:rPr>
          <w:rFonts w:ascii="Times New Roman" w:hAnsi="Times New Roman" w:cs="Times New Roman"/>
          <w:sz w:val="24"/>
          <w:szCs w:val="28"/>
          <w:lang w:val="es-HN"/>
        </w:rPr>
        <w:t>Visual Studios, los cuales son</w:t>
      </w:r>
      <w:r w:rsidR="00CB170B">
        <w:rPr>
          <w:rFonts w:ascii="Times New Roman" w:hAnsi="Times New Roman" w:cs="Times New Roman"/>
          <w:sz w:val="24"/>
          <w:szCs w:val="28"/>
          <w:lang w:val="es-HN"/>
        </w:rPr>
        <w:t>;</w:t>
      </w:r>
      <w:r>
        <w:rPr>
          <w:rFonts w:ascii="Times New Roman" w:hAnsi="Times New Roman" w:cs="Times New Roman"/>
          <w:sz w:val="24"/>
          <w:szCs w:val="28"/>
          <w:lang w:val="es-HN"/>
        </w:rPr>
        <w:t xml:space="preserve"> el In</w:t>
      </w:r>
      <w:r w:rsidR="00CB170B">
        <w:rPr>
          <w:rFonts w:ascii="Times New Roman" w:hAnsi="Times New Roman" w:cs="Times New Roman"/>
          <w:sz w:val="24"/>
          <w:szCs w:val="28"/>
          <w:lang w:val="es-HN"/>
        </w:rPr>
        <w:t xml:space="preserve">tegration Services, el cual será utilizado para la creación de la etapa de </w:t>
      </w:r>
      <w:r w:rsidR="008908B7">
        <w:rPr>
          <w:rFonts w:ascii="Times New Roman" w:hAnsi="Times New Roman" w:cs="Times New Roman"/>
          <w:sz w:val="24"/>
          <w:szCs w:val="28"/>
          <w:lang w:val="es-HN"/>
        </w:rPr>
        <w:t>extracción,</w:t>
      </w:r>
      <w:r w:rsidR="00CB170B">
        <w:rPr>
          <w:rFonts w:ascii="Times New Roman" w:hAnsi="Times New Roman" w:cs="Times New Roman"/>
          <w:sz w:val="24"/>
          <w:szCs w:val="28"/>
          <w:lang w:val="es-HN"/>
        </w:rPr>
        <w:t xml:space="preserve"> transformación y carga de los datos al Datawarehouse (ETL), Analysis Services para la creación de los cubos OLAP y Reporting Services para la creación de los informes y reportes finales. </w:t>
      </w:r>
    </w:p>
    <w:p w14:paraId="12A9A367" w14:textId="27AE0FE7" w:rsidR="00837DAF" w:rsidRDefault="00CB170B" w:rsidP="00CB170B">
      <w:pPr>
        <w:spacing w:line="240" w:lineRule="auto"/>
        <w:ind w:firstLine="70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8"/>
          <w:lang w:val="es-HN"/>
        </w:rPr>
        <w:t>Grafico x. Integration Services, Analysis Services y Reporting Services.</w:t>
      </w:r>
      <w:r w:rsidR="00837DAF" w:rsidRPr="00837D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A11F1C5" w14:textId="715FCD17" w:rsidR="00C855D4" w:rsidRDefault="00837DAF" w:rsidP="00CB170B">
      <w:pPr>
        <w:spacing w:line="240" w:lineRule="auto"/>
        <w:jc w:val="center"/>
        <w:rPr>
          <w:rFonts w:ascii="Times New Roman" w:hAnsi="Times New Roman" w:cs="Times New Roman"/>
          <w:b/>
          <w:sz w:val="24"/>
          <w:szCs w:val="28"/>
          <w:lang w:val="es-HN"/>
        </w:rPr>
      </w:pPr>
      <w:r w:rsidRPr="00837DAF">
        <w:rPr>
          <w:rFonts w:ascii="Times New Roman" w:hAnsi="Times New Roman" w:cs="Times New Roman"/>
          <w:b/>
          <w:noProof/>
          <w:sz w:val="24"/>
          <w:szCs w:val="28"/>
          <w:lang w:val="en-US"/>
        </w:rPr>
        <w:drawing>
          <wp:inline distT="0" distB="0" distL="0" distR="0" wp14:anchorId="4BD8024B" wp14:editId="605E1050">
            <wp:extent cx="2679700" cy="2669482"/>
            <wp:effectExtent l="57150" t="57150" r="120650" b="112395"/>
            <wp:docPr id="39" name="Imagen 39" descr="C:\Users\Admin\Pictures\ssis_collinmbarrett -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sis_collinmbarrett - copi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7405" cy="269708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34BE9FD" w14:textId="1DC231A3" w:rsidR="00CB170B" w:rsidRDefault="00CB170B" w:rsidP="00CB170B">
      <w:pPr>
        <w:spacing w:line="240" w:lineRule="auto"/>
        <w:jc w:val="center"/>
        <w:rPr>
          <w:rFonts w:ascii="Times New Roman" w:hAnsi="Times New Roman" w:cs="Times New Roman"/>
          <w:b/>
          <w:sz w:val="24"/>
          <w:szCs w:val="28"/>
          <w:lang w:val="es-HN"/>
        </w:rPr>
      </w:pPr>
      <w:r w:rsidRPr="00CB170B">
        <w:rPr>
          <w:rFonts w:ascii="Times New Roman" w:hAnsi="Times New Roman" w:cs="Times New Roman"/>
          <w:sz w:val="24"/>
          <w:szCs w:val="28"/>
          <w:lang w:val="es-HN"/>
        </w:rPr>
        <w:t>Fuente</w:t>
      </w:r>
      <w:r>
        <w:rPr>
          <w:rFonts w:ascii="Times New Roman" w:hAnsi="Times New Roman" w:cs="Times New Roman"/>
          <w:b/>
          <w:sz w:val="24"/>
          <w:szCs w:val="28"/>
          <w:lang w:val="es-HN"/>
        </w:rPr>
        <w:t xml:space="preserve"> </w:t>
      </w:r>
      <w:sdt>
        <w:sdtPr>
          <w:rPr>
            <w:rFonts w:ascii="Times New Roman" w:hAnsi="Times New Roman" w:cs="Times New Roman"/>
            <w:b/>
            <w:sz w:val="24"/>
            <w:szCs w:val="28"/>
            <w:lang w:val="es-HN"/>
          </w:rPr>
          <w:id w:val="-2026005602"/>
          <w:citation/>
        </w:sdtPr>
        <w:sdtContent>
          <w:r>
            <w:rPr>
              <w:rFonts w:ascii="Times New Roman" w:hAnsi="Times New Roman" w:cs="Times New Roman"/>
              <w:b/>
              <w:sz w:val="24"/>
              <w:szCs w:val="28"/>
              <w:lang w:val="es-HN"/>
            </w:rPr>
            <w:fldChar w:fldCharType="begin"/>
          </w:r>
          <w:r>
            <w:rPr>
              <w:rFonts w:ascii="Times New Roman" w:hAnsi="Times New Roman" w:cs="Times New Roman"/>
              <w:b/>
              <w:sz w:val="24"/>
              <w:szCs w:val="28"/>
            </w:rPr>
            <w:instrText xml:space="preserve"> CITATION Mic191 \l 3082 </w:instrText>
          </w:r>
          <w:r>
            <w:rPr>
              <w:rFonts w:ascii="Times New Roman" w:hAnsi="Times New Roman" w:cs="Times New Roman"/>
              <w:b/>
              <w:sz w:val="24"/>
              <w:szCs w:val="28"/>
              <w:lang w:val="es-HN"/>
            </w:rPr>
            <w:fldChar w:fldCharType="separate"/>
          </w:r>
          <w:r w:rsidRPr="00CB170B">
            <w:rPr>
              <w:rFonts w:ascii="Times New Roman" w:hAnsi="Times New Roman" w:cs="Times New Roman"/>
              <w:noProof/>
              <w:sz w:val="24"/>
              <w:szCs w:val="28"/>
            </w:rPr>
            <w:t>(Microsoft-Doc, 2019)</w:t>
          </w:r>
          <w:r>
            <w:rPr>
              <w:rFonts w:ascii="Times New Roman" w:hAnsi="Times New Roman" w:cs="Times New Roman"/>
              <w:b/>
              <w:sz w:val="24"/>
              <w:szCs w:val="28"/>
              <w:lang w:val="es-HN"/>
            </w:rPr>
            <w:fldChar w:fldCharType="end"/>
          </w:r>
        </w:sdtContent>
      </w:sdt>
    </w:p>
    <w:p w14:paraId="08F06F72" w14:textId="2F639A25" w:rsidR="008908B7" w:rsidRPr="008908B7" w:rsidRDefault="008908B7" w:rsidP="008908B7">
      <w:pPr>
        <w:spacing w:line="480" w:lineRule="auto"/>
        <w:ind w:firstLine="708"/>
        <w:rPr>
          <w:rFonts w:ascii="Times New Roman" w:hAnsi="Times New Roman" w:cs="Times New Roman"/>
          <w:sz w:val="24"/>
          <w:szCs w:val="28"/>
          <w:lang w:val="es-HN"/>
        </w:rPr>
      </w:pPr>
      <w:r>
        <w:rPr>
          <w:rFonts w:ascii="Times New Roman" w:hAnsi="Times New Roman" w:cs="Times New Roman"/>
          <w:sz w:val="24"/>
          <w:szCs w:val="28"/>
        </w:rPr>
        <w:lastRenderedPageBreak/>
        <w:t xml:space="preserve">Para finalizar la instalación de las herramientas utilizadas se procedió a la instalación de la herramienta de visualización de datos de Microsoft, Power BI en su modalidad Desktop, la cual permite acceder a múltiples </w:t>
      </w:r>
      <w:r w:rsidRPr="008908B7">
        <w:rPr>
          <w:rFonts w:ascii="Times New Roman" w:hAnsi="Times New Roman" w:cs="Times New Roman"/>
          <w:sz w:val="24"/>
          <w:szCs w:val="28"/>
        </w:rPr>
        <w:t>orígenes</w:t>
      </w:r>
      <w:r>
        <w:rPr>
          <w:rFonts w:ascii="Times New Roman" w:hAnsi="Times New Roman" w:cs="Times New Roman"/>
          <w:sz w:val="24"/>
          <w:szCs w:val="28"/>
        </w:rPr>
        <w:t xml:space="preserve"> de datos</w:t>
      </w:r>
      <w:r w:rsidRPr="008908B7">
        <w:rPr>
          <w:rFonts w:ascii="Times New Roman" w:hAnsi="Times New Roman" w:cs="Times New Roman"/>
          <w:sz w:val="24"/>
          <w:szCs w:val="28"/>
        </w:rPr>
        <w:t xml:space="preserve"> locales y </w:t>
      </w:r>
      <w:r>
        <w:rPr>
          <w:rFonts w:ascii="Times New Roman" w:hAnsi="Times New Roman" w:cs="Times New Roman"/>
          <w:sz w:val="24"/>
          <w:szCs w:val="28"/>
        </w:rPr>
        <w:t xml:space="preserve">otros </w:t>
      </w:r>
      <w:r w:rsidRPr="008908B7">
        <w:rPr>
          <w:rFonts w:ascii="Times New Roman" w:hAnsi="Times New Roman" w:cs="Times New Roman"/>
          <w:sz w:val="24"/>
          <w:szCs w:val="28"/>
        </w:rPr>
        <w:t>basados en la nube, como Dynamics 365, Azure SQL DB, Excel y SharePoint.</w:t>
      </w:r>
      <w:r>
        <w:rPr>
          <w:rFonts w:ascii="Times New Roman" w:hAnsi="Times New Roman" w:cs="Times New Roman"/>
          <w:sz w:val="24"/>
          <w:szCs w:val="28"/>
        </w:rPr>
        <w:t xml:space="preserve"> Con la finalidad de desplegar estos datos de una manera más intuitiva, agradable y de fácil comprensión.  </w:t>
      </w:r>
      <w:sdt>
        <w:sdtPr>
          <w:rPr>
            <w:rFonts w:ascii="Times New Roman" w:hAnsi="Times New Roman" w:cs="Times New Roman"/>
            <w:sz w:val="24"/>
            <w:szCs w:val="28"/>
          </w:rPr>
          <w:id w:val="406664696"/>
          <w:citation/>
        </w:sdtPr>
        <w:sdtContent>
          <w:r>
            <w:rPr>
              <w:rFonts w:ascii="Times New Roman" w:hAnsi="Times New Roman" w:cs="Times New Roman"/>
              <w:sz w:val="24"/>
              <w:szCs w:val="28"/>
            </w:rPr>
            <w:fldChar w:fldCharType="begin"/>
          </w:r>
          <w:r>
            <w:rPr>
              <w:rFonts w:ascii="Times New Roman" w:hAnsi="Times New Roman" w:cs="Times New Roman"/>
              <w:sz w:val="24"/>
              <w:szCs w:val="28"/>
            </w:rPr>
            <w:instrText xml:space="preserve"> CITATION Pow19 \l 3082 </w:instrText>
          </w:r>
          <w:r>
            <w:rPr>
              <w:rFonts w:ascii="Times New Roman" w:hAnsi="Times New Roman" w:cs="Times New Roman"/>
              <w:sz w:val="24"/>
              <w:szCs w:val="28"/>
            </w:rPr>
            <w:fldChar w:fldCharType="separate"/>
          </w:r>
          <w:r w:rsidRPr="008908B7">
            <w:rPr>
              <w:rFonts w:ascii="Times New Roman" w:hAnsi="Times New Roman" w:cs="Times New Roman"/>
              <w:noProof/>
              <w:sz w:val="24"/>
              <w:szCs w:val="28"/>
            </w:rPr>
            <w:t>(PowerBI, 2019)</w:t>
          </w:r>
          <w:r>
            <w:rPr>
              <w:rFonts w:ascii="Times New Roman" w:hAnsi="Times New Roman" w:cs="Times New Roman"/>
              <w:sz w:val="24"/>
              <w:szCs w:val="28"/>
            </w:rPr>
            <w:fldChar w:fldCharType="end"/>
          </w:r>
        </w:sdtContent>
      </w:sdt>
    </w:p>
    <w:p w14:paraId="1561D3FD" w14:textId="3FD5D245" w:rsidR="00872014" w:rsidRPr="00F305A0" w:rsidRDefault="00872014" w:rsidP="00F305A0">
      <w:pPr>
        <w:spacing w:line="240" w:lineRule="auto"/>
        <w:jc w:val="center"/>
        <w:rPr>
          <w:rFonts w:ascii="Times New Roman" w:hAnsi="Times New Roman" w:cs="Times New Roman"/>
          <w:sz w:val="24"/>
          <w:szCs w:val="28"/>
          <w:lang w:val="es-HN"/>
        </w:rPr>
      </w:pPr>
      <w:r w:rsidRPr="00F305A0">
        <w:rPr>
          <w:rFonts w:ascii="Times New Roman" w:hAnsi="Times New Roman" w:cs="Times New Roman"/>
          <w:sz w:val="24"/>
          <w:szCs w:val="28"/>
          <w:lang w:val="es-HN"/>
        </w:rPr>
        <w:t>Grafico x. Power Bi Desktop</w:t>
      </w:r>
    </w:p>
    <w:p w14:paraId="3DF70F42" w14:textId="1A7885CE" w:rsidR="001345E9" w:rsidRDefault="001345E9" w:rsidP="00F305A0">
      <w:pPr>
        <w:spacing w:line="240" w:lineRule="auto"/>
        <w:jc w:val="center"/>
        <w:rPr>
          <w:rFonts w:ascii="Times New Roman" w:hAnsi="Times New Roman" w:cs="Times New Roman"/>
          <w:b/>
          <w:sz w:val="24"/>
          <w:szCs w:val="28"/>
          <w:lang w:val="es-HN"/>
        </w:rPr>
      </w:pPr>
      <w:r>
        <w:rPr>
          <w:rFonts w:ascii="Times New Roman" w:hAnsi="Times New Roman" w:cs="Times New Roman"/>
          <w:b/>
          <w:noProof/>
          <w:sz w:val="24"/>
          <w:szCs w:val="28"/>
          <w:lang w:val="en-US"/>
        </w:rPr>
        <w:drawing>
          <wp:inline distT="0" distB="0" distL="0" distR="0" wp14:anchorId="666C44F0" wp14:editId="12364B66">
            <wp:extent cx="2880000" cy="1612299"/>
            <wp:effectExtent l="57150" t="57150" r="111125" b="1212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 desktop.png"/>
                    <pic:cNvPicPr/>
                  </pic:nvPicPr>
                  <pic:blipFill>
                    <a:blip r:embed="rId38">
                      <a:extLst>
                        <a:ext uri="{28A0092B-C50C-407E-A947-70E740481C1C}">
                          <a14:useLocalDpi xmlns:a14="http://schemas.microsoft.com/office/drawing/2010/main" val="0"/>
                        </a:ext>
                      </a:extLst>
                    </a:blip>
                    <a:stretch>
                      <a:fillRect/>
                    </a:stretch>
                  </pic:blipFill>
                  <pic:spPr>
                    <a:xfrm>
                      <a:off x="0" y="0"/>
                      <a:ext cx="2880000" cy="161229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CB1E75C" w14:textId="06AAE98F" w:rsidR="00872014" w:rsidRDefault="00872014" w:rsidP="00F305A0">
      <w:pPr>
        <w:spacing w:line="240" w:lineRule="auto"/>
        <w:jc w:val="center"/>
        <w:rPr>
          <w:rFonts w:ascii="Times New Roman" w:hAnsi="Times New Roman" w:cs="Times New Roman"/>
          <w:b/>
          <w:sz w:val="24"/>
          <w:szCs w:val="28"/>
          <w:lang w:val="es-HN"/>
        </w:rPr>
      </w:pPr>
      <w:r w:rsidRPr="00872014">
        <w:rPr>
          <w:rFonts w:ascii="Times New Roman" w:hAnsi="Times New Roman" w:cs="Times New Roman"/>
          <w:sz w:val="24"/>
          <w:szCs w:val="28"/>
          <w:lang w:val="es-HN"/>
        </w:rPr>
        <w:t>Fuente:</w:t>
      </w:r>
      <w:r>
        <w:rPr>
          <w:rFonts w:ascii="Times New Roman" w:hAnsi="Times New Roman" w:cs="Times New Roman"/>
          <w:b/>
          <w:sz w:val="24"/>
          <w:szCs w:val="28"/>
          <w:lang w:val="es-HN"/>
        </w:rPr>
        <w:t xml:space="preserve"> </w:t>
      </w:r>
      <w:sdt>
        <w:sdtPr>
          <w:rPr>
            <w:rFonts w:ascii="Times New Roman" w:hAnsi="Times New Roman" w:cs="Times New Roman"/>
            <w:b/>
            <w:sz w:val="24"/>
            <w:szCs w:val="28"/>
            <w:lang w:val="es-HN"/>
          </w:rPr>
          <w:id w:val="330340005"/>
          <w:citation/>
        </w:sdtPr>
        <w:sdtContent>
          <w:r>
            <w:rPr>
              <w:rFonts w:ascii="Times New Roman" w:hAnsi="Times New Roman" w:cs="Times New Roman"/>
              <w:b/>
              <w:sz w:val="24"/>
              <w:szCs w:val="28"/>
              <w:lang w:val="es-HN"/>
            </w:rPr>
            <w:fldChar w:fldCharType="begin"/>
          </w:r>
          <w:r>
            <w:rPr>
              <w:rFonts w:ascii="Times New Roman" w:hAnsi="Times New Roman" w:cs="Times New Roman"/>
              <w:b/>
              <w:sz w:val="24"/>
              <w:szCs w:val="28"/>
            </w:rPr>
            <w:instrText xml:space="preserve"> CITATION Pow19 \l 3082 </w:instrText>
          </w:r>
          <w:r>
            <w:rPr>
              <w:rFonts w:ascii="Times New Roman" w:hAnsi="Times New Roman" w:cs="Times New Roman"/>
              <w:b/>
              <w:sz w:val="24"/>
              <w:szCs w:val="28"/>
              <w:lang w:val="es-HN"/>
            </w:rPr>
            <w:fldChar w:fldCharType="separate"/>
          </w:r>
          <w:r w:rsidRPr="00872014">
            <w:rPr>
              <w:rFonts w:ascii="Times New Roman" w:hAnsi="Times New Roman" w:cs="Times New Roman"/>
              <w:noProof/>
              <w:sz w:val="24"/>
              <w:szCs w:val="28"/>
            </w:rPr>
            <w:t>(PowerBI, 2019)</w:t>
          </w:r>
          <w:r>
            <w:rPr>
              <w:rFonts w:ascii="Times New Roman" w:hAnsi="Times New Roman" w:cs="Times New Roman"/>
              <w:b/>
              <w:sz w:val="24"/>
              <w:szCs w:val="28"/>
              <w:lang w:val="es-HN"/>
            </w:rPr>
            <w:fldChar w:fldCharType="end"/>
          </w:r>
        </w:sdtContent>
      </w:sdt>
      <w:r w:rsidR="008908B7">
        <w:rPr>
          <w:rFonts w:ascii="Times New Roman" w:hAnsi="Times New Roman" w:cs="Times New Roman"/>
          <w:b/>
          <w:sz w:val="24"/>
          <w:szCs w:val="28"/>
          <w:lang w:val="es-HN"/>
        </w:rPr>
        <w:t xml:space="preserve">  </w:t>
      </w:r>
    </w:p>
    <w:p w14:paraId="65CEB50A" w14:textId="1F31E160" w:rsidR="009D7519" w:rsidRDefault="009D7519" w:rsidP="009D7519">
      <w:pPr>
        <w:spacing w:line="240" w:lineRule="auto"/>
        <w:rPr>
          <w:rFonts w:ascii="Times New Roman" w:hAnsi="Times New Roman" w:cs="Times New Roman"/>
          <w:b/>
          <w:sz w:val="24"/>
          <w:szCs w:val="28"/>
          <w:lang w:val="es-HN"/>
        </w:rPr>
      </w:pPr>
    </w:p>
    <w:p w14:paraId="50B3C6F7" w14:textId="0E8B43D1" w:rsidR="009D7519" w:rsidRPr="009D7519" w:rsidRDefault="009D7519" w:rsidP="009D7519">
      <w:pPr>
        <w:pStyle w:val="Prrafodelista"/>
        <w:numPr>
          <w:ilvl w:val="2"/>
          <w:numId w:val="20"/>
        </w:numPr>
        <w:spacing w:line="240" w:lineRule="auto"/>
        <w:rPr>
          <w:rFonts w:ascii="Times New Roman" w:hAnsi="Times New Roman" w:cs="Times New Roman"/>
          <w:b/>
          <w:sz w:val="24"/>
          <w:szCs w:val="28"/>
          <w:lang w:val="es-HN"/>
        </w:rPr>
      </w:pPr>
      <w:r w:rsidRPr="009D7519">
        <w:rPr>
          <w:rFonts w:ascii="Times New Roman" w:hAnsi="Times New Roman" w:cs="Times New Roman"/>
          <w:sz w:val="24"/>
          <w:szCs w:val="28"/>
          <w:lang w:val="es-HN"/>
        </w:rPr>
        <w:t>Construcción de los Datamart</w:t>
      </w:r>
      <w:r>
        <w:rPr>
          <w:rFonts w:ascii="Times New Roman" w:hAnsi="Times New Roman" w:cs="Times New Roman"/>
          <w:sz w:val="24"/>
          <w:szCs w:val="28"/>
          <w:lang w:val="es-HN"/>
        </w:rPr>
        <w:t xml:space="preserve"> que conforman el</w:t>
      </w:r>
      <w:r w:rsidRPr="009D7519">
        <w:rPr>
          <w:rFonts w:ascii="Times New Roman" w:hAnsi="Times New Roman" w:cs="Times New Roman"/>
          <w:sz w:val="24"/>
          <w:szCs w:val="28"/>
          <w:lang w:val="es-HN"/>
        </w:rPr>
        <w:t xml:space="preserve"> Datawarehouse</w:t>
      </w:r>
      <w:r>
        <w:rPr>
          <w:rFonts w:ascii="Times New Roman" w:hAnsi="Times New Roman" w:cs="Times New Roman"/>
          <w:sz w:val="24"/>
          <w:szCs w:val="28"/>
          <w:lang w:val="es-HN"/>
        </w:rPr>
        <w:br/>
      </w:r>
      <w:r>
        <w:rPr>
          <w:rFonts w:ascii="Times New Roman" w:hAnsi="Times New Roman" w:cs="Times New Roman"/>
          <w:sz w:val="24"/>
          <w:szCs w:val="28"/>
          <w:lang w:val="es-HN"/>
        </w:rPr>
        <w:br/>
        <w:t xml:space="preserve">                Grafico X. Datamart del área de Disciplinaria</w:t>
      </w:r>
    </w:p>
    <w:p w14:paraId="081B566D" w14:textId="2E64162F" w:rsidR="009D7519" w:rsidRPr="009D7519" w:rsidRDefault="009D7519" w:rsidP="009D7519">
      <w:pPr>
        <w:spacing w:line="240" w:lineRule="auto"/>
        <w:ind w:left="360"/>
        <w:jc w:val="center"/>
        <w:rPr>
          <w:rFonts w:ascii="Times New Roman" w:hAnsi="Times New Roman" w:cs="Times New Roman"/>
          <w:b/>
          <w:sz w:val="24"/>
          <w:szCs w:val="28"/>
          <w:lang w:val="es-HN"/>
        </w:rPr>
      </w:pPr>
      <w:r>
        <w:rPr>
          <w:b/>
          <w:noProof/>
          <w:lang w:val="en-US"/>
        </w:rPr>
        <w:drawing>
          <wp:inline distT="0" distB="0" distL="0" distR="0" wp14:anchorId="0372568E" wp14:editId="40B6D454">
            <wp:extent cx="3732027" cy="2999041"/>
            <wp:effectExtent l="57150" t="57150" r="116205" b="1066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_reporte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4830" cy="30334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D7519">
        <w:rPr>
          <w:rFonts w:ascii="Times New Roman" w:hAnsi="Times New Roman" w:cs="Times New Roman"/>
          <w:sz w:val="24"/>
          <w:szCs w:val="28"/>
          <w:lang w:val="es-HN"/>
        </w:rPr>
        <w:br/>
        <w:t>Fuente: Elaboración Propia</w:t>
      </w:r>
    </w:p>
    <w:p w14:paraId="67EFE617" w14:textId="5FA76877" w:rsidR="009D7519" w:rsidRDefault="009D7519" w:rsidP="009D7519">
      <w:pPr>
        <w:pStyle w:val="Prrafodelista"/>
        <w:spacing w:line="240" w:lineRule="auto"/>
        <w:ind w:left="1080"/>
        <w:jc w:val="center"/>
        <w:rPr>
          <w:rFonts w:ascii="Times New Roman" w:hAnsi="Times New Roman" w:cs="Times New Roman"/>
          <w:sz w:val="24"/>
          <w:szCs w:val="28"/>
          <w:lang w:val="es-HN"/>
        </w:rPr>
      </w:pPr>
      <w:r>
        <w:rPr>
          <w:rFonts w:ascii="Times New Roman" w:hAnsi="Times New Roman" w:cs="Times New Roman"/>
          <w:sz w:val="24"/>
          <w:szCs w:val="28"/>
          <w:lang w:val="es-HN"/>
        </w:rPr>
        <w:lastRenderedPageBreak/>
        <w:t>Grafico X. Datamart del área de Académica</w:t>
      </w:r>
      <w:r w:rsidRPr="009D7519">
        <w:rPr>
          <w:noProof/>
        </w:rPr>
        <w:t xml:space="preserve"> </w:t>
      </w:r>
      <w:r>
        <w:rPr>
          <w:noProof/>
          <w:lang w:val="en-US"/>
        </w:rPr>
        <w:drawing>
          <wp:inline distT="0" distB="0" distL="0" distR="0" wp14:anchorId="27A7C5A0" wp14:editId="0643F95E">
            <wp:extent cx="3678550" cy="3072809"/>
            <wp:effectExtent l="57150" t="57150" r="113030" b="1085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historial_academic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93384" cy="3085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D7519">
        <w:rPr>
          <w:rFonts w:ascii="Times New Roman" w:hAnsi="Times New Roman" w:cs="Times New Roman"/>
          <w:sz w:val="24"/>
          <w:szCs w:val="28"/>
          <w:lang w:val="es-HN"/>
        </w:rPr>
        <w:t xml:space="preserve"> </w:t>
      </w:r>
    </w:p>
    <w:p w14:paraId="344CF1C2" w14:textId="39334863" w:rsidR="009D7519" w:rsidRDefault="009D7519" w:rsidP="009D7519">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7F6CDF71" w14:textId="1AE58F06" w:rsidR="00F305A0" w:rsidRDefault="00F305A0" w:rsidP="009D7519">
      <w:pPr>
        <w:pStyle w:val="Prrafodelista"/>
        <w:spacing w:line="240" w:lineRule="auto"/>
        <w:ind w:left="1080"/>
        <w:jc w:val="center"/>
        <w:rPr>
          <w:noProof/>
        </w:rPr>
      </w:pPr>
    </w:p>
    <w:p w14:paraId="73AC91F9" w14:textId="77777777" w:rsidR="00F305A0" w:rsidRDefault="00F305A0" w:rsidP="009D7519">
      <w:pPr>
        <w:pStyle w:val="Prrafodelista"/>
        <w:spacing w:line="240" w:lineRule="auto"/>
        <w:ind w:left="1080"/>
        <w:jc w:val="center"/>
        <w:rPr>
          <w:noProof/>
        </w:rPr>
      </w:pPr>
    </w:p>
    <w:p w14:paraId="57DC33F7" w14:textId="1ABAFF7E" w:rsidR="00F305A0" w:rsidRDefault="00F305A0" w:rsidP="009D7519">
      <w:pPr>
        <w:pStyle w:val="Prrafodelista"/>
        <w:spacing w:line="240" w:lineRule="auto"/>
        <w:ind w:left="1080"/>
        <w:jc w:val="center"/>
        <w:rPr>
          <w:noProof/>
        </w:rPr>
      </w:pPr>
    </w:p>
    <w:p w14:paraId="5F5EC879" w14:textId="45F51703" w:rsidR="00F305A0" w:rsidRDefault="00F305A0" w:rsidP="009D7519">
      <w:pPr>
        <w:pStyle w:val="Prrafodelista"/>
        <w:spacing w:line="240" w:lineRule="auto"/>
        <w:ind w:left="1080"/>
        <w:jc w:val="center"/>
        <w:rPr>
          <w:rFonts w:ascii="Times New Roman" w:hAnsi="Times New Roman" w:cs="Times New Roman"/>
          <w:sz w:val="24"/>
          <w:szCs w:val="28"/>
          <w:lang w:val="es-HN"/>
        </w:rPr>
      </w:pPr>
      <w:r>
        <w:rPr>
          <w:rFonts w:ascii="Times New Roman" w:hAnsi="Times New Roman" w:cs="Times New Roman"/>
          <w:sz w:val="24"/>
          <w:szCs w:val="28"/>
          <w:lang w:val="es-HN"/>
        </w:rPr>
        <w:t>Grafico X</w:t>
      </w:r>
      <w:r w:rsidR="002E6C7F">
        <w:rPr>
          <w:rFonts w:ascii="Times New Roman" w:hAnsi="Times New Roman" w:cs="Times New Roman"/>
          <w:sz w:val="24"/>
          <w:szCs w:val="28"/>
          <w:lang w:val="es-HN"/>
        </w:rPr>
        <w:t>. Datamart del área de Inasistencias</w:t>
      </w:r>
      <w:r w:rsidR="009D7519">
        <w:rPr>
          <w:noProof/>
          <w:lang w:val="en-US"/>
        </w:rPr>
        <w:drawing>
          <wp:inline distT="0" distB="0" distL="0" distR="0" wp14:anchorId="72F2FF73" wp14:editId="4F1CDE0C">
            <wp:extent cx="3754266" cy="2998382"/>
            <wp:effectExtent l="57150" t="57150" r="113030" b="1073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a_inasistenci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85838" cy="30235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85A4F9" w14:textId="77777777" w:rsidR="00F305A0" w:rsidRDefault="00F305A0" w:rsidP="00F305A0">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33CD2BD4" w14:textId="48856781" w:rsidR="00F305A0" w:rsidRDefault="00F305A0" w:rsidP="009D7519">
      <w:pPr>
        <w:pStyle w:val="Prrafodelista"/>
        <w:spacing w:line="240" w:lineRule="auto"/>
        <w:ind w:left="1080"/>
        <w:jc w:val="center"/>
        <w:rPr>
          <w:noProof/>
        </w:rPr>
      </w:pPr>
      <w:r>
        <w:rPr>
          <w:rFonts w:ascii="Times New Roman" w:hAnsi="Times New Roman" w:cs="Times New Roman"/>
          <w:sz w:val="24"/>
          <w:szCs w:val="28"/>
          <w:lang w:val="es-HN"/>
        </w:rPr>
        <w:lastRenderedPageBreak/>
        <w:t>Grafico X</w:t>
      </w:r>
      <w:r w:rsidR="002E6C7F">
        <w:rPr>
          <w:rFonts w:ascii="Times New Roman" w:hAnsi="Times New Roman" w:cs="Times New Roman"/>
          <w:sz w:val="24"/>
          <w:szCs w:val="28"/>
          <w:lang w:val="es-HN"/>
        </w:rPr>
        <w:t>. Datamart del área de Llegadas Tardías</w:t>
      </w:r>
      <w:r w:rsidRPr="00F305A0">
        <w:rPr>
          <w:noProof/>
        </w:rPr>
        <w:t xml:space="preserve"> </w:t>
      </w:r>
      <w:r w:rsidR="009D7519">
        <w:rPr>
          <w:noProof/>
          <w:lang w:val="en-US"/>
        </w:rPr>
        <w:drawing>
          <wp:inline distT="0" distB="0" distL="0" distR="0" wp14:anchorId="56A9AEFF" wp14:editId="49795321">
            <wp:extent cx="3904827" cy="3125972"/>
            <wp:effectExtent l="57150" t="57150" r="114935" b="11303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_llegada_tardia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25050" cy="314216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A7725" w14:textId="77777777" w:rsidR="00F305A0" w:rsidRDefault="00F305A0" w:rsidP="00F305A0">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2CFD81AD" w14:textId="77777777" w:rsidR="00F305A0" w:rsidRDefault="00F305A0" w:rsidP="009D7519">
      <w:pPr>
        <w:pStyle w:val="Prrafodelista"/>
        <w:spacing w:line="240" w:lineRule="auto"/>
        <w:ind w:left="1080"/>
        <w:jc w:val="center"/>
        <w:rPr>
          <w:noProof/>
        </w:rPr>
      </w:pPr>
    </w:p>
    <w:p w14:paraId="7A6426CF" w14:textId="08B0B2B5" w:rsidR="009D7519" w:rsidRDefault="00F305A0" w:rsidP="009D7519">
      <w:pPr>
        <w:pStyle w:val="Prrafodelista"/>
        <w:spacing w:line="240" w:lineRule="auto"/>
        <w:ind w:left="1080"/>
        <w:jc w:val="center"/>
        <w:rPr>
          <w:noProof/>
        </w:rPr>
      </w:pPr>
      <w:r>
        <w:rPr>
          <w:rFonts w:ascii="Times New Roman" w:hAnsi="Times New Roman" w:cs="Times New Roman"/>
          <w:sz w:val="24"/>
          <w:szCs w:val="28"/>
          <w:lang w:val="es-HN"/>
        </w:rPr>
        <w:t>Grafico X</w:t>
      </w:r>
      <w:r w:rsidR="002E6C7F">
        <w:rPr>
          <w:rFonts w:ascii="Times New Roman" w:hAnsi="Times New Roman" w:cs="Times New Roman"/>
          <w:sz w:val="24"/>
          <w:szCs w:val="28"/>
          <w:lang w:val="es-HN"/>
        </w:rPr>
        <w:t>. Datamart del área de Satisfacción Estudiantil</w:t>
      </w:r>
      <w:r w:rsidRPr="00F305A0">
        <w:rPr>
          <w:noProof/>
        </w:rPr>
        <w:t xml:space="preserve"> </w:t>
      </w:r>
      <w:r w:rsidR="009D7519">
        <w:rPr>
          <w:noProof/>
          <w:lang w:val="en-US"/>
        </w:rPr>
        <w:drawing>
          <wp:inline distT="0" distB="0" distL="0" distR="0" wp14:anchorId="4DBB28F8" wp14:editId="30468D91">
            <wp:extent cx="4134879" cy="2434855"/>
            <wp:effectExtent l="57150" t="57150" r="113665" b="1181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_satisfaccion_estudiantil.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72717" cy="24571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449A0" w14:textId="70A6BB92" w:rsidR="0007600C" w:rsidRDefault="00F305A0" w:rsidP="0007600C">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4776D410" w14:textId="77777777" w:rsidR="0007600C" w:rsidRPr="0007600C" w:rsidRDefault="0007600C" w:rsidP="0007600C">
      <w:pPr>
        <w:pStyle w:val="Prrafodelista"/>
        <w:spacing w:line="240" w:lineRule="auto"/>
        <w:ind w:left="1080"/>
        <w:jc w:val="center"/>
        <w:rPr>
          <w:noProof/>
        </w:rPr>
      </w:pPr>
    </w:p>
    <w:p w14:paraId="06070332" w14:textId="5D955178" w:rsidR="0007600C" w:rsidRPr="0007600C" w:rsidRDefault="0007600C" w:rsidP="0007600C">
      <w:pPr>
        <w:spacing w:line="480" w:lineRule="auto"/>
        <w:ind w:firstLine="708"/>
        <w:rPr>
          <w:rFonts w:ascii="Times New Roman" w:hAnsi="Times New Roman" w:cs="Times New Roman"/>
          <w:sz w:val="24"/>
          <w:szCs w:val="28"/>
          <w:lang w:val="es-HN"/>
        </w:rPr>
      </w:pPr>
      <w:r>
        <w:rPr>
          <w:rFonts w:ascii="Times New Roman" w:hAnsi="Times New Roman" w:cs="Times New Roman"/>
          <w:sz w:val="24"/>
          <w:szCs w:val="28"/>
          <w:lang w:val="es-HN"/>
        </w:rPr>
        <w:t>En los gráficos anteriores se puede observar cada una de las áreas estudiantiles estructuradas en diferentes Datamarts, lo cual será de gran utilidad para el correspondiente análisis individual, cada uno de estos Datamarts forman parte de una estructura mayor de almacenamiento, la cual, por lo tanto, engloba toda el área estudiantil, esta estructura se puede observar en el siguiente gráfico.</w:t>
      </w:r>
    </w:p>
    <w:p w14:paraId="70580FCA" w14:textId="3183846C" w:rsidR="00CB170B" w:rsidRDefault="0007600C" w:rsidP="0007600C">
      <w:pPr>
        <w:spacing w:line="240" w:lineRule="auto"/>
        <w:jc w:val="center"/>
        <w:rPr>
          <w:noProof/>
        </w:rPr>
      </w:pPr>
      <w:r>
        <w:rPr>
          <w:rFonts w:ascii="Times New Roman" w:hAnsi="Times New Roman" w:cs="Times New Roman"/>
          <w:sz w:val="24"/>
          <w:szCs w:val="28"/>
          <w:lang w:val="es-HN"/>
        </w:rPr>
        <w:lastRenderedPageBreak/>
        <w:t>Grafico X. Datamart Completo del Área Estudiantil</w:t>
      </w:r>
      <w:r w:rsidRPr="00F305A0">
        <w:rPr>
          <w:noProof/>
        </w:rPr>
        <w:t xml:space="preserve"> </w:t>
      </w:r>
      <w:r w:rsidR="002E6C7F">
        <w:rPr>
          <w:rFonts w:ascii="Times New Roman" w:hAnsi="Times New Roman" w:cs="Times New Roman"/>
          <w:b/>
          <w:noProof/>
          <w:sz w:val="24"/>
          <w:szCs w:val="28"/>
          <w:lang w:val="en-US"/>
        </w:rPr>
        <w:drawing>
          <wp:inline distT="0" distB="0" distL="0" distR="0" wp14:anchorId="12EE7290" wp14:editId="4B241757">
            <wp:extent cx="5209950" cy="3930732"/>
            <wp:effectExtent l="57150" t="57150" r="105410" b="1079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a_DW_estudaint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6444" cy="394317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19E6D" w14:textId="7A89C974" w:rsidR="0007600C" w:rsidRDefault="0007600C" w:rsidP="0007600C">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13025151" w14:textId="5AAAFD8F" w:rsidR="0007600C" w:rsidRDefault="0007600C" w:rsidP="0007600C">
      <w:pPr>
        <w:pStyle w:val="Prrafodelista"/>
        <w:spacing w:line="240" w:lineRule="auto"/>
        <w:ind w:left="1080"/>
        <w:jc w:val="center"/>
        <w:rPr>
          <w:noProof/>
        </w:rPr>
      </w:pPr>
    </w:p>
    <w:p w14:paraId="6CCE362E" w14:textId="4E86E16A" w:rsidR="0007600C" w:rsidRPr="009E1654" w:rsidRDefault="009E1654" w:rsidP="009E1654">
      <w:pPr>
        <w:pStyle w:val="Prrafodelista"/>
        <w:numPr>
          <w:ilvl w:val="2"/>
          <w:numId w:val="20"/>
        </w:numPr>
        <w:spacing w:line="240" w:lineRule="auto"/>
        <w:rPr>
          <w:rFonts w:ascii="Times New Roman" w:hAnsi="Times New Roman" w:cs="Times New Roman"/>
          <w:noProof/>
          <w:sz w:val="24"/>
        </w:rPr>
      </w:pPr>
      <w:r w:rsidRPr="009E1654">
        <w:rPr>
          <w:rFonts w:ascii="Times New Roman" w:hAnsi="Times New Roman" w:cs="Times New Roman"/>
          <w:noProof/>
          <w:sz w:val="24"/>
        </w:rPr>
        <w:t>C</w:t>
      </w:r>
      <w:r>
        <w:rPr>
          <w:rFonts w:ascii="Times New Roman" w:hAnsi="Times New Roman" w:cs="Times New Roman"/>
          <w:noProof/>
          <w:sz w:val="24"/>
        </w:rPr>
        <w:t>reacion de los</w:t>
      </w:r>
      <w:r w:rsidRPr="009E1654">
        <w:rPr>
          <w:rFonts w:ascii="Times New Roman" w:hAnsi="Times New Roman" w:cs="Times New Roman"/>
          <w:noProof/>
          <w:sz w:val="24"/>
        </w:rPr>
        <w:t xml:space="preserve"> Proceso</w:t>
      </w:r>
      <w:r>
        <w:rPr>
          <w:rFonts w:ascii="Times New Roman" w:hAnsi="Times New Roman" w:cs="Times New Roman"/>
          <w:noProof/>
          <w:sz w:val="24"/>
        </w:rPr>
        <w:t>s</w:t>
      </w:r>
      <w:r w:rsidRPr="009E1654">
        <w:rPr>
          <w:rFonts w:ascii="Times New Roman" w:hAnsi="Times New Roman" w:cs="Times New Roman"/>
          <w:noProof/>
          <w:sz w:val="24"/>
        </w:rPr>
        <w:t xml:space="preserve"> ETL </w:t>
      </w:r>
    </w:p>
    <w:p w14:paraId="5A2863C1" w14:textId="464F24B7" w:rsidR="009E1654" w:rsidRPr="009E1654" w:rsidRDefault="009E1654" w:rsidP="009E1654">
      <w:pPr>
        <w:pStyle w:val="Prrafodelista"/>
        <w:spacing w:line="240" w:lineRule="auto"/>
        <w:ind w:left="1080"/>
        <w:rPr>
          <w:rFonts w:ascii="Times New Roman" w:hAnsi="Times New Roman" w:cs="Times New Roman"/>
          <w:noProof/>
          <w:sz w:val="24"/>
        </w:rPr>
      </w:pPr>
    </w:p>
    <w:p w14:paraId="2C49CFBA" w14:textId="2934293B" w:rsidR="00E63C8B" w:rsidRDefault="009E1654" w:rsidP="00E63C8B">
      <w:pPr>
        <w:spacing w:line="480" w:lineRule="auto"/>
        <w:ind w:firstLine="360"/>
        <w:rPr>
          <w:rFonts w:ascii="Times New Roman" w:hAnsi="Times New Roman" w:cs="Times New Roman"/>
          <w:noProof/>
          <w:sz w:val="24"/>
        </w:rPr>
      </w:pPr>
      <w:r w:rsidRPr="00E63C8B">
        <w:rPr>
          <w:rFonts w:ascii="Times New Roman" w:hAnsi="Times New Roman" w:cs="Times New Roman"/>
          <w:noProof/>
          <w:sz w:val="24"/>
        </w:rPr>
        <w:t xml:space="preserve">La segunda etapa del proyecto conlleva la construccion de los procesos de extraccion , transformacion y carga de los datos. </w:t>
      </w:r>
      <w:r w:rsidR="00E63C8B">
        <w:rPr>
          <w:rFonts w:ascii="Times New Roman" w:hAnsi="Times New Roman" w:cs="Times New Roman"/>
          <w:noProof/>
          <w:sz w:val="24"/>
        </w:rPr>
        <w:t>Los datos primarios obtenido de los diferentes origines de datos que han sido brindados por la organización seran primeramente cargados a una seccion de almacenamiento llamanada S</w:t>
      </w:r>
      <w:r w:rsidR="00C95BE5">
        <w:rPr>
          <w:rFonts w:ascii="Times New Roman" w:hAnsi="Times New Roman" w:cs="Times New Roman"/>
          <w:noProof/>
          <w:sz w:val="24"/>
        </w:rPr>
        <w:t>taging</w:t>
      </w:r>
      <w:r w:rsidR="00E63C8B">
        <w:rPr>
          <w:rFonts w:ascii="Times New Roman" w:hAnsi="Times New Roman" w:cs="Times New Roman"/>
          <w:noProof/>
          <w:sz w:val="24"/>
        </w:rPr>
        <w:t xml:space="preserve"> Area. </w:t>
      </w:r>
    </w:p>
    <w:p w14:paraId="56B5C1DB" w14:textId="60AF8156" w:rsidR="00E63C8B" w:rsidRDefault="00E63C8B" w:rsidP="00E63C8B">
      <w:pPr>
        <w:spacing w:line="480" w:lineRule="auto"/>
        <w:ind w:firstLine="360"/>
        <w:rPr>
          <w:rFonts w:ascii="Times New Roman" w:hAnsi="Times New Roman" w:cs="Times New Roman"/>
          <w:noProof/>
          <w:sz w:val="24"/>
        </w:rPr>
      </w:pPr>
      <w:r>
        <w:rPr>
          <w:rFonts w:ascii="Times New Roman" w:hAnsi="Times New Roman" w:cs="Times New Roman"/>
          <w:noProof/>
          <w:sz w:val="24"/>
        </w:rPr>
        <w:t>Esta fase llamada ETL se ha desarrollad mediante la herramienta de Integracion de Servicios de Microsoft, en la plataforma de Trabajo de Visual Estudios luego de haber instalado el complemento de Data Tool. Esta herramienta se conecta directamente a los orgines de datos desde los cuales convertira la data y la cargadra a la base de datos conocida como S</w:t>
      </w:r>
      <w:r w:rsidR="00C95BE5">
        <w:rPr>
          <w:rFonts w:ascii="Times New Roman" w:hAnsi="Times New Roman" w:cs="Times New Roman"/>
          <w:noProof/>
          <w:sz w:val="24"/>
        </w:rPr>
        <w:t>taging</w:t>
      </w:r>
      <w:r>
        <w:rPr>
          <w:rFonts w:ascii="Times New Roman" w:hAnsi="Times New Roman" w:cs="Times New Roman"/>
          <w:noProof/>
          <w:sz w:val="24"/>
        </w:rPr>
        <w:t xml:space="preserve"> Area.</w:t>
      </w:r>
    </w:p>
    <w:p w14:paraId="354B9315" w14:textId="77777777" w:rsidR="00DB3809" w:rsidRDefault="00E63C8B" w:rsidP="00E63C8B">
      <w:pPr>
        <w:spacing w:line="480" w:lineRule="auto"/>
        <w:ind w:firstLine="360"/>
        <w:jc w:val="center"/>
        <w:rPr>
          <w:noProof/>
        </w:rPr>
      </w:pPr>
      <w:r>
        <w:rPr>
          <w:rFonts w:ascii="Times New Roman" w:hAnsi="Times New Roman" w:cs="Times New Roman"/>
          <w:sz w:val="24"/>
          <w:szCs w:val="28"/>
          <w:lang w:val="es-HN"/>
        </w:rPr>
        <w:lastRenderedPageBreak/>
        <w:t xml:space="preserve">Grafico X. Diagrama del Proceso ETL para </w:t>
      </w:r>
      <w:r w:rsidR="00C95BE5">
        <w:rPr>
          <w:rFonts w:ascii="Times New Roman" w:hAnsi="Times New Roman" w:cs="Times New Roman"/>
          <w:sz w:val="24"/>
          <w:szCs w:val="28"/>
          <w:lang w:val="es-HN"/>
        </w:rPr>
        <w:t>c</w:t>
      </w:r>
      <w:r>
        <w:rPr>
          <w:rFonts w:ascii="Times New Roman" w:hAnsi="Times New Roman" w:cs="Times New Roman"/>
          <w:sz w:val="24"/>
          <w:szCs w:val="28"/>
          <w:lang w:val="es-HN"/>
        </w:rPr>
        <w:t>argar los datos al Stag</w:t>
      </w:r>
      <w:r w:rsidR="00C95BE5">
        <w:rPr>
          <w:rFonts w:ascii="Times New Roman" w:hAnsi="Times New Roman" w:cs="Times New Roman"/>
          <w:sz w:val="24"/>
          <w:szCs w:val="28"/>
          <w:lang w:val="es-HN"/>
        </w:rPr>
        <w:t>ing</w:t>
      </w:r>
      <w:r>
        <w:rPr>
          <w:rFonts w:ascii="Times New Roman" w:hAnsi="Times New Roman" w:cs="Times New Roman"/>
          <w:sz w:val="24"/>
          <w:szCs w:val="28"/>
          <w:lang w:val="es-HN"/>
        </w:rPr>
        <w:t xml:space="preserve"> </w:t>
      </w:r>
      <w:proofErr w:type="spellStart"/>
      <w:r>
        <w:rPr>
          <w:rFonts w:ascii="Times New Roman" w:hAnsi="Times New Roman" w:cs="Times New Roman"/>
          <w:sz w:val="24"/>
          <w:szCs w:val="28"/>
          <w:lang w:val="es-HN"/>
        </w:rPr>
        <w:t>Area</w:t>
      </w:r>
      <w:proofErr w:type="spellEnd"/>
      <w:r>
        <w:rPr>
          <w:rFonts w:ascii="Times New Roman" w:hAnsi="Times New Roman" w:cs="Times New Roman"/>
          <w:sz w:val="24"/>
          <w:szCs w:val="28"/>
          <w:lang w:val="es-HN"/>
        </w:rPr>
        <w:t xml:space="preserve">. </w:t>
      </w:r>
      <w:r w:rsidRPr="00F305A0">
        <w:rPr>
          <w:noProof/>
        </w:rPr>
        <w:t xml:space="preserve"> </w:t>
      </w:r>
      <w:r>
        <w:rPr>
          <w:rFonts w:ascii="Times New Roman" w:hAnsi="Times New Roman" w:cs="Times New Roman"/>
          <w:noProof/>
          <w:sz w:val="24"/>
          <w:lang w:val="en-US"/>
        </w:rPr>
        <w:drawing>
          <wp:inline distT="0" distB="0" distL="0" distR="0" wp14:anchorId="3643F96D" wp14:editId="5D00CC07">
            <wp:extent cx="5343896" cy="2743552"/>
            <wp:effectExtent l="57150" t="57150" r="104775" b="1143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TL_cargar_From_EXCEL_To_Datamart.jpg"/>
                    <pic:cNvPicPr/>
                  </pic:nvPicPr>
                  <pic:blipFill>
                    <a:blip r:embed="rId45">
                      <a:extLst>
                        <a:ext uri="{28A0092B-C50C-407E-A947-70E740481C1C}">
                          <a14:useLocalDpi xmlns:a14="http://schemas.microsoft.com/office/drawing/2010/main" val="0"/>
                        </a:ext>
                      </a:extLst>
                    </a:blip>
                    <a:stretch>
                      <a:fillRect/>
                    </a:stretch>
                  </pic:blipFill>
                  <pic:spPr>
                    <a:xfrm>
                      <a:off x="0" y="0"/>
                      <a:ext cx="5401671" cy="277321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E6B48" w14:textId="265BEC14" w:rsidR="00DB3809" w:rsidRDefault="00DB3809" w:rsidP="00DB3809">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2F7C9568" w14:textId="77777777" w:rsidR="00DB3809" w:rsidRDefault="00DB3809" w:rsidP="00DB3809">
      <w:pPr>
        <w:pStyle w:val="Prrafodelista"/>
        <w:spacing w:line="240" w:lineRule="auto"/>
        <w:ind w:left="1080"/>
        <w:jc w:val="center"/>
        <w:rPr>
          <w:noProof/>
        </w:rPr>
      </w:pPr>
    </w:p>
    <w:p w14:paraId="22427A8F" w14:textId="1E8AE8F1" w:rsidR="00DB3809" w:rsidRDefault="00DB3809" w:rsidP="00DB3809">
      <w:pPr>
        <w:pStyle w:val="Prrafodelista"/>
        <w:spacing w:line="240" w:lineRule="auto"/>
        <w:ind w:left="1080"/>
        <w:jc w:val="center"/>
        <w:rPr>
          <w:noProof/>
        </w:rPr>
      </w:pPr>
    </w:p>
    <w:p w14:paraId="52172562" w14:textId="6CF7A5C3" w:rsidR="00DB3809" w:rsidRDefault="00DB3809" w:rsidP="00DB3809">
      <w:pPr>
        <w:pStyle w:val="Prrafodelista"/>
        <w:spacing w:line="240" w:lineRule="auto"/>
        <w:ind w:left="1080"/>
        <w:jc w:val="center"/>
        <w:rPr>
          <w:noProof/>
        </w:rPr>
      </w:pPr>
      <w:r>
        <w:rPr>
          <w:rFonts w:ascii="Times New Roman" w:hAnsi="Times New Roman" w:cs="Times New Roman"/>
          <w:sz w:val="24"/>
          <w:szCs w:val="28"/>
          <w:lang w:val="es-HN"/>
        </w:rPr>
        <w:t xml:space="preserve">Grafico X. Diagrama del Proceso ETL Interno para cargar los usuarios al Staging </w:t>
      </w:r>
      <w:proofErr w:type="spellStart"/>
      <w:r>
        <w:rPr>
          <w:rFonts w:ascii="Times New Roman" w:hAnsi="Times New Roman" w:cs="Times New Roman"/>
          <w:sz w:val="24"/>
          <w:szCs w:val="28"/>
          <w:lang w:val="es-HN"/>
        </w:rPr>
        <w:t>Area</w:t>
      </w:r>
      <w:proofErr w:type="spellEnd"/>
    </w:p>
    <w:p w14:paraId="654051C7" w14:textId="1F1E36E4" w:rsidR="009E1654" w:rsidRDefault="00E63C8B" w:rsidP="00E63C8B">
      <w:pPr>
        <w:spacing w:line="480" w:lineRule="auto"/>
        <w:ind w:firstLine="360"/>
        <w:jc w:val="center"/>
        <w:rPr>
          <w:rFonts w:ascii="Times New Roman" w:hAnsi="Times New Roman" w:cs="Times New Roman"/>
          <w:noProof/>
          <w:sz w:val="24"/>
        </w:rPr>
      </w:pPr>
      <w:r>
        <w:rPr>
          <w:rFonts w:ascii="Times New Roman" w:hAnsi="Times New Roman" w:cs="Times New Roman"/>
          <w:noProof/>
          <w:sz w:val="24"/>
          <w:lang w:val="en-US"/>
        </w:rPr>
        <w:drawing>
          <wp:inline distT="0" distB="0" distL="0" distR="0" wp14:anchorId="1B1CA4A5" wp14:editId="45CB8C2A">
            <wp:extent cx="5402580" cy="2992120"/>
            <wp:effectExtent l="57150" t="57150" r="121920" b="11303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rama_ETL_usuarios.jpg"/>
                    <pic:cNvPicPr/>
                  </pic:nvPicPr>
                  <pic:blipFill>
                    <a:blip r:embed="rId46">
                      <a:extLst>
                        <a:ext uri="{28A0092B-C50C-407E-A947-70E740481C1C}">
                          <a14:useLocalDpi xmlns:a14="http://schemas.microsoft.com/office/drawing/2010/main" val="0"/>
                        </a:ext>
                      </a:extLst>
                    </a:blip>
                    <a:stretch>
                      <a:fillRect/>
                    </a:stretch>
                  </pic:blipFill>
                  <pic:spPr>
                    <a:xfrm>
                      <a:off x="0" y="0"/>
                      <a:ext cx="5402580" cy="29921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29876" w14:textId="77777777" w:rsidR="00DB3809" w:rsidRDefault="00DB3809" w:rsidP="00DB3809">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652C9A93" w14:textId="77777777" w:rsidR="00DB3809" w:rsidRPr="00E63C8B" w:rsidRDefault="00DB3809" w:rsidP="00E63C8B">
      <w:pPr>
        <w:spacing w:line="480" w:lineRule="auto"/>
        <w:ind w:firstLine="360"/>
        <w:jc w:val="center"/>
        <w:rPr>
          <w:rFonts w:ascii="Times New Roman" w:hAnsi="Times New Roman" w:cs="Times New Roman"/>
          <w:noProof/>
          <w:sz w:val="24"/>
        </w:rPr>
      </w:pPr>
    </w:p>
    <w:p w14:paraId="576D377A" w14:textId="77777777" w:rsidR="00B605F6" w:rsidRDefault="00B605F6" w:rsidP="0007600C">
      <w:pPr>
        <w:spacing w:line="240" w:lineRule="auto"/>
        <w:jc w:val="center"/>
        <w:rPr>
          <w:rFonts w:ascii="Times New Roman" w:hAnsi="Times New Roman" w:cs="Times New Roman"/>
          <w:b/>
          <w:sz w:val="24"/>
          <w:szCs w:val="28"/>
        </w:rPr>
      </w:pPr>
    </w:p>
    <w:p w14:paraId="376F84B1" w14:textId="6C4F510D" w:rsidR="00B605F6" w:rsidRDefault="00B605F6" w:rsidP="00B605F6">
      <w:pPr>
        <w:pStyle w:val="Prrafodelista"/>
        <w:spacing w:line="240" w:lineRule="auto"/>
        <w:ind w:left="1080"/>
        <w:jc w:val="center"/>
        <w:rPr>
          <w:noProof/>
        </w:rPr>
      </w:pPr>
      <w:r>
        <w:rPr>
          <w:rFonts w:ascii="Times New Roman" w:hAnsi="Times New Roman" w:cs="Times New Roman"/>
          <w:sz w:val="24"/>
          <w:szCs w:val="28"/>
          <w:lang w:val="es-HN"/>
        </w:rPr>
        <w:lastRenderedPageBreak/>
        <w:t>Grafico X. Diagrama del Proceso ETL para cargar el Datamart de Disciplina al Datawarehouse Estudiantil</w:t>
      </w:r>
    </w:p>
    <w:p w14:paraId="336FCA91" w14:textId="1CB1433D" w:rsidR="00B605F6" w:rsidRDefault="00B605F6" w:rsidP="00B605F6">
      <w:pPr>
        <w:spacing w:line="240" w:lineRule="auto"/>
        <w:jc w:val="center"/>
        <w:rPr>
          <w:rFonts w:ascii="Times New Roman" w:hAnsi="Times New Roman" w:cs="Times New Roman"/>
          <w:b/>
          <w:sz w:val="24"/>
          <w:szCs w:val="28"/>
        </w:rPr>
      </w:pPr>
      <w:r>
        <w:rPr>
          <w:rFonts w:ascii="Times New Roman" w:hAnsi="Times New Roman" w:cs="Times New Roman"/>
          <w:b/>
          <w:noProof/>
          <w:sz w:val="24"/>
          <w:szCs w:val="28"/>
          <w:lang w:val="en-US"/>
        </w:rPr>
        <w:drawing>
          <wp:inline distT="0" distB="0" distL="0" distR="0" wp14:anchorId="7EA9E618" wp14:editId="7A435273">
            <wp:extent cx="5691801" cy="2909455"/>
            <wp:effectExtent l="57150" t="57150" r="118745" b="1200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TL_Cargar_From_Datamart_To_DW_Disciplina.jpg"/>
                    <pic:cNvPicPr/>
                  </pic:nvPicPr>
                  <pic:blipFill>
                    <a:blip r:embed="rId47">
                      <a:extLst>
                        <a:ext uri="{28A0092B-C50C-407E-A947-70E740481C1C}">
                          <a14:useLocalDpi xmlns:a14="http://schemas.microsoft.com/office/drawing/2010/main" val="0"/>
                        </a:ext>
                      </a:extLst>
                    </a:blip>
                    <a:stretch>
                      <a:fillRect/>
                    </a:stretch>
                  </pic:blipFill>
                  <pic:spPr>
                    <a:xfrm>
                      <a:off x="0" y="0"/>
                      <a:ext cx="5696053" cy="291162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F46813" w14:textId="77777777" w:rsidR="00B605F6" w:rsidRDefault="00B605F6" w:rsidP="00B605F6">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251EE994" w14:textId="0DC3347E" w:rsidR="00B605F6" w:rsidRDefault="00B605F6" w:rsidP="00B605F6">
      <w:pPr>
        <w:pStyle w:val="Prrafodelista"/>
        <w:spacing w:line="240" w:lineRule="auto"/>
        <w:ind w:left="1080"/>
        <w:jc w:val="center"/>
        <w:rPr>
          <w:rFonts w:ascii="Times New Roman" w:hAnsi="Times New Roman" w:cs="Times New Roman"/>
          <w:sz w:val="24"/>
          <w:szCs w:val="28"/>
          <w:lang w:val="es-HN"/>
        </w:rPr>
      </w:pPr>
    </w:p>
    <w:p w14:paraId="14C16E76" w14:textId="77777777" w:rsidR="00B605F6" w:rsidRDefault="00B605F6" w:rsidP="00B605F6">
      <w:pPr>
        <w:pStyle w:val="Prrafodelista"/>
        <w:spacing w:line="240" w:lineRule="auto"/>
        <w:ind w:left="1080"/>
        <w:jc w:val="center"/>
        <w:rPr>
          <w:rFonts w:ascii="Times New Roman" w:hAnsi="Times New Roman" w:cs="Times New Roman"/>
          <w:sz w:val="24"/>
          <w:szCs w:val="28"/>
          <w:lang w:val="es-HN"/>
        </w:rPr>
      </w:pPr>
    </w:p>
    <w:p w14:paraId="6F274A27" w14:textId="77777777" w:rsidR="00B605F6" w:rsidRDefault="00B605F6" w:rsidP="00B605F6">
      <w:pPr>
        <w:pStyle w:val="Prrafodelista"/>
        <w:spacing w:line="240" w:lineRule="auto"/>
        <w:ind w:left="1080"/>
        <w:jc w:val="center"/>
        <w:rPr>
          <w:rFonts w:ascii="Times New Roman" w:hAnsi="Times New Roman" w:cs="Times New Roman"/>
          <w:sz w:val="24"/>
          <w:szCs w:val="28"/>
          <w:lang w:val="es-HN"/>
        </w:rPr>
      </w:pPr>
    </w:p>
    <w:p w14:paraId="08459A27" w14:textId="53863264" w:rsidR="00B605F6" w:rsidRDefault="00B605F6" w:rsidP="00B605F6">
      <w:pPr>
        <w:pStyle w:val="Prrafodelista"/>
        <w:spacing w:line="240" w:lineRule="auto"/>
        <w:ind w:left="1080"/>
        <w:jc w:val="center"/>
        <w:rPr>
          <w:noProof/>
        </w:rPr>
      </w:pPr>
      <w:r>
        <w:rPr>
          <w:rFonts w:ascii="Times New Roman" w:hAnsi="Times New Roman" w:cs="Times New Roman"/>
          <w:sz w:val="24"/>
          <w:szCs w:val="28"/>
          <w:lang w:val="es-HN"/>
        </w:rPr>
        <w:t>Grafico X. Diagrama del Proceso ETL Interno para cargar los estudiantes a la tabla de dimensión Dim_estudiantes.</w:t>
      </w:r>
      <w:r>
        <w:rPr>
          <w:rFonts w:ascii="Times New Roman" w:hAnsi="Times New Roman" w:cs="Times New Roman"/>
          <w:sz w:val="24"/>
          <w:szCs w:val="28"/>
          <w:lang w:val="es-HN"/>
        </w:rPr>
        <w:br/>
      </w:r>
    </w:p>
    <w:p w14:paraId="46C4A601" w14:textId="2642424C" w:rsidR="00B605F6" w:rsidRDefault="00B605F6" w:rsidP="00B605F6">
      <w:pPr>
        <w:pStyle w:val="Prrafodelista"/>
        <w:spacing w:line="240" w:lineRule="auto"/>
        <w:ind w:left="1080"/>
        <w:jc w:val="center"/>
        <w:rPr>
          <w:rFonts w:ascii="Times New Roman" w:hAnsi="Times New Roman" w:cs="Times New Roman"/>
          <w:sz w:val="24"/>
          <w:szCs w:val="28"/>
          <w:lang w:val="es-HN"/>
        </w:rPr>
      </w:pPr>
      <w:r>
        <w:rPr>
          <w:rFonts w:ascii="Times New Roman" w:hAnsi="Times New Roman" w:cs="Times New Roman"/>
          <w:b/>
          <w:noProof/>
          <w:sz w:val="24"/>
          <w:szCs w:val="28"/>
          <w:lang w:val="en-US"/>
        </w:rPr>
        <w:drawing>
          <wp:inline distT="0" distB="0" distL="0" distR="0" wp14:anchorId="2E2865CC" wp14:editId="674D9BD4">
            <wp:extent cx="3277589" cy="3374507"/>
            <wp:effectExtent l="57150" t="57150" r="113665" b="1117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agrama_Cargar_a_DIM_estudiantes.jpg"/>
                    <pic:cNvPicPr/>
                  </pic:nvPicPr>
                  <pic:blipFill>
                    <a:blip r:embed="rId48">
                      <a:extLst>
                        <a:ext uri="{28A0092B-C50C-407E-A947-70E740481C1C}">
                          <a14:useLocalDpi xmlns:a14="http://schemas.microsoft.com/office/drawing/2010/main" val="0"/>
                        </a:ext>
                      </a:extLst>
                    </a:blip>
                    <a:stretch>
                      <a:fillRect/>
                    </a:stretch>
                  </pic:blipFill>
                  <pic:spPr>
                    <a:xfrm>
                      <a:off x="0" y="0"/>
                      <a:ext cx="3296334" cy="339380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F6FF8" w14:textId="77777777" w:rsidR="00B605F6" w:rsidRDefault="00B605F6" w:rsidP="00B605F6">
      <w:pPr>
        <w:pStyle w:val="Prrafodelista"/>
        <w:spacing w:line="240" w:lineRule="auto"/>
        <w:ind w:left="1080"/>
        <w:jc w:val="center"/>
        <w:rPr>
          <w:rFonts w:ascii="Times New Roman" w:hAnsi="Times New Roman" w:cs="Times New Roman"/>
          <w:sz w:val="24"/>
          <w:szCs w:val="28"/>
          <w:lang w:val="es-HN"/>
        </w:rPr>
      </w:pPr>
    </w:p>
    <w:p w14:paraId="5AD8CA0B" w14:textId="79F62752" w:rsidR="00B605F6" w:rsidRDefault="00B605F6" w:rsidP="00B605F6">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40D620E7" w14:textId="5F93069C" w:rsidR="00695E01" w:rsidRDefault="00B605F6" w:rsidP="00695E01">
      <w:pPr>
        <w:pStyle w:val="Prrafodelista"/>
        <w:numPr>
          <w:ilvl w:val="2"/>
          <w:numId w:val="20"/>
        </w:numPr>
        <w:spacing w:line="240" w:lineRule="auto"/>
        <w:rPr>
          <w:rFonts w:ascii="Times New Roman" w:hAnsi="Times New Roman" w:cs="Times New Roman"/>
          <w:noProof/>
          <w:sz w:val="24"/>
        </w:rPr>
      </w:pPr>
      <w:r w:rsidRPr="009E1654">
        <w:rPr>
          <w:rFonts w:ascii="Times New Roman" w:hAnsi="Times New Roman" w:cs="Times New Roman"/>
          <w:noProof/>
          <w:sz w:val="24"/>
        </w:rPr>
        <w:lastRenderedPageBreak/>
        <w:t>C</w:t>
      </w:r>
      <w:r>
        <w:rPr>
          <w:rFonts w:ascii="Times New Roman" w:hAnsi="Times New Roman" w:cs="Times New Roman"/>
          <w:noProof/>
          <w:sz w:val="24"/>
        </w:rPr>
        <w:t>reacion de los</w:t>
      </w:r>
      <w:r w:rsidRPr="009E1654">
        <w:rPr>
          <w:rFonts w:ascii="Times New Roman" w:hAnsi="Times New Roman" w:cs="Times New Roman"/>
          <w:noProof/>
          <w:sz w:val="24"/>
        </w:rPr>
        <w:t xml:space="preserve"> </w:t>
      </w:r>
      <w:r w:rsidR="00695E01">
        <w:rPr>
          <w:rFonts w:ascii="Times New Roman" w:hAnsi="Times New Roman" w:cs="Times New Roman"/>
          <w:noProof/>
          <w:sz w:val="24"/>
        </w:rPr>
        <w:t>cubos</w:t>
      </w:r>
      <w:r>
        <w:rPr>
          <w:rFonts w:ascii="Times New Roman" w:hAnsi="Times New Roman" w:cs="Times New Roman"/>
          <w:noProof/>
          <w:sz w:val="24"/>
        </w:rPr>
        <w:t xml:space="preserve"> OLAP </w:t>
      </w:r>
      <w:r w:rsidR="00695E01">
        <w:rPr>
          <w:rFonts w:ascii="Times New Roman" w:hAnsi="Times New Roman" w:cs="Times New Roman"/>
          <w:noProof/>
          <w:sz w:val="24"/>
        </w:rPr>
        <w:br/>
      </w:r>
    </w:p>
    <w:p w14:paraId="1CBAE20A" w14:textId="5F7FB1D5" w:rsidR="00695E01" w:rsidRPr="00695E01" w:rsidRDefault="00B605F6" w:rsidP="00695E01">
      <w:pPr>
        <w:spacing w:line="480" w:lineRule="auto"/>
        <w:ind w:firstLine="360"/>
        <w:rPr>
          <w:rFonts w:ascii="Times New Roman" w:hAnsi="Times New Roman" w:cs="Times New Roman"/>
          <w:noProof/>
          <w:sz w:val="24"/>
        </w:rPr>
      </w:pPr>
      <w:r w:rsidRPr="00695E01">
        <w:rPr>
          <w:rFonts w:ascii="Times New Roman" w:hAnsi="Times New Roman" w:cs="Times New Roman"/>
          <w:noProof/>
          <w:sz w:val="24"/>
        </w:rPr>
        <w:t>La tercera etapa del proyecto es la encarga de desarrollar los cubos OLAP , con los cuales se procederá a realizar el analisis de los datos almacenados en el Datawarehouse. Ests cubos se crearan independientemente por cada una de los D</w:t>
      </w:r>
      <w:r w:rsidR="00695E01" w:rsidRPr="00695E01">
        <w:rPr>
          <w:rFonts w:ascii="Times New Roman" w:hAnsi="Times New Roman" w:cs="Times New Roman"/>
          <w:noProof/>
          <w:sz w:val="24"/>
        </w:rPr>
        <w:t>atamarts creados.</w:t>
      </w:r>
    </w:p>
    <w:p w14:paraId="6B2621B8" w14:textId="35D7F044" w:rsidR="00B605F6" w:rsidRDefault="00B605F6" w:rsidP="00695E01">
      <w:pPr>
        <w:spacing w:line="480" w:lineRule="auto"/>
        <w:ind w:firstLine="360"/>
        <w:rPr>
          <w:rFonts w:ascii="Times New Roman" w:hAnsi="Times New Roman" w:cs="Times New Roman"/>
          <w:noProof/>
          <w:sz w:val="24"/>
        </w:rPr>
      </w:pPr>
      <w:r>
        <w:rPr>
          <w:rFonts w:ascii="Times New Roman" w:hAnsi="Times New Roman" w:cs="Times New Roman"/>
          <w:noProof/>
          <w:sz w:val="24"/>
        </w:rPr>
        <w:t xml:space="preserve">Para esta etapa llamada </w:t>
      </w:r>
      <w:r w:rsidR="00695E01">
        <w:rPr>
          <w:rFonts w:ascii="Times New Roman" w:hAnsi="Times New Roman" w:cs="Times New Roman"/>
          <w:noProof/>
          <w:sz w:val="24"/>
        </w:rPr>
        <w:t>e</w:t>
      </w:r>
      <w:r>
        <w:rPr>
          <w:rFonts w:ascii="Times New Roman" w:hAnsi="Times New Roman" w:cs="Times New Roman"/>
          <w:noProof/>
          <w:sz w:val="24"/>
        </w:rPr>
        <w:t xml:space="preserve">tapa </w:t>
      </w:r>
      <w:r w:rsidR="00695E01">
        <w:rPr>
          <w:rFonts w:ascii="Times New Roman" w:hAnsi="Times New Roman" w:cs="Times New Roman"/>
          <w:noProof/>
          <w:sz w:val="24"/>
        </w:rPr>
        <w:t>a</w:t>
      </w:r>
      <w:r>
        <w:rPr>
          <w:rFonts w:ascii="Times New Roman" w:hAnsi="Times New Roman" w:cs="Times New Roman"/>
          <w:noProof/>
          <w:sz w:val="24"/>
        </w:rPr>
        <w:t>nalitica, se ha utilizado la herramienta de Servicios</w:t>
      </w:r>
      <w:r w:rsidR="00695E01">
        <w:rPr>
          <w:rFonts w:ascii="Times New Roman" w:hAnsi="Times New Roman" w:cs="Times New Roman"/>
          <w:noProof/>
          <w:sz w:val="24"/>
        </w:rPr>
        <w:t xml:space="preserve"> de Analisis</w:t>
      </w:r>
      <w:r>
        <w:rPr>
          <w:rFonts w:ascii="Times New Roman" w:hAnsi="Times New Roman" w:cs="Times New Roman"/>
          <w:noProof/>
          <w:sz w:val="24"/>
        </w:rPr>
        <w:t xml:space="preserve"> de M</w:t>
      </w:r>
      <w:r w:rsidR="00695E01">
        <w:rPr>
          <w:rFonts w:ascii="Times New Roman" w:hAnsi="Times New Roman" w:cs="Times New Roman"/>
          <w:noProof/>
          <w:sz w:val="24"/>
        </w:rPr>
        <w:t>icrosoft y</w:t>
      </w:r>
      <w:r>
        <w:rPr>
          <w:rFonts w:ascii="Times New Roman" w:hAnsi="Times New Roman" w:cs="Times New Roman"/>
          <w:noProof/>
          <w:sz w:val="24"/>
        </w:rPr>
        <w:t xml:space="preserve"> la plataforma de Trabajo de Visual Estudios luego de haber instalado el complemento de Data Tool. Esta herramienta se conecta directamente a los </w:t>
      </w:r>
      <w:r w:rsidR="00695E01">
        <w:rPr>
          <w:rFonts w:ascii="Times New Roman" w:hAnsi="Times New Roman" w:cs="Times New Roman"/>
          <w:noProof/>
          <w:sz w:val="24"/>
        </w:rPr>
        <w:t>datamarts</w:t>
      </w:r>
      <w:r>
        <w:rPr>
          <w:rFonts w:ascii="Times New Roman" w:hAnsi="Times New Roman" w:cs="Times New Roman"/>
          <w:noProof/>
          <w:sz w:val="24"/>
        </w:rPr>
        <w:t xml:space="preserve"> </w:t>
      </w:r>
      <w:r w:rsidR="00695E01">
        <w:rPr>
          <w:rFonts w:ascii="Times New Roman" w:hAnsi="Times New Roman" w:cs="Times New Roman"/>
          <w:noProof/>
          <w:sz w:val="24"/>
        </w:rPr>
        <w:t>del Datawarehouse para poder crear eloscubo de datos.</w:t>
      </w:r>
    </w:p>
    <w:p w14:paraId="38293CCA" w14:textId="122080CC" w:rsidR="00695E01" w:rsidRDefault="00695E01" w:rsidP="00695E01">
      <w:pPr>
        <w:spacing w:line="240" w:lineRule="auto"/>
        <w:ind w:firstLine="360"/>
        <w:jc w:val="center"/>
        <w:rPr>
          <w:rFonts w:ascii="Times New Roman" w:hAnsi="Times New Roman" w:cs="Times New Roman"/>
          <w:noProof/>
          <w:sz w:val="24"/>
        </w:rPr>
      </w:pPr>
      <w:r>
        <w:rPr>
          <w:rFonts w:ascii="Times New Roman" w:hAnsi="Times New Roman" w:cs="Times New Roman"/>
          <w:sz w:val="24"/>
          <w:szCs w:val="28"/>
          <w:lang w:val="es-HN"/>
        </w:rPr>
        <w:t>Grafico X. Diagrama del Cubo OLAP de área de Disciplina</w:t>
      </w:r>
    </w:p>
    <w:p w14:paraId="1854644F" w14:textId="77777777" w:rsidR="00695E01" w:rsidRDefault="00695E01" w:rsidP="00695E01">
      <w:pPr>
        <w:pStyle w:val="Prrafodelista"/>
        <w:spacing w:line="240" w:lineRule="auto"/>
        <w:ind w:left="1080"/>
        <w:jc w:val="center"/>
        <w:rPr>
          <w:rFonts w:ascii="Times New Roman" w:hAnsi="Times New Roman" w:cs="Times New Roman"/>
          <w:sz w:val="24"/>
          <w:szCs w:val="28"/>
          <w:lang w:val="es-HN"/>
        </w:rPr>
      </w:pPr>
      <w:r>
        <w:rPr>
          <w:rFonts w:ascii="Times New Roman" w:hAnsi="Times New Roman" w:cs="Times New Roman"/>
          <w:noProof/>
          <w:sz w:val="24"/>
          <w:lang w:val="en-US"/>
        </w:rPr>
        <w:drawing>
          <wp:inline distT="0" distB="0" distL="0" distR="0" wp14:anchorId="5341644B" wp14:editId="75F8EC17">
            <wp:extent cx="3342290" cy="3518544"/>
            <wp:effectExtent l="57150" t="57150" r="106045" b="1200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BO_OLAP_Disciplina.jpg"/>
                    <pic:cNvPicPr/>
                  </pic:nvPicPr>
                  <pic:blipFill>
                    <a:blip r:embed="rId49">
                      <a:extLst>
                        <a:ext uri="{28A0092B-C50C-407E-A947-70E740481C1C}">
                          <a14:useLocalDpi xmlns:a14="http://schemas.microsoft.com/office/drawing/2010/main" val="0"/>
                        </a:ext>
                      </a:extLst>
                    </a:blip>
                    <a:stretch>
                      <a:fillRect/>
                    </a:stretch>
                  </pic:blipFill>
                  <pic:spPr>
                    <a:xfrm>
                      <a:off x="0" y="0"/>
                      <a:ext cx="3363173" cy="354052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95E01">
        <w:rPr>
          <w:rFonts w:ascii="Times New Roman" w:hAnsi="Times New Roman" w:cs="Times New Roman"/>
          <w:sz w:val="24"/>
          <w:szCs w:val="28"/>
          <w:lang w:val="es-HN"/>
        </w:rPr>
        <w:t xml:space="preserve"> </w:t>
      </w:r>
    </w:p>
    <w:p w14:paraId="41687685" w14:textId="51EAF2D3" w:rsidR="00695E01" w:rsidRDefault="00695E01" w:rsidP="00695E01">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3D727B25" w14:textId="77777777" w:rsidR="00695E01" w:rsidRDefault="00695E01" w:rsidP="00695E01">
      <w:pPr>
        <w:pStyle w:val="Prrafodelista"/>
        <w:spacing w:line="240" w:lineRule="auto"/>
        <w:ind w:left="1080"/>
        <w:jc w:val="center"/>
        <w:rPr>
          <w:noProof/>
        </w:rPr>
      </w:pPr>
    </w:p>
    <w:p w14:paraId="1FF5E032" w14:textId="56D2548D" w:rsidR="00B605F6" w:rsidRPr="00695E01" w:rsidRDefault="00695E01" w:rsidP="00695E01">
      <w:pPr>
        <w:spacing w:line="480" w:lineRule="auto"/>
        <w:ind w:firstLine="708"/>
        <w:rPr>
          <w:rFonts w:ascii="Times New Roman" w:hAnsi="Times New Roman" w:cs="Times New Roman"/>
          <w:noProof/>
          <w:sz w:val="24"/>
        </w:rPr>
      </w:pPr>
      <w:r w:rsidRPr="00695E01">
        <w:rPr>
          <w:rFonts w:ascii="Times New Roman" w:hAnsi="Times New Roman" w:cs="Times New Roman"/>
          <w:noProof/>
          <w:sz w:val="24"/>
        </w:rPr>
        <w:t xml:space="preserve">En el Grafico anterios se puede observar el diseño del cubo OLAP </w:t>
      </w:r>
      <w:r>
        <w:rPr>
          <w:rFonts w:ascii="Times New Roman" w:hAnsi="Times New Roman" w:cs="Times New Roman"/>
          <w:noProof/>
          <w:sz w:val="24"/>
        </w:rPr>
        <w:t xml:space="preserve"> para el á</w:t>
      </w:r>
      <w:r w:rsidRPr="00695E01">
        <w:rPr>
          <w:rFonts w:ascii="Times New Roman" w:hAnsi="Times New Roman" w:cs="Times New Roman"/>
          <w:noProof/>
          <w:sz w:val="24"/>
        </w:rPr>
        <w:t>rea de disciplina</w:t>
      </w:r>
      <w:r>
        <w:rPr>
          <w:rFonts w:ascii="Times New Roman" w:hAnsi="Times New Roman" w:cs="Times New Roman"/>
          <w:noProof/>
          <w:sz w:val="24"/>
        </w:rPr>
        <w:t>, la</w:t>
      </w:r>
      <w:r w:rsidRPr="00695E01">
        <w:rPr>
          <w:rFonts w:ascii="Times New Roman" w:hAnsi="Times New Roman" w:cs="Times New Roman"/>
          <w:noProof/>
          <w:sz w:val="24"/>
        </w:rPr>
        <w:t xml:space="preserve"> tabla de hechos principales</w:t>
      </w:r>
      <w:r>
        <w:rPr>
          <w:rFonts w:ascii="Times New Roman" w:hAnsi="Times New Roman" w:cs="Times New Roman"/>
          <w:noProof/>
          <w:sz w:val="24"/>
        </w:rPr>
        <w:t xml:space="preserve"> es </w:t>
      </w:r>
      <w:r w:rsidRPr="00695E01">
        <w:rPr>
          <w:rFonts w:ascii="Times New Roman" w:hAnsi="Times New Roman" w:cs="Times New Roman"/>
          <w:noProof/>
          <w:sz w:val="24"/>
        </w:rPr>
        <w:t>FACT_reportes_disciplinarios</w:t>
      </w:r>
      <w:r>
        <w:rPr>
          <w:rFonts w:ascii="Times New Roman" w:hAnsi="Times New Roman" w:cs="Times New Roman"/>
          <w:noProof/>
          <w:sz w:val="24"/>
        </w:rPr>
        <w:t xml:space="preserve"> </w:t>
      </w:r>
      <w:r w:rsidRPr="00695E01">
        <w:rPr>
          <w:rFonts w:ascii="Times New Roman" w:hAnsi="Times New Roman" w:cs="Times New Roman"/>
          <w:noProof/>
          <w:sz w:val="24"/>
        </w:rPr>
        <w:t xml:space="preserve">, y las demas </w:t>
      </w:r>
      <w:r>
        <w:rPr>
          <w:rFonts w:ascii="Times New Roman" w:hAnsi="Times New Roman" w:cs="Times New Roman"/>
          <w:noProof/>
          <w:sz w:val="24"/>
        </w:rPr>
        <w:t xml:space="preserve">son las </w:t>
      </w:r>
      <w:r w:rsidRPr="00695E01">
        <w:rPr>
          <w:rFonts w:ascii="Times New Roman" w:hAnsi="Times New Roman" w:cs="Times New Roman"/>
          <w:noProof/>
          <w:sz w:val="24"/>
        </w:rPr>
        <w:t>tablas dimencionales las cuales se</w:t>
      </w:r>
      <w:r>
        <w:rPr>
          <w:rFonts w:ascii="Times New Roman" w:hAnsi="Times New Roman" w:cs="Times New Roman"/>
          <w:noProof/>
          <w:sz w:val="24"/>
        </w:rPr>
        <w:t xml:space="preserve">ran utilizadas </w:t>
      </w:r>
      <w:r w:rsidRPr="00695E01">
        <w:rPr>
          <w:rFonts w:ascii="Times New Roman" w:hAnsi="Times New Roman" w:cs="Times New Roman"/>
          <w:noProof/>
          <w:sz w:val="24"/>
        </w:rPr>
        <w:t xml:space="preserve">para realizar el analisis de datos </w:t>
      </w:r>
      <w:r>
        <w:rPr>
          <w:rFonts w:ascii="Times New Roman" w:hAnsi="Times New Roman" w:cs="Times New Roman"/>
          <w:noProof/>
          <w:sz w:val="24"/>
        </w:rPr>
        <w:t xml:space="preserve">del datamart de Disciplina.  </w:t>
      </w:r>
      <w:r w:rsidRPr="00695E01">
        <w:rPr>
          <w:rFonts w:ascii="Times New Roman" w:hAnsi="Times New Roman" w:cs="Times New Roman"/>
          <w:b/>
          <w:noProof/>
        </w:rPr>
        <w:t>(FALTAN LOS CUBOS DE LAS OTRAS AREAS)</w:t>
      </w:r>
    </w:p>
    <w:p w14:paraId="64322640" w14:textId="77777777" w:rsidR="00B605F6" w:rsidRDefault="00B605F6" w:rsidP="00B605F6">
      <w:pPr>
        <w:pStyle w:val="Prrafodelista"/>
        <w:spacing w:line="240" w:lineRule="auto"/>
        <w:ind w:left="1080"/>
        <w:jc w:val="center"/>
        <w:rPr>
          <w:noProof/>
        </w:rPr>
      </w:pPr>
    </w:p>
    <w:p w14:paraId="1D7BEF4A" w14:textId="0AAE221B" w:rsidR="0007600C" w:rsidRDefault="00695E01" w:rsidP="00695E01">
      <w:pPr>
        <w:pStyle w:val="Prrafodelista"/>
        <w:numPr>
          <w:ilvl w:val="2"/>
          <w:numId w:val="13"/>
        </w:numPr>
        <w:spacing w:line="240" w:lineRule="auto"/>
        <w:rPr>
          <w:rFonts w:ascii="Times New Roman" w:hAnsi="Times New Roman" w:cs="Times New Roman"/>
          <w:noProof/>
          <w:sz w:val="24"/>
        </w:rPr>
      </w:pPr>
      <w:r w:rsidRPr="00695E01">
        <w:rPr>
          <w:rFonts w:ascii="Times New Roman" w:hAnsi="Times New Roman" w:cs="Times New Roman"/>
          <w:noProof/>
          <w:sz w:val="24"/>
        </w:rPr>
        <w:t>C</w:t>
      </w:r>
      <w:r w:rsidR="008D7B4D">
        <w:rPr>
          <w:rFonts w:ascii="Times New Roman" w:hAnsi="Times New Roman" w:cs="Times New Roman"/>
          <w:noProof/>
          <w:sz w:val="24"/>
        </w:rPr>
        <w:t xml:space="preserve">reacion de Dashboard </w:t>
      </w:r>
    </w:p>
    <w:p w14:paraId="555F1131" w14:textId="77777777" w:rsidR="008D7B4D" w:rsidRDefault="008D7B4D" w:rsidP="008D7B4D">
      <w:pPr>
        <w:pStyle w:val="Prrafodelista"/>
        <w:spacing w:line="240" w:lineRule="auto"/>
        <w:ind w:left="1080"/>
        <w:rPr>
          <w:rFonts w:ascii="Times New Roman" w:hAnsi="Times New Roman" w:cs="Times New Roman"/>
          <w:noProof/>
          <w:sz w:val="24"/>
        </w:rPr>
      </w:pPr>
    </w:p>
    <w:p w14:paraId="798AC8BA" w14:textId="77499383" w:rsidR="008D7B4D" w:rsidRDefault="008D7B4D" w:rsidP="008D7B4D">
      <w:pPr>
        <w:spacing w:line="480" w:lineRule="auto"/>
        <w:ind w:firstLine="360"/>
        <w:rPr>
          <w:rFonts w:ascii="Times New Roman" w:hAnsi="Times New Roman" w:cs="Times New Roman"/>
          <w:noProof/>
          <w:sz w:val="24"/>
        </w:rPr>
      </w:pPr>
      <w:r w:rsidRPr="008D7B4D">
        <w:rPr>
          <w:rFonts w:ascii="Times New Roman" w:hAnsi="Times New Roman" w:cs="Times New Roman"/>
          <w:noProof/>
          <w:sz w:val="24"/>
        </w:rPr>
        <w:t xml:space="preserve">La </w:t>
      </w:r>
      <w:r>
        <w:rPr>
          <w:rFonts w:ascii="Times New Roman" w:hAnsi="Times New Roman" w:cs="Times New Roman"/>
          <w:noProof/>
          <w:sz w:val="24"/>
        </w:rPr>
        <w:t>Cuarta</w:t>
      </w:r>
      <w:r w:rsidRPr="008D7B4D">
        <w:rPr>
          <w:rFonts w:ascii="Times New Roman" w:hAnsi="Times New Roman" w:cs="Times New Roman"/>
          <w:noProof/>
          <w:sz w:val="24"/>
        </w:rPr>
        <w:t xml:space="preserve"> etapa del proyecto es la encarga de desarrollar los </w:t>
      </w:r>
      <w:r>
        <w:rPr>
          <w:rFonts w:ascii="Times New Roman" w:hAnsi="Times New Roman" w:cs="Times New Roman"/>
          <w:noProof/>
          <w:sz w:val="24"/>
        </w:rPr>
        <w:t>Dashboard de resultados</w:t>
      </w:r>
      <w:r w:rsidRPr="008D7B4D">
        <w:rPr>
          <w:rFonts w:ascii="Times New Roman" w:hAnsi="Times New Roman" w:cs="Times New Roman"/>
          <w:noProof/>
          <w:sz w:val="24"/>
        </w:rPr>
        <w:t xml:space="preserve">, </w:t>
      </w:r>
      <w:r>
        <w:rPr>
          <w:rFonts w:ascii="Times New Roman" w:hAnsi="Times New Roman" w:cs="Times New Roman"/>
          <w:noProof/>
          <w:sz w:val="24"/>
        </w:rPr>
        <w:t>los cuales mostraran de manera visual y  atractiva el resultado del analisis desarrollado por los cubos OLAP</w:t>
      </w:r>
      <w:r w:rsidRPr="008D7B4D">
        <w:rPr>
          <w:rFonts w:ascii="Times New Roman" w:hAnsi="Times New Roman" w:cs="Times New Roman"/>
          <w:noProof/>
          <w:sz w:val="24"/>
        </w:rPr>
        <w:t>.</w:t>
      </w:r>
      <w:r>
        <w:rPr>
          <w:rFonts w:ascii="Times New Roman" w:hAnsi="Times New Roman" w:cs="Times New Roman"/>
          <w:noProof/>
          <w:sz w:val="24"/>
        </w:rPr>
        <w:t xml:space="preserve"> </w:t>
      </w:r>
      <w:r w:rsidRPr="008D7B4D">
        <w:rPr>
          <w:rFonts w:ascii="Times New Roman" w:hAnsi="Times New Roman" w:cs="Times New Roman"/>
          <w:noProof/>
          <w:sz w:val="24"/>
        </w:rPr>
        <w:t xml:space="preserve">Para esta etapa llamada etapa </w:t>
      </w:r>
      <w:r>
        <w:rPr>
          <w:rFonts w:ascii="Times New Roman" w:hAnsi="Times New Roman" w:cs="Times New Roman"/>
          <w:noProof/>
          <w:sz w:val="24"/>
        </w:rPr>
        <w:t>de visualizacion</w:t>
      </w:r>
      <w:r w:rsidRPr="008D7B4D">
        <w:rPr>
          <w:rFonts w:ascii="Times New Roman" w:hAnsi="Times New Roman" w:cs="Times New Roman"/>
          <w:noProof/>
          <w:sz w:val="24"/>
        </w:rPr>
        <w:t xml:space="preserve">, se ha utilizado la herramienta de </w:t>
      </w:r>
      <w:r>
        <w:rPr>
          <w:rFonts w:ascii="Times New Roman" w:hAnsi="Times New Roman" w:cs="Times New Roman"/>
          <w:noProof/>
          <w:sz w:val="24"/>
        </w:rPr>
        <w:t>Poer BI Desktop</w:t>
      </w:r>
      <w:r w:rsidRPr="008D7B4D">
        <w:rPr>
          <w:rFonts w:ascii="Times New Roman" w:hAnsi="Times New Roman" w:cs="Times New Roman"/>
          <w:noProof/>
          <w:sz w:val="24"/>
        </w:rPr>
        <w:t xml:space="preserve"> de Microsoft y</w:t>
      </w:r>
      <w:r w:rsidR="00585401">
        <w:rPr>
          <w:rFonts w:ascii="Times New Roman" w:hAnsi="Times New Roman" w:cs="Times New Roman"/>
          <w:noProof/>
          <w:sz w:val="24"/>
        </w:rPr>
        <w:t>, e</w:t>
      </w:r>
      <w:r w:rsidRPr="008D7B4D">
        <w:rPr>
          <w:rFonts w:ascii="Times New Roman" w:hAnsi="Times New Roman" w:cs="Times New Roman"/>
          <w:noProof/>
          <w:sz w:val="24"/>
        </w:rPr>
        <w:t xml:space="preserve">sta herramienta se conecta directamente a los </w:t>
      </w:r>
      <w:r>
        <w:rPr>
          <w:rFonts w:ascii="Times New Roman" w:hAnsi="Times New Roman" w:cs="Times New Roman"/>
          <w:noProof/>
          <w:sz w:val="24"/>
        </w:rPr>
        <w:t xml:space="preserve">cubos de analisis </w:t>
      </w:r>
      <w:r w:rsidRPr="008D7B4D">
        <w:rPr>
          <w:rFonts w:ascii="Times New Roman" w:hAnsi="Times New Roman" w:cs="Times New Roman"/>
          <w:noProof/>
          <w:sz w:val="24"/>
        </w:rPr>
        <w:t xml:space="preserve">para poder crear </w:t>
      </w:r>
      <w:r>
        <w:rPr>
          <w:rFonts w:ascii="Times New Roman" w:hAnsi="Times New Roman" w:cs="Times New Roman"/>
          <w:noProof/>
          <w:sz w:val="24"/>
        </w:rPr>
        <w:t>diferentes reportes visuales</w:t>
      </w:r>
      <w:r w:rsidRPr="008D7B4D">
        <w:rPr>
          <w:rFonts w:ascii="Times New Roman" w:hAnsi="Times New Roman" w:cs="Times New Roman"/>
          <w:noProof/>
          <w:sz w:val="24"/>
        </w:rPr>
        <w:t>.</w:t>
      </w:r>
    </w:p>
    <w:p w14:paraId="5CACFFF3" w14:textId="0CD963B4" w:rsidR="00585401" w:rsidRDefault="00585401" w:rsidP="008D7B4D">
      <w:pPr>
        <w:spacing w:line="480" w:lineRule="auto"/>
        <w:ind w:firstLine="360"/>
        <w:rPr>
          <w:rFonts w:ascii="Times New Roman" w:hAnsi="Times New Roman" w:cs="Times New Roman"/>
          <w:noProof/>
          <w:sz w:val="24"/>
        </w:rPr>
      </w:pPr>
      <w:r>
        <w:rPr>
          <w:rFonts w:ascii="Times New Roman" w:hAnsi="Times New Roman" w:cs="Times New Roman"/>
          <w:noProof/>
          <w:sz w:val="24"/>
        </w:rPr>
        <w:t xml:space="preserve">En </w:t>
      </w:r>
      <w:r w:rsidR="00EB710B">
        <w:rPr>
          <w:rFonts w:ascii="Times New Roman" w:hAnsi="Times New Roman" w:cs="Times New Roman"/>
          <w:noProof/>
          <w:sz w:val="24"/>
        </w:rPr>
        <w:t xml:space="preserve">la siguiente tabla se describen los diferentes reportes de resultados que se han diseñado en </w:t>
      </w:r>
      <w:r>
        <w:rPr>
          <w:rFonts w:ascii="Times New Roman" w:hAnsi="Times New Roman" w:cs="Times New Roman"/>
          <w:noProof/>
          <w:sz w:val="24"/>
        </w:rPr>
        <w:t>el dashborad</w:t>
      </w:r>
      <w:r w:rsidR="00EB710B">
        <w:rPr>
          <w:rFonts w:ascii="Times New Roman" w:hAnsi="Times New Roman" w:cs="Times New Roman"/>
          <w:noProof/>
          <w:sz w:val="24"/>
        </w:rPr>
        <w:t xml:space="preserve"> del diagrama X. </w:t>
      </w:r>
    </w:p>
    <w:p w14:paraId="0AD2A5AB" w14:textId="04618CA9" w:rsidR="00EB710B" w:rsidRDefault="00EB710B" w:rsidP="00EB710B">
      <w:pPr>
        <w:spacing w:line="480" w:lineRule="auto"/>
        <w:ind w:firstLine="360"/>
        <w:jc w:val="center"/>
        <w:rPr>
          <w:rFonts w:ascii="Times New Roman" w:hAnsi="Times New Roman" w:cs="Times New Roman"/>
          <w:noProof/>
          <w:sz w:val="24"/>
        </w:rPr>
      </w:pPr>
      <w:r>
        <w:rPr>
          <w:rFonts w:ascii="Times New Roman" w:hAnsi="Times New Roman" w:cs="Times New Roman"/>
          <w:noProof/>
          <w:sz w:val="24"/>
        </w:rPr>
        <w:t>Tabla X. Reportes de resultados del dashboard de Disciplina</w:t>
      </w:r>
    </w:p>
    <w:tbl>
      <w:tblPr>
        <w:tblStyle w:val="Tablanormal2"/>
        <w:tblW w:w="0" w:type="auto"/>
        <w:tblLook w:val="04A0" w:firstRow="1" w:lastRow="0" w:firstColumn="1" w:lastColumn="0" w:noHBand="0" w:noVBand="1"/>
      </w:tblPr>
      <w:tblGrid>
        <w:gridCol w:w="510"/>
        <w:gridCol w:w="3999"/>
        <w:gridCol w:w="3999"/>
      </w:tblGrid>
      <w:tr w:rsidR="00585401" w14:paraId="335DEC9C" w14:textId="395B0513" w:rsidTr="00EB71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1F8E6D32" w14:textId="2B18057F" w:rsidR="00585401" w:rsidRDefault="00585401" w:rsidP="008D7B4D">
            <w:pPr>
              <w:spacing w:line="480" w:lineRule="auto"/>
              <w:rPr>
                <w:rFonts w:ascii="Times New Roman" w:hAnsi="Times New Roman" w:cs="Times New Roman"/>
                <w:noProof/>
                <w:sz w:val="24"/>
              </w:rPr>
            </w:pPr>
            <w:r>
              <w:rPr>
                <w:rFonts w:ascii="Times New Roman" w:hAnsi="Times New Roman" w:cs="Times New Roman"/>
                <w:noProof/>
                <w:sz w:val="24"/>
              </w:rPr>
              <w:t>No</w:t>
            </w:r>
          </w:p>
        </w:tc>
        <w:tc>
          <w:tcPr>
            <w:tcW w:w="4017" w:type="dxa"/>
          </w:tcPr>
          <w:p w14:paraId="35FFDA13" w14:textId="1B9ADD03" w:rsidR="00585401" w:rsidRDefault="00585401" w:rsidP="008D7B4D">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Nombre de Reporte</w:t>
            </w:r>
          </w:p>
        </w:tc>
        <w:tc>
          <w:tcPr>
            <w:tcW w:w="4017" w:type="dxa"/>
          </w:tcPr>
          <w:p w14:paraId="73DE80AB" w14:textId="17BB3463" w:rsidR="00585401" w:rsidRDefault="00585401" w:rsidP="008D7B4D">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Detalle</w:t>
            </w:r>
          </w:p>
        </w:tc>
      </w:tr>
      <w:tr w:rsidR="00585401" w14:paraId="7C9E0899" w14:textId="39FB0700" w:rsidTr="00EB7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354AF11E" w14:textId="03C2A179"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1</w:t>
            </w:r>
          </w:p>
        </w:tc>
        <w:tc>
          <w:tcPr>
            <w:tcW w:w="4017" w:type="dxa"/>
          </w:tcPr>
          <w:p w14:paraId="1710DA93" w14:textId="76A65703" w:rsidR="00585401" w:rsidRDefault="00585401"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curso y Seccion.</w:t>
            </w:r>
          </w:p>
        </w:tc>
        <w:tc>
          <w:tcPr>
            <w:tcW w:w="4017" w:type="dxa"/>
          </w:tcPr>
          <w:p w14:paraId="6E484D9C" w14:textId="6252631B" w:rsidR="00585401"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por grados y por secciones especificas</w:t>
            </w:r>
          </w:p>
        </w:tc>
      </w:tr>
      <w:tr w:rsidR="00585401" w14:paraId="34118F05" w14:textId="66D645DE" w:rsidTr="00EB710B">
        <w:tc>
          <w:tcPr>
            <w:cnfStyle w:val="001000000000" w:firstRow="0" w:lastRow="0" w:firstColumn="1" w:lastColumn="0" w:oddVBand="0" w:evenVBand="0" w:oddHBand="0" w:evenHBand="0" w:firstRowFirstColumn="0" w:firstRowLastColumn="0" w:lastRowFirstColumn="0" w:lastRowLastColumn="0"/>
            <w:tcW w:w="464" w:type="dxa"/>
          </w:tcPr>
          <w:p w14:paraId="55BCD58F" w14:textId="49D7B4BD"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2</w:t>
            </w:r>
          </w:p>
        </w:tc>
        <w:tc>
          <w:tcPr>
            <w:tcW w:w="4017" w:type="dxa"/>
          </w:tcPr>
          <w:p w14:paraId="4859B214" w14:textId="4BFBE8E2" w:rsidR="00585401" w:rsidRDefault="00585401"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Consejero</w:t>
            </w:r>
          </w:p>
        </w:tc>
        <w:tc>
          <w:tcPr>
            <w:tcW w:w="4017" w:type="dxa"/>
          </w:tcPr>
          <w:p w14:paraId="45433A94" w14:textId="56AB5E22" w:rsidR="00585401" w:rsidRDefault="00EB710B"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por consejero</w:t>
            </w:r>
          </w:p>
        </w:tc>
      </w:tr>
      <w:tr w:rsidR="00585401" w14:paraId="6898B35D" w14:textId="3F2B0CF1" w:rsidTr="00EB7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20A87FEB" w14:textId="0B6DD91B"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3</w:t>
            </w:r>
          </w:p>
        </w:tc>
        <w:tc>
          <w:tcPr>
            <w:tcW w:w="4017" w:type="dxa"/>
          </w:tcPr>
          <w:p w14:paraId="7B4030AF" w14:textId="1FB16AE6" w:rsidR="00585401" w:rsidRDefault="00585401"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Parcial</w:t>
            </w:r>
          </w:p>
        </w:tc>
        <w:tc>
          <w:tcPr>
            <w:tcW w:w="4017" w:type="dxa"/>
          </w:tcPr>
          <w:p w14:paraId="719C56D5" w14:textId="1B8F10B2" w:rsidR="00585401"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por parcial</w:t>
            </w:r>
          </w:p>
        </w:tc>
      </w:tr>
      <w:tr w:rsidR="00585401" w14:paraId="7D3F8854" w14:textId="15BC2F0E" w:rsidTr="00EB710B">
        <w:tc>
          <w:tcPr>
            <w:cnfStyle w:val="001000000000" w:firstRow="0" w:lastRow="0" w:firstColumn="1" w:lastColumn="0" w:oddVBand="0" w:evenVBand="0" w:oddHBand="0" w:evenHBand="0" w:firstRowFirstColumn="0" w:firstRowLastColumn="0" w:lastRowFirstColumn="0" w:lastRowLastColumn="0"/>
            <w:tcW w:w="464" w:type="dxa"/>
          </w:tcPr>
          <w:p w14:paraId="4525F87C" w14:textId="63630B21"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4</w:t>
            </w:r>
          </w:p>
        </w:tc>
        <w:tc>
          <w:tcPr>
            <w:tcW w:w="4017" w:type="dxa"/>
          </w:tcPr>
          <w:p w14:paraId="5CBA96FE" w14:textId="1D2ED640" w:rsidR="00585401" w:rsidRDefault="00585401"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Genero Estudiantil</w:t>
            </w:r>
          </w:p>
        </w:tc>
        <w:tc>
          <w:tcPr>
            <w:tcW w:w="4017" w:type="dxa"/>
          </w:tcPr>
          <w:p w14:paraId="6F65E15B" w14:textId="301169B4" w:rsidR="00585401" w:rsidRDefault="00EB710B"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genero de estudiante</w:t>
            </w:r>
          </w:p>
        </w:tc>
      </w:tr>
      <w:tr w:rsidR="00585401" w14:paraId="07D6A35C" w14:textId="328365E2" w:rsidTr="00EB7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095DFA9A" w14:textId="4D0DD97A"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5</w:t>
            </w:r>
          </w:p>
        </w:tc>
        <w:tc>
          <w:tcPr>
            <w:tcW w:w="4017" w:type="dxa"/>
          </w:tcPr>
          <w:p w14:paraId="756391A0" w14:textId="57006281" w:rsidR="00585401" w:rsidRDefault="00585401"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Tipo de Falta</w:t>
            </w:r>
          </w:p>
        </w:tc>
        <w:tc>
          <w:tcPr>
            <w:tcW w:w="4017" w:type="dxa"/>
          </w:tcPr>
          <w:p w14:paraId="75E85276" w14:textId="72A69709" w:rsidR="00585401"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por tipo de falta</w:t>
            </w:r>
          </w:p>
        </w:tc>
      </w:tr>
      <w:tr w:rsidR="00585401" w14:paraId="38145947" w14:textId="6CB05E05" w:rsidTr="00EB710B">
        <w:tc>
          <w:tcPr>
            <w:cnfStyle w:val="001000000000" w:firstRow="0" w:lastRow="0" w:firstColumn="1" w:lastColumn="0" w:oddVBand="0" w:evenVBand="0" w:oddHBand="0" w:evenHBand="0" w:firstRowFirstColumn="0" w:firstRowLastColumn="0" w:lastRowFirstColumn="0" w:lastRowLastColumn="0"/>
            <w:tcW w:w="464" w:type="dxa"/>
          </w:tcPr>
          <w:p w14:paraId="5045BA31" w14:textId="52AE1883"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6</w:t>
            </w:r>
          </w:p>
        </w:tc>
        <w:tc>
          <w:tcPr>
            <w:tcW w:w="4017" w:type="dxa"/>
          </w:tcPr>
          <w:p w14:paraId="1E04C55E" w14:textId="621C6760" w:rsidR="00585401" w:rsidRDefault="00585401"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Mes</w:t>
            </w:r>
          </w:p>
        </w:tc>
        <w:tc>
          <w:tcPr>
            <w:tcW w:w="4017" w:type="dxa"/>
          </w:tcPr>
          <w:p w14:paraId="4513C80C" w14:textId="7D085C21" w:rsidR="00585401" w:rsidRDefault="00EB710B"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por mes.</w:t>
            </w:r>
          </w:p>
        </w:tc>
      </w:tr>
      <w:tr w:rsidR="00EB710B" w14:paraId="6D4ED859" w14:textId="77777777" w:rsidTr="00EB7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4751C850" w14:textId="18F5908D" w:rsidR="00EB710B"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7</w:t>
            </w:r>
          </w:p>
        </w:tc>
        <w:tc>
          <w:tcPr>
            <w:tcW w:w="4017" w:type="dxa"/>
          </w:tcPr>
          <w:p w14:paraId="277E7A08" w14:textId="6C7A4C2F" w:rsidR="00EB710B"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totales y dos Filtros de Busueda Dinamicos</w:t>
            </w:r>
          </w:p>
        </w:tc>
        <w:tc>
          <w:tcPr>
            <w:tcW w:w="4017" w:type="dxa"/>
          </w:tcPr>
          <w:p w14:paraId="3A1C5DFF" w14:textId="2184A9A9" w:rsidR="00EB710B"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Muestra el total de los reportes disciplinarios, y los filtros ayudan a visualizar dinamicamente los resultados</w:t>
            </w:r>
          </w:p>
        </w:tc>
      </w:tr>
      <w:tr w:rsidR="00381064" w14:paraId="2F4FAE74" w14:textId="77777777" w:rsidTr="00EB710B">
        <w:tc>
          <w:tcPr>
            <w:cnfStyle w:val="001000000000" w:firstRow="0" w:lastRow="0" w:firstColumn="1" w:lastColumn="0" w:oddVBand="0" w:evenVBand="0" w:oddHBand="0" w:evenHBand="0" w:firstRowFirstColumn="0" w:firstRowLastColumn="0" w:lastRowFirstColumn="0" w:lastRowLastColumn="0"/>
            <w:tcW w:w="464" w:type="dxa"/>
          </w:tcPr>
          <w:p w14:paraId="2F9211B3" w14:textId="6AA1559E" w:rsidR="00381064" w:rsidRDefault="00381064" w:rsidP="008D7B4D">
            <w:pPr>
              <w:spacing w:line="480" w:lineRule="auto"/>
              <w:rPr>
                <w:rFonts w:ascii="Times New Roman" w:hAnsi="Times New Roman" w:cs="Times New Roman"/>
                <w:noProof/>
                <w:sz w:val="24"/>
              </w:rPr>
            </w:pPr>
            <w:r>
              <w:rPr>
                <w:rFonts w:ascii="Times New Roman" w:hAnsi="Times New Roman" w:cs="Times New Roman"/>
                <w:noProof/>
                <w:sz w:val="24"/>
              </w:rPr>
              <w:t>8</w:t>
            </w:r>
          </w:p>
        </w:tc>
        <w:tc>
          <w:tcPr>
            <w:tcW w:w="4017" w:type="dxa"/>
          </w:tcPr>
          <w:p w14:paraId="11BDC93C" w14:textId="144B7C52" w:rsidR="00381064" w:rsidRDefault="00381064"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Dashboard de Reporte Disciplinarios por estudiante</w:t>
            </w:r>
          </w:p>
        </w:tc>
        <w:tc>
          <w:tcPr>
            <w:tcW w:w="4017" w:type="dxa"/>
          </w:tcPr>
          <w:p w14:paraId="38DDC808" w14:textId="02EC9505" w:rsidR="00381064" w:rsidRDefault="00381064"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Muestra el total de reportes disciplinario de cada estudiante</w:t>
            </w:r>
          </w:p>
        </w:tc>
      </w:tr>
    </w:tbl>
    <w:p w14:paraId="63E2A78F" w14:textId="46209552" w:rsidR="008D7B4D" w:rsidRDefault="00585401" w:rsidP="00EB710B">
      <w:pPr>
        <w:spacing w:line="480" w:lineRule="auto"/>
        <w:ind w:firstLine="360"/>
        <w:jc w:val="center"/>
        <w:rPr>
          <w:rFonts w:ascii="Times New Roman" w:hAnsi="Times New Roman" w:cs="Times New Roman"/>
          <w:noProof/>
          <w:sz w:val="24"/>
        </w:rPr>
      </w:pPr>
      <w:r>
        <w:rPr>
          <w:rFonts w:ascii="Times New Roman" w:hAnsi="Times New Roman" w:cs="Times New Roman"/>
          <w:noProof/>
          <w:sz w:val="24"/>
        </w:rPr>
        <w:t>.</w:t>
      </w:r>
      <w:r w:rsidR="00EB710B">
        <w:rPr>
          <w:rFonts w:ascii="Times New Roman" w:hAnsi="Times New Roman" w:cs="Times New Roman"/>
          <w:noProof/>
          <w:sz w:val="24"/>
        </w:rPr>
        <w:t>Fuente : Elaboracion Propia</w:t>
      </w:r>
    </w:p>
    <w:p w14:paraId="26EF6513" w14:textId="77777777" w:rsidR="00585401" w:rsidRDefault="00585401" w:rsidP="008D7B4D">
      <w:pPr>
        <w:spacing w:line="240" w:lineRule="auto"/>
        <w:ind w:left="708"/>
        <w:rPr>
          <w:rFonts w:ascii="Times New Roman" w:hAnsi="Times New Roman" w:cs="Times New Roman"/>
          <w:noProof/>
          <w:sz w:val="24"/>
        </w:rPr>
        <w:sectPr w:rsidR="00585401" w:rsidSect="00E37317">
          <w:pgSz w:w="11906" w:h="16838"/>
          <w:pgMar w:top="1411" w:right="1699" w:bottom="1411" w:left="1699" w:header="706" w:footer="706" w:gutter="0"/>
          <w:cols w:space="708"/>
          <w:docGrid w:linePitch="360"/>
        </w:sectPr>
      </w:pPr>
    </w:p>
    <w:p w14:paraId="6D775136" w14:textId="409D69FE" w:rsidR="00585401" w:rsidRDefault="00585401" w:rsidP="00585401">
      <w:pPr>
        <w:pStyle w:val="Prrafodelista"/>
        <w:spacing w:line="240" w:lineRule="auto"/>
        <w:ind w:left="1080"/>
        <w:jc w:val="center"/>
        <w:rPr>
          <w:noProof/>
        </w:rPr>
      </w:pPr>
      <w:r>
        <w:rPr>
          <w:rFonts w:ascii="Times New Roman" w:hAnsi="Times New Roman" w:cs="Times New Roman"/>
          <w:sz w:val="24"/>
          <w:szCs w:val="28"/>
          <w:lang w:val="es-HN"/>
        </w:rPr>
        <w:lastRenderedPageBreak/>
        <w:t>Grafico X. Dashboard del área de Disciplina</w:t>
      </w:r>
      <w:r w:rsidR="00286061">
        <w:rPr>
          <w:rFonts w:ascii="Times New Roman" w:hAnsi="Times New Roman" w:cs="Times New Roman"/>
          <w:noProof/>
          <w:sz w:val="24"/>
          <w:szCs w:val="28"/>
          <w:lang w:val="en-US"/>
        </w:rPr>
        <w:drawing>
          <wp:inline distT="0" distB="0" distL="0" distR="0" wp14:anchorId="0A2A3009" wp14:editId="26782CD2">
            <wp:extent cx="7958622" cy="4458055"/>
            <wp:effectExtent l="57150" t="57150" r="118745"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 Disciplina.jpg"/>
                    <pic:cNvPicPr/>
                  </pic:nvPicPr>
                  <pic:blipFill>
                    <a:blip r:embed="rId50">
                      <a:extLst>
                        <a:ext uri="{28A0092B-C50C-407E-A947-70E740481C1C}">
                          <a14:useLocalDpi xmlns:a14="http://schemas.microsoft.com/office/drawing/2010/main" val="0"/>
                        </a:ext>
                      </a:extLst>
                    </a:blip>
                    <a:stretch>
                      <a:fillRect/>
                    </a:stretch>
                  </pic:blipFill>
                  <pic:spPr>
                    <a:xfrm>
                      <a:off x="0" y="0"/>
                      <a:ext cx="7975540" cy="446753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r w:rsidRPr="00585401">
        <w:rPr>
          <w:rFonts w:ascii="Times New Roman" w:hAnsi="Times New Roman" w:cs="Times New Roman"/>
          <w:sz w:val="24"/>
          <w:szCs w:val="28"/>
          <w:lang w:val="es-HN"/>
        </w:rPr>
        <w:t xml:space="preserve"> </w:t>
      </w:r>
      <w:r w:rsidRPr="009D7519">
        <w:rPr>
          <w:rFonts w:ascii="Times New Roman" w:hAnsi="Times New Roman" w:cs="Times New Roman"/>
          <w:sz w:val="24"/>
          <w:szCs w:val="28"/>
          <w:lang w:val="es-HN"/>
        </w:rPr>
        <w:t>Fuente: Elaboración Propia</w:t>
      </w:r>
      <w:r w:rsidRPr="009D7519">
        <w:rPr>
          <w:noProof/>
        </w:rPr>
        <w:t xml:space="preserve"> </w:t>
      </w:r>
    </w:p>
    <w:p w14:paraId="71F806CB" w14:textId="1B74AF54" w:rsidR="00286061" w:rsidRDefault="00286061" w:rsidP="00585401">
      <w:pPr>
        <w:pStyle w:val="Prrafodelista"/>
        <w:spacing w:line="240" w:lineRule="auto"/>
        <w:ind w:left="1080"/>
        <w:jc w:val="center"/>
        <w:rPr>
          <w:noProof/>
        </w:rPr>
      </w:pPr>
    </w:p>
    <w:p w14:paraId="6676F2B8" w14:textId="752DC3C3" w:rsidR="00286061" w:rsidRDefault="00286061" w:rsidP="00585401">
      <w:pPr>
        <w:pStyle w:val="Prrafodelista"/>
        <w:spacing w:line="240" w:lineRule="auto"/>
        <w:ind w:left="1080"/>
        <w:jc w:val="center"/>
        <w:rPr>
          <w:noProof/>
        </w:rPr>
      </w:pPr>
    </w:p>
    <w:p w14:paraId="77BC0C25" w14:textId="77777777" w:rsidR="00286061" w:rsidRDefault="00286061" w:rsidP="00585401">
      <w:pPr>
        <w:pStyle w:val="Prrafodelista"/>
        <w:spacing w:line="240" w:lineRule="auto"/>
        <w:ind w:left="1080"/>
        <w:jc w:val="center"/>
        <w:rPr>
          <w:noProof/>
        </w:rPr>
      </w:pPr>
    </w:p>
    <w:p w14:paraId="7A8DCD7B" w14:textId="2A80E957" w:rsidR="00381064" w:rsidRDefault="00381064" w:rsidP="00585401">
      <w:pPr>
        <w:pStyle w:val="Prrafodelista"/>
        <w:spacing w:line="240" w:lineRule="auto"/>
        <w:ind w:left="1080"/>
        <w:jc w:val="center"/>
        <w:rPr>
          <w:noProof/>
        </w:rPr>
      </w:pPr>
      <w:r>
        <w:rPr>
          <w:rFonts w:ascii="Times New Roman" w:hAnsi="Times New Roman" w:cs="Times New Roman"/>
          <w:sz w:val="24"/>
          <w:szCs w:val="28"/>
          <w:lang w:val="es-HN"/>
        </w:rPr>
        <w:t>Grafico X. Dashboard del área de Disciplina, Por Nombre de Estudiante</w:t>
      </w:r>
    </w:p>
    <w:p w14:paraId="6E5E49B9" w14:textId="5907C772" w:rsidR="00381064" w:rsidRDefault="00286061" w:rsidP="00585401">
      <w:pPr>
        <w:pStyle w:val="Prrafodelista"/>
        <w:spacing w:line="240" w:lineRule="auto"/>
        <w:ind w:left="1080"/>
        <w:jc w:val="center"/>
        <w:rPr>
          <w:rFonts w:ascii="Times New Roman" w:hAnsi="Times New Roman" w:cs="Times New Roman"/>
          <w:b/>
          <w:sz w:val="24"/>
          <w:szCs w:val="28"/>
        </w:rPr>
      </w:pPr>
      <w:r>
        <w:rPr>
          <w:rFonts w:ascii="Times New Roman" w:hAnsi="Times New Roman" w:cs="Times New Roman"/>
          <w:b/>
          <w:noProof/>
          <w:sz w:val="24"/>
          <w:szCs w:val="28"/>
          <w:lang w:val="en-US"/>
        </w:rPr>
        <w:drawing>
          <wp:inline distT="0" distB="0" distL="0" distR="0" wp14:anchorId="1A7B4D23" wp14:editId="0E47D7CE">
            <wp:extent cx="7719184" cy="4313467"/>
            <wp:effectExtent l="57150" t="57150" r="110490" b="1066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ciplina por alumno.jpg"/>
                    <pic:cNvPicPr/>
                  </pic:nvPicPr>
                  <pic:blipFill>
                    <a:blip r:embed="rId51">
                      <a:extLst>
                        <a:ext uri="{28A0092B-C50C-407E-A947-70E740481C1C}">
                          <a14:useLocalDpi xmlns:a14="http://schemas.microsoft.com/office/drawing/2010/main" val="0"/>
                        </a:ext>
                      </a:extLst>
                    </a:blip>
                    <a:stretch>
                      <a:fillRect/>
                    </a:stretch>
                  </pic:blipFill>
                  <pic:spPr>
                    <a:xfrm>
                      <a:off x="0" y="0"/>
                      <a:ext cx="7741046" cy="4325684"/>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DFB6800" w14:textId="4479DE19" w:rsidR="00381064" w:rsidRPr="00585401" w:rsidRDefault="00381064" w:rsidP="00381064">
      <w:pPr>
        <w:pStyle w:val="Prrafodelista"/>
        <w:spacing w:line="240" w:lineRule="auto"/>
        <w:ind w:left="1080"/>
        <w:jc w:val="center"/>
        <w:rPr>
          <w:rFonts w:ascii="Times New Roman" w:hAnsi="Times New Roman" w:cs="Times New Roman"/>
          <w:b/>
          <w:sz w:val="24"/>
          <w:szCs w:val="28"/>
        </w:rPr>
        <w:sectPr w:rsidR="00381064" w:rsidRPr="00585401" w:rsidSect="00585401">
          <w:pgSz w:w="16838" w:h="11906" w:orient="landscape"/>
          <w:pgMar w:top="1701" w:right="1412" w:bottom="1701" w:left="1412" w:header="709" w:footer="709" w:gutter="0"/>
          <w:cols w:space="708"/>
          <w:docGrid w:linePitch="360"/>
        </w:sectPr>
      </w:pPr>
      <w:r w:rsidRPr="009D7519">
        <w:rPr>
          <w:rFonts w:ascii="Times New Roman" w:hAnsi="Times New Roman" w:cs="Times New Roman"/>
          <w:sz w:val="24"/>
          <w:szCs w:val="28"/>
          <w:lang w:val="es-HN"/>
        </w:rPr>
        <w:t>Fuente: Elaboración Propia</w:t>
      </w:r>
    </w:p>
    <w:p w14:paraId="32164A34" w14:textId="77777777" w:rsidR="00577809" w:rsidRPr="008D7B4D" w:rsidRDefault="00577809" w:rsidP="00577809">
      <w:pPr>
        <w:spacing w:line="480" w:lineRule="auto"/>
        <w:ind w:firstLine="360"/>
        <w:jc w:val="center"/>
        <w:rPr>
          <w:rFonts w:ascii="Times New Roman" w:hAnsi="Times New Roman" w:cs="Times New Roman"/>
          <w:noProof/>
          <w:sz w:val="24"/>
        </w:rPr>
      </w:pPr>
      <w:r w:rsidRPr="0007120A">
        <w:rPr>
          <w:rFonts w:ascii="Times New Roman" w:hAnsi="Times New Roman" w:cs="Times New Roman"/>
          <w:b/>
          <w:noProof/>
          <w:sz w:val="24"/>
        </w:rPr>
        <w:lastRenderedPageBreak/>
        <w:t>FALTA LA CREACION DE LOS DASHBOARD DE LAS OTRAS AREAS</w:t>
      </w:r>
    </w:p>
    <w:p w14:paraId="538EE266" w14:textId="65374EDF" w:rsidR="008D7B4D" w:rsidRPr="00585401" w:rsidRDefault="008D7B4D" w:rsidP="00585401">
      <w:pPr>
        <w:spacing w:line="240" w:lineRule="auto"/>
        <w:rPr>
          <w:rFonts w:ascii="Times New Roman" w:hAnsi="Times New Roman" w:cs="Times New Roman"/>
          <w:b/>
          <w:sz w:val="24"/>
          <w:szCs w:val="28"/>
        </w:rPr>
      </w:pPr>
    </w:p>
    <w:p w14:paraId="15D9B694" w14:textId="77777777" w:rsidR="008D7B4D" w:rsidRPr="00695E01" w:rsidRDefault="008D7B4D" w:rsidP="00695E01">
      <w:pPr>
        <w:pStyle w:val="Prrafodelista"/>
        <w:spacing w:line="240" w:lineRule="auto"/>
        <w:ind w:left="1080"/>
        <w:rPr>
          <w:rFonts w:ascii="Times New Roman" w:hAnsi="Times New Roman" w:cs="Times New Roman"/>
          <w:b/>
          <w:sz w:val="24"/>
          <w:szCs w:val="28"/>
        </w:rPr>
      </w:pPr>
    </w:p>
    <w:p w14:paraId="0F79E526" w14:textId="1703B0B4" w:rsidR="00E20965" w:rsidRPr="000C5D6F" w:rsidRDefault="00E20965" w:rsidP="0067386D">
      <w:pPr>
        <w:spacing w:line="480" w:lineRule="auto"/>
        <w:rPr>
          <w:rFonts w:ascii="Times New Roman" w:hAnsi="Times New Roman" w:cs="Times New Roman"/>
          <w:b/>
          <w:sz w:val="28"/>
          <w:szCs w:val="28"/>
          <w:lang w:val="es-HN"/>
        </w:rPr>
      </w:pPr>
      <w:r w:rsidRPr="00BE03C7">
        <w:rPr>
          <w:rFonts w:ascii="Times New Roman" w:hAnsi="Times New Roman" w:cs="Times New Roman"/>
          <w:b/>
          <w:sz w:val="28"/>
          <w:szCs w:val="28"/>
          <w:lang w:val="es-HN"/>
        </w:rPr>
        <w:t xml:space="preserve">CAPÍTULO </w:t>
      </w:r>
      <w:r w:rsidR="00B31501">
        <w:rPr>
          <w:rFonts w:ascii="Times New Roman" w:hAnsi="Times New Roman" w:cs="Times New Roman"/>
          <w:b/>
          <w:sz w:val="28"/>
          <w:szCs w:val="28"/>
          <w:lang w:val="es-HN"/>
        </w:rPr>
        <w:t>VI</w:t>
      </w:r>
      <w:r w:rsidR="0067386D">
        <w:rPr>
          <w:rFonts w:ascii="Times New Roman" w:hAnsi="Times New Roman" w:cs="Times New Roman"/>
          <w:b/>
          <w:sz w:val="28"/>
          <w:szCs w:val="28"/>
          <w:lang w:val="es-HN"/>
        </w:rPr>
        <w:t>I</w:t>
      </w:r>
      <w:r w:rsidRPr="00BE03C7">
        <w:rPr>
          <w:rFonts w:ascii="Times New Roman" w:hAnsi="Times New Roman" w:cs="Times New Roman"/>
          <w:b/>
          <w:sz w:val="28"/>
          <w:szCs w:val="28"/>
          <w:lang w:val="es-HN"/>
        </w:rPr>
        <w:t xml:space="preserve">: ANÁLISIS </w:t>
      </w:r>
      <w:r w:rsidR="0067386D">
        <w:rPr>
          <w:rFonts w:ascii="Times New Roman" w:hAnsi="Times New Roman" w:cs="Times New Roman"/>
          <w:b/>
          <w:sz w:val="28"/>
          <w:szCs w:val="28"/>
          <w:lang w:val="es-HN"/>
        </w:rPr>
        <w:t>Y DISCISION DE LOS RESULTADOS</w:t>
      </w:r>
      <w:r w:rsidR="007B30C4">
        <w:rPr>
          <w:rFonts w:ascii="Times New Roman" w:hAnsi="Times New Roman" w:cs="Times New Roman"/>
          <w:b/>
          <w:sz w:val="28"/>
          <w:szCs w:val="28"/>
          <w:lang w:val="es-HN"/>
        </w:rPr>
        <w:t xml:space="preserve"> </w:t>
      </w:r>
    </w:p>
    <w:p w14:paraId="52589EAC" w14:textId="55EB7F2D" w:rsidR="00E20965" w:rsidRPr="00F556DF" w:rsidRDefault="0067386D" w:rsidP="006F5822">
      <w:pPr>
        <w:pStyle w:val="Ttulo1"/>
        <w:spacing w:line="480" w:lineRule="auto"/>
        <w:rPr>
          <w:sz w:val="24"/>
        </w:rPr>
      </w:pPr>
      <w:bookmarkStart w:id="290" w:name="_Toc517026129"/>
      <w:r>
        <w:rPr>
          <w:sz w:val="24"/>
        </w:rPr>
        <w:t>7</w:t>
      </w:r>
      <w:r w:rsidR="00D03FF4" w:rsidRPr="00F556DF">
        <w:rPr>
          <w:sz w:val="24"/>
        </w:rPr>
        <w:t>.</w:t>
      </w:r>
      <w:r w:rsidR="00B31501">
        <w:rPr>
          <w:sz w:val="24"/>
        </w:rPr>
        <w:t>1</w:t>
      </w:r>
      <w:r w:rsidR="00D03FF4" w:rsidRPr="00F556DF">
        <w:rPr>
          <w:sz w:val="24"/>
        </w:rPr>
        <w:t xml:space="preserve"> </w:t>
      </w:r>
      <w:r w:rsidR="00F556DF" w:rsidRPr="00F556DF">
        <w:rPr>
          <w:sz w:val="24"/>
        </w:rPr>
        <w:t>Análisis de datos</w:t>
      </w:r>
      <w:bookmarkEnd w:id="290"/>
    </w:p>
    <w:p w14:paraId="2CCC0B58" w14:textId="77777777" w:rsidR="00F556DF" w:rsidRDefault="00D03FF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El capítulo de análisis de datos representa la acumulación de los resultados producto de la recolección de los insumos de la investigación, plasmados en este apartado a partir de estimaciones estadísticas de distribución de frecuencia, gráficas y tablas ilustrativas, así como las inferencias estadísticas con la finalidad de acumular evidencias que permitan una comprensión holística del problema en estudio.</w:t>
      </w:r>
    </w:p>
    <w:p w14:paraId="2ADC0729" w14:textId="77777777" w:rsidR="00D03FF4" w:rsidRPr="000C5D6F" w:rsidRDefault="00D03FF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 En vista de ello, el análisis de datos se divide en los siguientes apartados: Estadística descriptiva, la cual comprende resultados ordenados en función de la variable y sus respectivos indicadores. Seguidamente se presenta el apartado de Estadística Inferencial, donde se da a conocer el tipo de hipótesis, método de prueba y resultados. El tercer apartado comprende el análisis de resultados a partir de la hipótesis y objetivos trazados en la investigación. </w:t>
      </w:r>
    </w:p>
    <w:p w14:paraId="560B81B7" w14:textId="2D5CA180" w:rsidR="00E20965" w:rsidRPr="00F556DF" w:rsidRDefault="0067386D" w:rsidP="006F5822">
      <w:pPr>
        <w:pStyle w:val="Ttulo1"/>
        <w:spacing w:line="480" w:lineRule="auto"/>
        <w:rPr>
          <w:sz w:val="24"/>
        </w:rPr>
      </w:pPr>
      <w:bookmarkStart w:id="291" w:name="_Toc517026130"/>
      <w:r>
        <w:rPr>
          <w:sz w:val="24"/>
        </w:rPr>
        <w:t>7</w:t>
      </w:r>
      <w:r w:rsidR="00D03FF4" w:rsidRPr="00F556DF">
        <w:rPr>
          <w:sz w:val="24"/>
        </w:rPr>
        <w:t>.</w:t>
      </w:r>
      <w:r w:rsidR="00E778F8">
        <w:rPr>
          <w:sz w:val="24"/>
        </w:rPr>
        <w:t>2</w:t>
      </w:r>
      <w:r w:rsidR="00D03FF4" w:rsidRPr="00F556DF">
        <w:rPr>
          <w:sz w:val="24"/>
        </w:rPr>
        <w:t xml:space="preserve"> </w:t>
      </w:r>
      <w:r w:rsidR="00F556DF" w:rsidRPr="00F556DF">
        <w:rPr>
          <w:sz w:val="24"/>
        </w:rPr>
        <w:t>Análisis descriptivo</w:t>
      </w:r>
      <w:bookmarkEnd w:id="291"/>
      <w:r w:rsidR="00D03FF4" w:rsidRPr="00F556DF">
        <w:rPr>
          <w:sz w:val="24"/>
        </w:rPr>
        <w:t xml:space="preserve"> </w:t>
      </w:r>
    </w:p>
    <w:p w14:paraId="127C30CF" w14:textId="77777777" w:rsidR="00D03FF4" w:rsidRPr="000C5D6F" w:rsidRDefault="009B5DFA" w:rsidP="00F556DF">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El análisis descriptivo de los datos se da a conocer en los gráficos, tablas y apartados posteriores. Los resultados fueron analizados a partir de la valoración de </w:t>
      </w:r>
      <w:r w:rsidR="00D03FF4" w:rsidRPr="000C5D6F">
        <w:rPr>
          <w:rFonts w:ascii="Times New Roman" w:hAnsi="Times New Roman" w:cs="Times New Roman"/>
          <w:sz w:val="24"/>
          <w:szCs w:val="24"/>
          <w:lang w:val="es-HN"/>
        </w:rPr>
        <w:t xml:space="preserve">la </w:t>
      </w:r>
      <w:bookmarkStart w:id="292" w:name="_Hlk496679792"/>
      <w:r w:rsidR="00D03FF4" w:rsidRPr="000C5D6F">
        <w:rPr>
          <w:rFonts w:ascii="Times New Roman" w:hAnsi="Times New Roman" w:cs="Times New Roman"/>
          <w:sz w:val="24"/>
          <w:szCs w:val="24"/>
          <w:lang w:val="es-HN"/>
        </w:rPr>
        <w:t>media, mediana, rangos, desviación estándar y la varianza de los datos</w:t>
      </w:r>
      <w:bookmarkEnd w:id="292"/>
      <w:r w:rsidR="00D03FF4" w:rsidRPr="000C5D6F">
        <w:rPr>
          <w:rFonts w:ascii="Times New Roman" w:hAnsi="Times New Roman" w:cs="Times New Roman"/>
          <w:sz w:val="24"/>
          <w:szCs w:val="24"/>
          <w:lang w:val="es-HN"/>
        </w:rPr>
        <w:t>.</w:t>
      </w:r>
      <w:r>
        <w:rPr>
          <w:rFonts w:ascii="Times New Roman" w:hAnsi="Times New Roman" w:cs="Times New Roman"/>
          <w:sz w:val="24"/>
          <w:szCs w:val="24"/>
          <w:lang w:val="es-HN"/>
        </w:rPr>
        <w:t xml:space="preserve"> Su estructura se basa en la presentación de resultados por pregunta, indicador, y todo esto encerrado en la variable que corresponde a cada indicador.</w:t>
      </w:r>
    </w:p>
    <w:p w14:paraId="41693B2F" w14:textId="717DC166" w:rsidR="00D03FF4" w:rsidRPr="00076211" w:rsidRDefault="0067386D" w:rsidP="006F5822">
      <w:pPr>
        <w:pStyle w:val="Ttulo2"/>
        <w:spacing w:line="480" w:lineRule="auto"/>
      </w:pPr>
      <w:bookmarkStart w:id="293" w:name="_Toc517026131"/>
      <w:bookmarkStart w:id="294" w:name="_Hlk496676091"/>
      <w:r>
        <w:rPr>
          <w:lang w:val="es-HN"/>
        </w:rPr>
        <w:lastRenderedPageBreak/>
        <w:t>7</w:t>
      </w:r>
      <w:r w:rsidR="00D03FF4" w:rsidRPr="00076211">
        <w:t>.</w:t>
      </w:r>
      <w:r w:rsidR="00E778F8">
        <w:t>2</w:t>
      </w:r>
      <w:r w:rsidR="00D03FF4" w:rsidRPr="00076211">
        <w:t xml:space="preserve">.1 </w:t>
      </w:r>
      <w:r w:rsidR="008A65BB">
        <w:t>Variable Independiente</w:t>
      </w:r>
      <w:r w:rsidR="00F134C5">
        <w:t xml:space="preserve"> (</w:t>
      </w:r>
      <w:r w:rsidR="008A65BB">
        <w:rPr>
          <w:rFonts w:cs="Times New Roman"/>
          <w:szCs w:val="24"/>
        </w:rPr>
        <w:t>El uso de una herramienta de BI en los procesos de la planeación y administración del ISJC de Tegucigalpa</w:t>
      </w:r>
      <w:r w:rsidR="00F134C5">
        <w:t>)</w:t>
      </w:r>
      <w:bookmarkEnd w:id="293"/>
      <w:r w:rsidR="005646AD" w:rsidRPr="00076211">
        <w:t xml:space="preserve"> </w:t>
      </w:r>
    </w:p>
    <w:p w14:paraId="747060B2" w14:textId="60708208" w:rsidR="00D03FF4" w:rsidRPr="000C5D6F" w:rsidRDefault="00D03FF4" w:rsidP="000756B7">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La medición de la variable</w:t>
      </w:r>
      <w:r w:rsidR="008A65BB">
        <w:rPr>
          <w:rFonts w:ascii="Times New Roman" w:hAnsi="Times New Roman" w:cs="Times New Roman"/>
          <w:sz w:val="24"/>
          <w:szCs w:val="24"/>
          <w:lang w:val="es-HN"/>
        </w:rPr>
        <w:t xml:space="preserve"> Independiente</w:t>
      </w:r>
      <w:r w:rsidRPr="000C5D6F">
        <w:rPr>
          <w:rFonts w:ascii="Times New Roman" w:hAnsi="Times New Roman" w:cs="Times New Roman"/>
          <w:sz w:val="24"/>
          <w:szCs w:val="24"/>
          <w:lang w:val="es-HN"/>
        </w:rPr>
        <w:t>, se llevó a cabo mediante el levantamiento de información p</w:t>
      </w:r>
      <w:r w:rsidR="000756B7">
        <w:rPr>
          <w:rFonts w:ascii="Times New Roman" w:hAnsi="Times New Roman" w:cs="Times New Roman"/>
          <w:sz w:val="24"/>
          <w:szCs w:val="24"/>
          <w:lang w:val="es-HN"/>
        </w:rPr>
        <w:t>ara los siguientes indicadores.</w:t>
      </w:r>
    </w:p>
    <w:p w14:paraId="72E99FFD" w14:textId="5AECF4BB" w:rsidR="000756B7" w:rsidRPr="000756B7" w:rsidRDefault="00D03FF4" w:rsidP="000756B7">
      <w:pPr>
        <w:spacing w:line="480" w:lineRule="auto"/>
        <w:ind w:firstLine="709"/>
        <w:rPr>
          <w:rFonts w:ascii="Times New Roman" w:hAnsi="Times New Roman" w:cs="Times New Roman"/>
          <w:b/>
          <w:sz w:val="24"/>
          <w:szCs w:val="24"/>
        </w:rPr>
      </w:pPr>
      <w:r w:rsidRPr="000C5D6F">
        <w:rPr>
          <w:rFonts w:ascii="Times New Roman" w:hAnsi="Times New Roman" w:cs="Times New Roman"/>
          <w:b/>
          <w:sz w:val="24"/>
          <w:szCs w:val="24"/>
          <w:lang w:val="es-HN"/>
        </w:rPr>
        <w:t>Indicador 1</w:t>
      </w:r>
      <w:r w:rsidR="00A57CB2">
        <w:rPr>
          <w:rFonts w:ascii="Times New Roman" w:hAnsi="Times New Roman" w:cs="Times New Roman"/>
          <w:b/>
          <w:sz w:val="24"/>
          <w:szCs w:val="24"/>
          <w:lang w:val="es-HN"/>
        </w:rPr>
        <w:t>.</w:t>
      </w:r>
      <w:r w:rsidRPr="000C5D6F">
        <w:rPr>
          <w:rFonts w:ascii="Times New Roman" w:hAnsi="Times New Roman" w:cs="Times New Roman"/>
          <w:b/>
          <w:sz w:val="24"/>
          <w:szCs w:val="24"/>
          <w:lang w:val="es-HN"/>
        </w:rPr>
        <w:t xml:space="preserve"> </w:t>
      </w:r>
      <w:r w:rsidR="000756B7" w:rsidRPr="000756B7">
        <w:rPr>
          <w:rFonts w:ascii="Times New Roman" w:hAnsi="Times New Roman" w:cs="Times New Roman"/>
          <w:b/>
          <w:sz w:val="24"/>
          <w:szCs w:val="24"/>
        </w:rPr>
        <w:t>Proceso Disciplinario Estudiantil.</w:t>
      </w:r>
    </w:p>
    <w:p w14:paraId="49684A81" w14:textId="357F7EE0" w:rsidR="000756B7" w:rsidRDefault="000756B7" w:rsidP="00A57CB2">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tipos de sanciones disciplinarias aplicadas?</w:t>
      </w:r>
      <w:r>
        <w:rPr>
          <w:rFonts w:ascii="Times New Roman" w:hAnsi="Times New Roman" w:cs="Times New Roman"/>
          <w:color w:val="000000" w:themeColor="text1"/>
          <w:sz w:val="24"/>
          <w:szCs w:val="24"/>
        </w:rPr>
        <w:br/>
        <w:t>¿Cuál es la periodicidad con la que se aplican las sanciones?</w:t>
      </w:r>
      <w:r>
        <w:rPr>
          <w:rFonts w:ascii="Times New Roman" w:hAnsi="Times New Roman" w:cs="Times New Roman"/>
          <w:color w:val="000000" w:themeColor="text1"/>
          <w:sz w:val="24"/>
          <w:szCs w:val="24"/>
        </w:rPr>
        <w:br/>
        <w:t>¿Cuáles son las incidencias por grado y sección?</w:t>
      </w:r>
      <w:r>
        <w:rPr>
          <w:rFonts w:ascii="Times New Roman" w:hAnsi="Times New Roman" w:cs="Times New Roman"/>
          <w:color w:val="000000" w:themeColor="text1"/>
          <w:sz w:val="24"/>
          <w:szCs w:val="24"/>
        </w:rPr>
        <w:br/>
        <w:t>¿Cuáles son las sanciones recibidas por estudiante?</w:t>
      </w:r>
    </w:p>
    <w:p w14:paraId="06CCC27D" w14:textId="77777777" w:rsidR="000756B7" w:rsidRDefault="00D03FF4" w:rsidP="000756B7">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En cuanto a </w:t>
      </w:r>
      <w:r w:rsidR="000756B7">
        <w:rPr>
          <w:rFonts w:ascii="Times New Roman" w:hAnsi="Times New Roman" w:cs="Times New Roman"/>
          <w:sz w:val="24"/>
          <w:szCs w:val="24"/>
          <w:lang w:val="es-HN"/>
        </w:rPr>
        <w:t xml:space="preserve">estas </w:t>
      </w:r>
      <w:r w:rsidRPr="000C5D6F">
        <w:rPr>
          <w:rFonts w:ascii="Times New Roman" w:hAnsi="Times New Roman" w:cs="Times New Roman"/>
          <w:sz w:val="24"/>
          <w:szCs w:val="24"/>
          <w:lang w:val="es-HN"/>
        </w:rPr>
        <w:t>pregunta</w:t>
      </w:r>
      <w:r w:rsidR="000756B7">
        <w:rPr>
          <w:rFonts w:ascii="Times New Roman" w:hAnsi="Times New Roman" w:cs="Times New Roman"/>
          <w:sz w:val="24"/>
          <w:szCs w:val="24"/>
          <w:lang w:val="es-HN"/>
        </w:rPr>
        <w:t>s</w:t>
      </w:r>
      <w:r w:rsidRPr="000C5D6F">
        <w:rPr>
          <w:rFonts w:ascii="Times New Roman" w:hAnsi="Times New Roman" w:cs="Times New Roman"/>
          <w:sz w:val="24"/>
          <w:szCs w:val="24"/>
          <w:lang w:val="es-HN"/>
        </w:rPr>
        <w:t>, los resultados producto de la aplicación del instrumento demuestran qué:</w:t>
      </w:r>
      <w:bookmarkEnd w:id="294"/>
    </w:p>
    <w:p w14:paraId="260A0ECF" w14:textId="43448CB9" w:rsidR="00D03FF4" w:rsidRDefault="00F134C5" w:rsidP="000756B7">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G</w:t>
      </w:r>
      <w:r w:rsidR="000756B7">
        <w:rPr>
          <w:rFonts w:ascii="Times New Roman" w:hAnsi="Times New Roman" w:cs="Times New Roman"/>
          <w:sz w:val="24"/>
          <w:szCs w:val="24"/>
          <w:lang w:val="es-HN"/>
        </w:rPr>
        <w:t>ráfico</w:t>
      </w:r>
      <w:r>
        <w:rPr>
          <w:rFonts w:ascii="Times New Roman" w:hAnsi="Times New Roman" w:cs="Times New Roman"/>
          <w:sz w:val="24"/>
          <w:szCs w:val="24"/>
          <w:lang w:val="es-HN"/>
        </w:rPr>
        <w:t xml:space="preserve"> 1</w:t>
      </w:r>
      <w:r w:rsidR="00A57CB2">
        <w:rPr>
          <w:rFonts w:ascii="Times New Roman" w:hAnsi="Times New Roman" w:cs="Times New Roman"/>
          <w:sz w:val="24"/>
          <w:szCs w:val="24"/>
          <w:lang w:val="es-HN"/>
        </w:rPr>
        <w:t>.</w:t>
      </w:r>
      <w:r>
        <w:rPr>
          <w:rFonts w:ascii="Times New Roman" w:hAnsi="Times New Roman" w:cs="Times New Roman"/>
          <w:sz w:val="24"/>
          <w:szCs w:val="24"/>
          <w:lang w:val="es-HN"/>
        </w:rPr>
        <w:t xml:space="preserve"> </w:t>
      </w:r>
      <w:r w:rsidR="000756B7">
        <w:rPr>
          <w:rFonts w:ascii="Times New Roman" w:hAnsi="Times New Roman" w:cs="Times New Roman"/>
          <w:sz w:val="24"/>
          <w:szCs w:val="24"/>
          <w:lang w:val="es-HN"/>
        </w:rPr>
        <w:t>Resultados de la investigación sobre los informes de Disciplina Estudiantil</w:t>
      </w:r>
      <w:r w:rsidR="0034416F">
        <w:rPr>
          <w:rFonts w:ascii="Times New Roman" w:hAnsi="Times New Roman" w:cs="Times New Roman"/>
          <w:sz w:val="24"/>
          <w:szCs w:val="24"/>
          <w:lang w:val="es-HN"/>
        </w:rPr>
        <w:t>.</w:t>
      </w:r>
    </w:p>
    <w:p w14:paraId="6AE6E0A8" w14:textId="503C7ED5" w:rsidR="00F134C5" w:rsidRDefault="000756B7" w:rsidP="000756B7">
      <w:pPr>
        <w:spacing w:line="240" w:lineRule="auto"/>
        <w:jc w:val="center"/>
        <w:rPr>
          <w:rFonts w:ascii="Times New Roman" w:hAnsi="Times New Roman" w:cs="Times New Roman"/>
          <w:sz w:val="24"/>
          <w:szCs w:val="24"/>
          <w:lang w:val="es-HN"/>
        </w:rPr>
      </w:pPr>
      <w:r w:rsidRPr="000756B7">
        <w:rPr>
          <w:rFonts w:ascii="Times New Roman" w:hAnsi="Times New Roman" w:cs="Times New Roman"/>
          <w:noProof/>
          <w:sz w:val="24"/>
          <w:szCs w:val="24"/>
          <w:lang w:val="en-US"/>
        </w:rPr>
        <w:drawing>
          <wp:inline distT="0" distB="0" distL="0" distR="0" wp14:anchorId="462F34BE" wp14:editId="28760740">
            <wp:extent cx="3060000" cy="1822523"/>
            <wp:effectExtent l="57150" t="57150" r="121920" b="120650"/>
            <wp:docPr id="6" name="Imagen 6" descr="C:\Users\Admin\Pictures\graficos\graf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graficos\grafico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60000" cy="182252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1B8D19E" w14:textId="246612C8" w:rsidR="00D03FF4" w:rsidRPr="000C5D6F" w:rsidRDefault="00F134C5" w:rsidP="000756B7">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48252E30" w14:textId="77777777" w:rsidR="004F3492" w:rsidRDefault="00D03FF4" w:rsidP="00A57CB2">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De los resultados expresados en </w:t>
      </w:r>
      <w:r w:rsidR="000756B7">
        <w:rPr>
          <w:rFonts w:ascii="Times New Roman" w:hAnsi="Times New Roman" w:cs="Times New Roman"/>
          <w:sz w:val="24"/>
          <w:szCs w:val="24"/>
          <w:lang w:val="es-HN"/>
        </w:rPr>
        <w:t>e</w:t>
      </w:r>
      <w:r w:rsidRPr="000C5D6F">
        <w:rPr>
          <w:rFonts w:ascii="Times New Roman" w:hAnsi="Times New Roman" w:cs="Times New Roman"/>
          <w:sz w:val="24"/>
          <w:szCs w:val="24"/>
          <w:lang w:val="es-HN"/>
        </w:rPr>
        <w:t xml:space="preserve">l </w:t>
      </w:r>
      <w:r w:rsidR="000756B7">
        <w:rPr>
          <w:rFonts w:ascii="Times New Roman" w:hAnsi="Times New Roman" w:cs="Times New Roman"/>
          <w:sz w:val="24"/>
          <w:szCs w:val="24"/>
          <w:lang w:val="es-HN"/>
        </w:rPr>
        <w:t>gráfico</w:t>
      </w:r>
      <w:r w:rsidRPr="000C5D6F">
        <w:rPr>
          <w:rFonts w:ascii="Times New Roman" w:hAnsi="Times New Roman" w:cs="Times New Roman"/>
          <w:sz w:val="24"/>
          <w:szCs w:val="24"/>
          <w:lang w:val="es-HN"/>
        </w:rPr>
        <w:t xml:space="preserve"> anterior se determina qué</w:t>
      </w:r>
      <w:r w:rsidR="00622085" w:rsidRPr="000C5D6F">
        <w:rPr>
          <w:rFonts w:ascii="Times New Roman" w:hAnsi="Times New Roman" w:cs="Times New Roman"/>
          <w:sz w:val="24"/>
          <w:szCs w:val="24"/>
          <w:lang w:val="es-HN"/>
        </w:rPr>
        <w:t>;</w:t>
      </w:r>
      <w:r w:rsidR="000756B7">
        <w:rPr>
          <w:rFonts w:ascii="Times New Roman" w:hAnsi="Times New Roman" w:cs="Times New Roman"/>
          <w:sz w:val="24"/>
          <w:szCs w:val="24"/>
          <w:lang w:val="es-HN"/>
        </w:rPr>
        <w:t xml:space="preserve"> Solamente el 13% de los informes y reportes sobre disciplina estudiantil está</w:t>
      </w:r>
      <w:r w:rsidR="0001272F">
        <w:rPr>
          <w:rFonts w:ascii="Times New Roman" w:hAnsi="Times New Roman" w:cs="Times New Roman"/>
          <w:sz w:val="24"/>
          <w:szCs w:val="24"/>
          <w:lang w:val="es-HN"/>
        </w:rPr>
        <w:t>n</w:t>
      </w:r>
      <w:r w:rsidR="000756B7">
        <w:rPr>
          <w:rFonts w:ascii="Times New Roman" w:hAnsi="Times New Roman" w:cs="Times New Roman"/>
          <w:sz w:val="24"/>
          <w:szCs w:val="24"/>
          <w:lang w:val="es-HN"/>
        </w:rPr>
        <w:t xml:space="preserve"> siendo entregado a las autoridades competentes del ISJC y que el 87% de estos informes nunca llegan a sus manos</w:t>
      </w:r>
      <w:r w:rsidR="0001272F">
        <w:rPr>
          <w:rFonts w:ascii="Times New Roman" w:hAnsi="Times New Roman" w:cs="Times New Roman"/>
          <w:sz w:val="24"/>
          <w:szCs w:val="24"/>
          <w:lang w:val="es-HN"/>
        </w:rPr>
        <w:t xml:space="preserve">, en </w:t>
      </w:r>
      <w:r w:rsidR="000756B7">
        <w:rPr>
          <w:rFonts w:ascii="Times New Roman" w:hAnsi="Times New Roman" w:cs="Times New Roman"/>
          <w:sz w:val="24"/>
          <w:szCs w:val="24"/>
          <w:lang w:val="es-HN"/>
        </w:rPr>
        <w:t>el área</w:t>
      </w:r>
      <w:r w:rsidR="0001272F">
        <w:rPr>
          <w:rFonts w:ascii="Times New Roman" w:hAnsi="Times New Roman" w:cs="Times New Roman"/>
          <w:sz w:val="24"/>
          <w:szCs w:val="24"/>
          <w:lang w:val="es-HN"/>
        </w:rPr>
        <w:t xml:space="preserve"> 2 del grá</w:t>
      </w:r>
      <w:r w:rsidR="000756B7">
        <w:rPr>
          <w:rFonts w:ascii="Times New Roman" w:hAnsi="Times New Roman" w:cs="Times New Roman"/>
          <w:sz w:val="24"/>
          <w:szCs w:val="24"/>
          <w:lang w:val="es-HN"/>
        </w:rPr>
        <w:t>fico se observa que</w:t>
      </w:r>
      <w:r w:rsidR="0001272F">
        <w:rPr>
          <w:rFonts w:ascii="Times New Roman" w:hAnsi="Times New Roman" w:cs="Times New Roman"/>
          <w:sz w:val="24"/>
          <w:szCs w:val="24"/>
          <w:lang w:val="es-HN"/>
        </w:rPr>
        <w:t>,</w:t>
      </w:r>
      <w:r w:rsidR="000756B7">
        <w:rPr>
          <w:rFonts w:ascii="Times New Roman" w:hAnsi="Times New Roman" w:cs="Times New Roman"/>
          <w:sz w:val="24"/>
          <w:szCs w:val="24"/>
          <w:lang w:val="es-HN"/>
        </w:rPr>
        <w:t xml:space="preserve"> de este 87% de los informes no presentados </w:t>
      </w:r>
      <w:r w:rsidR="0001272F">
        <w:rPr>
          <w:rFonts w:ascii="Times New Roman" w:hAnsi="Times New Roman" w:cs="Times New Roman"/>
          <w:sz w:val="24"/>
          <w:szCs w:val="24"/>
          <w:lang w:val="es-HN"/>
        </w:rPr>
        <w:t>el 73% son considerados como Muy Importantes por parte las autoridades, y según indica el área 3 les gustaría recibirlos en periodos semanales o diarios</w:t>
      </w:r>
    </w:p>
    <w:p w14:paraId="3B616147" w14:textId="2E8BE6E2" w:rsidR="00D03FF4" w:rsidRPr="000C5D6F" w:rsidRDefault="0001272F" w:rsidP="00A57CB2">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 </w:t>
      </w:r>
    </w:p>
    <w:p w14:paraId="21DDB11E" w14:textId="74B2C755" w:rsidR="00D03FF4" w:rsidRDefault="00D03FF4" w:rsidP="006F5822">
      <w:pPr>
        <w:spacing w:line="480" w:lineRule="auto"/>
        <w:rPr>
          <w:rFonts w:ascii="Times New Roman" w:hAnsi="Times New Roman" w:cs="Times New Roman"/>
          <w:b/>
          <w:sz w:val="24"/>
          <w:szCs w:val="24"/>
          <w:lang w:val="es-HN"/>
        </w:rPr>
      </w:pPr>
      <w:r w:rsidRPr="000C5D6F">
        <w:rPr>
          <w:rFonts w:ascii="Times New Roman" w:hAnsi="Times New Roman" w:cs="Times New Roman"/>
          <w:b/>
          <w:sz w:val="24"/>
          <w:szCs w:val="24"/>
          <w:lang w:val="es-HN"/>
        </w:rPr>
        <w:lastRenderedPageBreak/>
        <w:t>Indicador 2</w:t>
      </w:r>
      <w:r w:rsidR="00A57CB2">
        <w:rPr>
          <w:rFonts w:ascii="Times New Roman" w:hAnsi="Times New Roman" w:cs="Times New Roman"/>
          <w:b/>
          <w:sz w:val="24"/>
          <w:szCs w:val="24"/>
          <w:lang w:val="es-HN"/>
        </w:rPr>
        <w:t>.</w:t>
      </w:r>
      <w:r w:rsidRPr="000C5D6F">
        <w:rPr>
          <w:rFonts w:ascii="Times New Roman" w:hAnsi="Times New Roman" w:cs="Times New Roman"/>
          <w:b/>
          <w:sz w:val="24"/>
          <w:szCs w:val="24"/>
          <w:lang w:val="es-HN"/>
        </w:rPr>
        <w:t xml:space="preserve"> </w:t>
      </w:r>
      <w:r w:rsidR="00A57CB2" w:rsidRPr="00A57CB2">
        <w:rPr>
          <w:rFonts w:ascii="Times New Roman" w:hAnsi="Times New Roman" w:cs="Times New Roman"/>
          <w:b/>
          <w:sz w:val="24"/>
          <w:szCs w:val="24"/>
          <w:lang w:val="es-HN"/>
        </w:rPr>
        <w:t>Gestión de Inasistencia</w:t>
      </w:r>
      <w:r w:rsidR="00A57CB2" w:rsidRPr="00A57CB2">
        <w:rPr>
          <w:rFonts w:ascii="Times New Roman" w:hAnsi="Times New Roman" w:cs="Times New Roman"/>
          <w:color w:val="000000" w:themeColor="text1"/>
          <w:sz w:val="24"/>
          <w:szCs w:val="24"/>
        </w:rPr>
        <w:t xml:space="preserve"> </w:t>
      </w:r>
      <w:r w:rsidR="00A57CB2" w:rsidRPr="00A57CB2">
        <w:rPr>
          <w:rFonts w:ascii="Times New Roman" w:hAnsi="Times New Roman" w:cs="Times New Roman"/>
          <w:b/>
          <w:color w:val="000000" w:themeColor="text1"/>
          <w:sz w:val="24"/>
          <w:szCs w:val="24"/>
        </w:rPr>
        <w:t>E</w:t>
      </w:r>
      <w:r w:rsidR="00A57CB2">
        <w:rPr>
          <w:rFonts w:ascii="Times New Roman" w:hAnsi="Times New Roman" w:cs="Times New Roman"/>
          <w:b/>
          <w:color w:val="000000" w:themeColor="text1"/>
          <w:sz w:val="24"/>
          <w:szCs w:val="24"/>
        </w:rPr>
        <w:t>studianti</w:t>
      </w:r>
      <w:r w:rsidR="00A57CB2" w:rsidRPr="00A57CB2">
        <w:rPr>
          <w:rFonts w:ascii="Times New Roman" w:hAnsi="Times New Roman" w:cs="Times New Roman"/>
          <w:b/>
          <w:color w:val="000000" w:themeColor="text1"/>
          <w:sz w:val="24"/>
          <w:szCs w:val="24"/>
        </w:rPr>
        <w:t>l</w:t>
      </w:r>
      <w:r w:rsidR="00A57CB2" w:rsidRPr="00A57CB2">
        <w:rPr>
          <w:rFonts w:ascii="Times New Roman" w:hAnsi="Times New Roman" w:cs="Times New Roman"/>
          <w:b/>
          <w:sz w:val="24"/>
          <w:szCs w:val="24"/>
          <w:lang w:val="es-HN"/>
        </w:rPr>
        <w:t xml:space="preserve"> </w:t>
      </w:r>
    </w:p>
    <w:p w14:paraId="20DAEC12" w14:textId="77777777" w:rsidR="00A57CB2" w:rsidRDefault="00A57CB2" w:rsidP="00A57CB2">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índices de inasistencias estudiantil?</w:t>
      </w:r>
      <w:r w:rsidRPr="00A57CB2">
        <w:rPr>
          <w:rFonts w:ascii="Times New Roman" w:hAnsi="Times New Roman" w:cs="Times New Roman"/>
          <w:color w:val="000000" w:themeColor="text1"/>
          <w:sz w:val="24"/>
          <w:szCs w:val="24"/>
        </w:rPr>
        <w:t xml:space="preserve"> </w:t>
      </w:r>
    </w:p>
    <w:p w14:paraId="2F1052E8" w14:textId="77777777" w:rsidR="00A57CB2" w:rsidRPr="000C5D6F" w:rsidRDefault="00A57CB2" w:rsidP="00A57CB2">
      <w:pPr>
        <w:pStyle w:val="Prrafodelista"/>
        <w:spacing w:line="276" w:lineRule="auto"/>
        <w:ind w:left="0" w:firstLine="708"/>
        <w:rPr>
          <w:rFonts w:ascii="Times New Roman" w:hAnsi="Times New Roman" w:cs="Times New Roman"/>
          <w:sz w:val="24"/>
          <w:szCs w:val="24"/>
          <w:lang w:val="es-HN"/>
        </w:rPr>
      </w:pPr>
      <w:r>
        <w:rPr>
          <w:rFonts w:ascii="Times New Roman" w:hAnsi="Times New Roman" w:cs="Times New Roman"/>
          <w:color w:val="000000" w:themeColor="text1"/>
          <w:sz w:val="24"/>
          <w:szCs w:val="24"/>
        </w:rPr>
        <w:t>¿Cuál es la periodicidad de la inasistencia por estudiante?</w:t>
      </w:r>
    </w:p>
    <w:p w14:paraId="6ECBBB96" w14:textId="1A19B831" w:rsidR="00A57CB2" w:rsidRDefault="00A57CB2" w:rsidP="00A57CB2">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¿Cuáles es la periodicidad de la inasistencia por grado y sección? </w:t>
      </w:r>
    </w:p>
    <w:p w14:paraId="50E09AF2" w14:textId="556A3424" w:rsidR="00622085" w:rsidRPr="000C5D6F" w:rsidRDefault="00622085"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sidR="00A57CB2">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1CAC8245" w14:textId="30AD96E4" w:rsidR="00A57CB2" w:rsidRDefault="00A57CB2" w:rsidP="00A57CB2">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Gráfico 2. Resultados de la investigación sobre los informes de Inasistencia Estudiantil</w:t>
      </w:r>
      <w:r w:rsidR="0034416F">
        <w:rPr>
          <w:rFonts w:ascii="Times New Roman" w:hAnsi="Times New Roman" w:cs="Times New Roman"/>
          <w:sz w:val="24"/>
          <w:szCs w:val="24"/>
          <w:lang w:val="es-HN"/>
        </w:rPr>
        <w:t>.</w:t>
      </w:r>
    </w:p>
    <w:p w14:paraId="53A527F4" w14:textId="0C71D7A0" w:rsidR="00622085" w:rsidRDefault="00A57CB2" w:rsidP="00A57CB2">
      <w:pPr>
        <w:spacing w:line="240" w:lineRule="auto"/>
        <w:ind w:left="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lang w:val="es-HN"/>
        </w:rPr>
        <w:t xml:space="preserve"> </w:t>
      </w:r>
      <w:r w:rsidRPr="00A57C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7CB2">
        <w:rPr>
          <w:rFonts w:ascii="Times New Roman" w:hAnsi="Times New Roman" w:cs="Times New Roman"/>
          <w:noProof/>
          <w:sz w:val="24"/>
          <w:szCs w:val="24"/>
          <w:lang w:val="en-US"/>
        </w:rPr>
        <w:drawing>
          <wp:inline distT="0" distB="0" distL="0" distR="0" wp14:anchorId="78FD9A20" wp14:editId="42818812">
            <wp:extent cx="3060000" cy="1833799"/>
            <wp:effectExtent l="57150" t="57150" r="121920" b="109855"/>
            <wp:docPr id="8" name="Imagen 8" descr="C:\Users\Admin\Pictures\graficos\gra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graficos\grafico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0000" cy="183379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1FAA704" w14:textId="5A332845" w:rsidR="00622085" w:rsidRPr="000C5D6F" w:rsidRDefault="00A57CB2" w:rsidP="00A57CB2">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07E60319" w14:textId="13A4887E" w:rsidR="00622085" w:rsidRDefault="00F556DF" w:rsidP="00F556DF">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00622085" w:rsidRPr="000C5D6F">
        <w:rPr>
          <w:rFonts w:ascii="Times New Roman" w:hAnsi="Times New Roman" w:cs="Times New Roman"/>
          <w:sz w:val="24"/>
          <w:szCs w:val="24"/>
          <w:lang w:val="es-HN"/>
        </w:rPr>
        <w:t xml:space="preserve"> </w:t>
      </w:r>
      <w:r w:rsidR="00A57CB2">
        <w:rPr>
          <w:rFonts w:ascii="Times New Roman" w:hAnsi="Times New Roman" w:cs="Times New Roman"/>
          <w:sz w:val="24"/>
          <w:szCs w:val="24"/>
          <w:lang w:val="es-HN"/>
        </w:rPr>
        <w:t xml:space="preserve">los resultados expresados en el gráfico </w:t>
      </w:r>
      <w:r w:rsidR="00622085" w:rsidRPr="000C5D6F">
        <w:rPr>
          <w:rFonts w:ascii="Times New Roman" w:hAnsi="Times New Roman" w:cs="Times New Roman"/>
          <w:sz w:val="24"/>
          <w:szCs w:val="24"/>
          <w:lang w:val="es-HN"/>
        </w:rPr>
        <w:t>anterior se determina qué;</w:t>
      </w:r>
      <w:r w:rsidR="0083313B">
        <w:rPr>
          <w:rFonts w:ascii="Times New Roman" w:hAnsi="Times New Roman" w:cs="Times New Roman"/>
          <w:sz w:val="24"/>
          <w:szCs w:val="24"/>
          <w:lang w:val="es-HN"/>
        </w:rPr>
        <w:t xml:space="preserve"> Según el área 1</w:t>
      </w:r>
      <w:r w:rsidR="00F77E32">
        <w:rPr>
          <w:rFonts w:ascii="Times New Roman" w:hAnsi="Times New Roman" w:cs="Times New Roman"/>
          <w:sz w:val="24"/>
          <w:szCs w:val="24"/>
          <w:lang w:val="es-HN"/>
        </w:rPr>
        <w:t>,</w:t>
      </w:r>
      <w:r w:rsidR="0083313B">
        <w:rPr>
          <w:rFonts w:ascii="Times New Roman" w:hAnsi="Times New Roman" w:cs="Times New Roman"/>
          <w:sz w:val="24"/>
          <w:szCs w:val="24"/>
          <w:lang w:val="es-HN"/>
        </w:rPr>
        <w:t xml:space="preserve"> solamente el 23% de los informes </w:t>
      </w:r>
      <w:r w:rsidR="00F77E32">
        <w:rPr>
          <w:rFonts w:ascii="Times New Roman" w:hAnsi="Times New Roman" w:cs="Times New Roman"/>
          <w:sz w:val="24"/>
          <w:szCs w:val="24"/>
          <w:lang w:val="es-HN"/>
        </w:rPr>
        <w:t>sobre la inasistencia estudiantil</w:t>
      </w:r>
      <w:r w:rsidR="0083313B">
        <w:rPr>
          <w:rFonts w:ascii="Times New Roman" w:hAnsi="Times New Roman" w:cs="Times New Roman"/>
          <w:sz w:val="24"/>
          <w:szCs w:val="24"/>
          <w:lang w:val="es-HN"/>
        </w:rPr>
        <w:t xml:space="preserve"> llega</w:t>
      </w:r>
      <w:r w:rsidR="00F77E32">
        <w:rPr>
          <w:rFonts w:ascii="Times New Roman" w:hAnsi="Times New Roman" w:cs="Times New Roman"/>
          <w:sz w:val="24"/>
          <w:szCs w:val="24"/>
          <w:lang w:val="es-HN"/>
        </w:rPr>
        <w:t>n</w:t>
      </w:r>
      <w:r w:rsidR="0083313B">
        <w:rPr>
          <w:rFonts w:ascii="Times New Roman" w:hAnsi="Times New Roman" w:cs="Times New Roman"/>
          <w:sz w:val="24"/>
          <w:szCs w:val="24"/>
          <w:lang w:val="es-HN"/>
        </w:rPr>
        <w:t xml:space="preserve"> a manos de las autoridades competentes</w:t>
      </w:r>
      <w:r w:rsidR="00F77E32">
        <w:rPr>
          <w:rFonts w:ascii="Times New Roman" w:hAnsi="Times New Roman" w:cs="Times New Roman"/>
          <w:sz w:val="24"/>
          <w:szCs w:val="24"/>
          <w:lang w:val="es-HN"/>
        </w:rPr>
        <w:t>,</w:t>
      </w:r>
      <w:r w:rsidR="0083313B">
        <w:rPr>
          <w:rFonts w:ascii="Times New Roman" w:hAnsi="Times New Roman" w:cs="Times New Roman"/>
          <w:sz w:val="24"/>
          <w:szCs w:val="24"/>
          <w:lang w:val="es-HN"/>
        </w:rPr>
        <w:t xml:space="preserve"> y que el 77%</w:t>
      </w:r>
      <w:r w:rsidR="00F77E32">
        <w:rPr>
          <w:rFonts w:ascii="Times New Roman" w:hAnsi="Times New Roman" w:cs="Times New Roman"/>
          <w:sz w:val="24"/>
          <w:szCs w:val="24"/>
          <w:lang w:val="es-HN"/>
        </w:rPr>
        <w:t xml:space="preserve"> de los informes necesarios sobre la disciplina nos son presentados. El área 2 muestra que, de los informes no presentados, el 57% son considerados por las autoridades como Muy importantes y un 26% como importante. El área 3 muestra la frecuencia con la cual les gustaría recibir estos informes faltantes, siendo diario y semanal los más seleccionados. </w:t>
      </w:r>
    </w:p>
    <w:p w14:paraId="55F628B0" w14:textId="63742E50" w:rsidR="004E7137" w:rsidRDefault="004E7137" w:rsidP="004E7137">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3.</w:t>
      </w:r>
      <w:r w:rsidRPr="000C5D6F">
        <w:rPr>
          <w:rFonts w:ascii="Times New Roman" w:hAnsi="Times New Roman" w:cs="Times New Roman"/>
          <w:b/>
          <w:sz w:val="24"/>
          <w:szCs w:val="24"/>
          <w:lang w:val="es-HN"/>
        </w:rPr>
        <w:t xml:space="preserve"> </w:t>
      </w:r>
      <w:r w:rsidRPr="004E7137">
        <w:rPr>
          <w:rFonts w:ascii="Times New Roman" w:hAnsi="Times New Roman" w:cs="Times New Roman"/>
          <w:b/>
          <w:sz w:val="24"/>
          <w:szCs w:val="24"/>
          <w:lang w:val="es-HN"/>
        </w:rPr>
        <w:t>Gestión Académica Estudiantil</w:t>
      </w:r>
    </w:p>
    <w:p w14:paraId="27934308" w14:textId="77777777" w:rsidR="004E7137" w:rsidRDefault="004E7137" w:rsidP="004E7137">
      <w:pPr>
        <w:pStyle w:val="Prrafodelista"/>
        <w:spacing w:line="276"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académico de cada grado y sección?</w:t>
      </w:r>
    </w:p>
    <w:p w14:paraId="57C95D04" w14:textId="1AFF8A4D" w:rsidR="004E7137" w:rsidRDefault="004E7137" w:rsidP="004E7137">
      <w:pPr>
        <w:pStyle w:val="Prrafodelista"/>
        <w:spacing w:line="276"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progreso académico entre parciales?</w:t>
      </w:r>
      <w:r>
        <w:rPr>
          <w:rFonts w:ascii="Times New Roman" w:hAnsi="Times New Roman" w:cs="Times New Roman"/>
          <w:color w:val="000000" w:themeColor="text1"/>
          <w:sz w:val="24"/>
          <w:szCs w:val="24"/>
        </w:rPr>
        <w:br/>
        <w:t>¿Cuáles con las asignaturas con más índice de reprobación?</w:t>
      </w:r>
      <w:r>
        <w:rPr>
          <w:rFonts w:ascii="Times New Roman" w:hAnsi="Times New Roman" w:cs="Times New Roman"/>
          <w:color w:val="000000" w:themeColor="text1"/>
          <w:sz w:val="24"/>
          <w:szCs w:val="24"/>
        </w:rPr>
        <w:br/>
        <w:t>¿Cuáles son los estudiantes con más mayor y menor nivel académico?</w:t>
      </w:r>
    </w:p>
    <w:p w14:paraId="1BF588FA" w14:textId="7E6BABEC" w:rsidR="004E7137" w:rsidRDefault="004E7137" w:rsidP="004E7137">
      <w:pPr>
        <w:pStyle w:val="Prrafodelista"/>
        <w:spacing w:line="276" w:lineRule="auto"/>
        <w:ind w:left="0"/>
        <w:rPr>
          <w:rFonts w:ascii="Times New Roman" w:hAnsi="Times New Roman" w:cs="Times New Roman"/>
          <w:color w:val="000000" w:themeColor="text1"/>
          <w:sz w:val="24"/>
          <w:szCs w:val="24"/>
        </w:rPr>
      </w:pPr>
    </w:p>
    <w:p w14:paraId="74FE1EA5" w14:textId="77777777" w:rsidR="004E7137" w:rsidRPr="000C5D6F" w:rsidRDefault="004E7137" w:rsidP="004E7137">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53EA968D" w14:textId="3C54B77A" w:rsidR="004E7137" w:rsidRDefault="004E7137" w:rsidP="004E7137">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3. </w:t>
      </w:r>
      <w:r w:rsidR="0034416F">
        <w:rPr>
          <w:rFonts w:ascii="Times New Roman" w:hAnsi="Times New Roman" w:cs="Times New Roman"/>
          <w:sz w:val="24"/>
          <w:szCs w:val="24"/>
          <w:lang w:val="es-HN"/>
        </w:rPr>
        <w:t>Resultados de la investigación sobre los informes Académicos Estudiantiles.</w:t>
      </w:r>
    </w:p>
    <w:p w14:paraId="33D9B1C4" w14:textId="00625AFF" w:rsidR="0034416F" w:rsidRDefault="0034416F" w:rsidP="004E7137">
      <w:pPr>
        <w:spacing w:line="240" w:lineRule="auto"/>
        <w:ind w:left="708"/>
        <w:jc w:val="center"/>
        <w:rPr>
          <w:rFonts w:ascii="Times New Roman" w:hAnsi="Times New Roman" w:cs="Times New Roman"/>
          <w:sz w:val="24"/>
          <w:szCs w:val="24"/>
          <w:lang w:val="es-HN"/>
        </w:rPr>
      </w:pPr>
      <w:r w:rsidRPr="0034416F">
        <w:rPr>
          <w:rFonts w:ascii="Times New Roman" w:hAnsi="Times New Roman" w:cs="Times New Roman"/>
          <w:noProof/>
          <w:sz w:val="24"/>
          <w:szCs w:val="24"/>
          <w:lang w:val="en-US"/>
        </w:rPr>
        <w:drawing>
          <wp:inline distT="0" distB="0" distL="0" distR="0" wp14:anchorId="2585C672" wp14:editId="6F594F72">
            <wp:extent cx="3060000" cy="1836705"/>
            <wp:effectExtent l="57150" t="57150" r="121920" b="106680"/>
            <wp:docPr id="10" name="Imagen 10" descr="C:\Users\Admin\Pictures\graficos\grafi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graficos\grafico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0000" cy="183670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99E8DBD" w14:textId="7CDEAAFF" w:rsidR="004E7137" w:rsidRDefault="004E7137" w:rsidP="004E7137">
      <w:pPr>
        <w:spacing w:line="240" w:lineRule="auto"/>
        <w:ind w:left="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lang w:val="es-HN"/>
        </w:rPr>
        <w:t xml:space="preserve"> </w:t>
      </w:r>
      <w:r w:rsidRPr="00A57C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2B088CB" w14:textId="77777777" w:rsidR="004E7137" w:rsidRPr="000C5D6F" w:rsidRDefault="004E7137" w:rsidP="004E7137">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7353A673" w14:textId="2F337DDE" w:rsidR="009B7832" w:rsidRDefault="009B7832" w:rsidP="009B7832">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37% de los informes sobre el rendimiento académico estudiantil llegan a manos de las autoridades competentes, y que el 63% de los informes necesarios sobre rendimiento académico nos son presentados. El área 2 muestra que, de los informes no presentados, el 100% son considerados por las autoridades como Muy importantes. El área 3 muestra la frecuencia con la cual les gustaría recibir estos informes faltantes, siendo mensuales y por parcial los más seleccionados. </w:t>
      </w:r>
    </w:p>
    <w:p w14:paraId="6E99DB69" w14:textId="2F90E50A" w:rsidR="00DE2CCB" w:rsidRDefault="00DE2CCB" w:rsidP="00DE2CCB">
      <w:pPr>
        <w:spacing w:line="480" w:lineRule="auto"/>
        <w:rPr>
          <w:rFonts w:ascii="Times New Roman" w:hAnsi="Times New Roman" w:cs="Times New Roman"/>
          <w:b/>
          <w:sz w:val="24"/>
          <w:szCs w:val="24"/>
          <w:lang w:val="es-HN"/>
        </w:rPr>
      </w:pPr>
      <w:r>
        <w:rPr>
          <w:rFonts w:ascii="Times New Roman" w:hAnsi="Times New Roman" w:cs="Times New Roman"/>
          <w:b/>
          <w:sz w:val="24"/>
          <w:szCs w:val="24"/>
          <w:lang w:val="es-HN"/>
        </w:rPr>
        <w:t>Indicador 4.</w:t>
      </w:r>
      <w:r w:rsidRPr="000C5D6F">
        <w:rPr>
          <w:rFonts w:ascii="Times New Roman" w:hAnsi="Times New Roman" w:cs="Times New Roman"/>
          <w:b/>
          <w:sz w:val="24"/>
          <w:szCs w:val="24"/>
          <w:lang w:val="es-HN"/>
        </w:rPr>
        <w:t xml:space="preserve"> </w:t>
      </w:r>
      <w:r w:rsidRPr="00DE2CCB">
        <w:rPr>
          <w:rFonts w:ascii="Times New Roman" w:hAnsi="Times New Roman" w:cs="Times New Roman"/>
          <w:b/>
          <w:sz w:val="24"/>
          <w:szCs w:val="24"/>
          <w:lang w:val="es-HN"/>
        </w:rPr>
        <w:t>Gestión de Satisfacción Est</w:t>
      </w:r>
      <w:r>
        <w:rPr>
          <w:rFonts w:ascii="Times New Roman" w:hAnsi="Times New Roman" w:cs="Times New Roman"/>
          <w:b/>
          <w:sz w:val="24"/>
          <w:szCs w:val="24"/>
          <w:lang w:val="es-HN"/>
        </w:rPr>
        <w:t>udianti</w:t>
      </w:r>
      <w:r w:rsidRPr="00DE2CCB">
        <w:rPr>
          <w:rFonts w:ascii="Times New Roman" w:hAnsi="Times New Roman" w:cs="Times New Roman"/>
          <w:b/>
          <w:sz w:val="24"/>
          <w:szCs w:val="24"/>
          <w:lang w:val="es-HN"/>
        </w:rPr>
        <w:t>l</w:t>
      </w:r>
    </w:p>
    <w:p w14:paraId="1334E551" w14:textId="32545B18" w:rsidR="00DE2CCB" w:rsidRDefault="00DE2CCB" w:rsidP="00DE2CCB">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¿Qué nivel de satisfacción estudiantil existe en el  ISJC?</w:t>
      </w:r>
      <w:r>
        <w:rPr>
          <w:rFonts w:ascii="Times New Roman" w:hAnsi="Times New Roman" w:cs="Times New Roman"/>
          <w:color w:val="000000" w:themeColor="text1"/>
          <w:sz w:val="24"/>
          <w:szCs w:val="24"/>
        </w:rPr>
        <w:br/>
        <w:t>¿Cómo perciben los estudiantes el trato del docente?</w:t>
      </w:r>
      <w:r>
        <w:rPr>
          <w:rFonts w:ascii="Times New Roman" w:hAnsi="Times New Roman" w:cs="Times New Roman"/>
          <w:color w:val="000000" w:themeColor="text1"/>
          <w:sz w:val="24"/>
          <w:szCs w:val="24"/>
        </w:rPr>
        <w:br/>
        <w:t>¿Cómo sienten</w:t>
      </w:r>
      <w:r w:rsidR="00474533">
        <w:rPr>
          <w:rFonts w:ascii="Times New Roman" w:hAnsi="Times New Roman" w:cs="Times New Roman"/>
          <w:color w:val="000000" w:themeColor="text1"/>
          <w:sz w:val="24"/>
          <w:szCs w:val="24"/>
        </w:rPr>
        <w:t xml:space="preserve"> los estudiantes</w:t>
      </w:r>
      <w:r>
        <w:rPr>
          <w:rFonts w:ascii="Times New Roman" w:hAnsi="Times New Roman" w:cs="Times New Roman"/>
          <w:color w:val="000000" w:themeColor="text1"/>
          <w:sz w:val="24"/>
          <w:szCs w:val="24"/>
        </w:rPr>
        <w:t xml:space="preserve"> el ambiente estudiantil?</w:t>
      </w:r>
      <w:r>
        <w:rPr>
          <w:rFonts w:ascii="Times New Roman" w:hAnsi="Times New Roman" w:cs="Times New Roman"/>
          <w:color w:val="000000" w:themeColor="text1"/>
          <w:sz w:val="24"/>
          <w:szCs w:val="24"/>
        </w:rPr>
        <w:br/>
        <w:t>¿Desea</w:t>
      </w:r>
      <w:r w:rsidR="00474533">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 xml:space="preserve"> </w:t>
      </w:r>
      <w:r w:rsidR="00474533">
        <w:rPr>
          <w:rFonts w:ascii="Times New Roman" w:hAnsi="Times New Roman" w:cs="Times New Roman"/>
          <w:color w:val="000000" w:themeColor="text1"/>
          <w:sz w:val="24"/>
          <w:szCs w:val="24"/>
        </w:rPr>
        <w:t xml:space="preserve">los estudiantes </w:t>
      </w:r>
      <w:r>
        <w:rPr>
          <w:rFonts w:ascii="Times New Roman" w:hAnsi="Times New Roman" w:cs="Times New Roman"/>
          <w:color w:val="000000" w:themeColor="text1"/>
          <w:sz w:val="24"/>
          <w:szCs w:val="24"/>
        </w:rPr>
        <w:t>continuar sus estudios en él ISJC?</w:t>
      </w:r>
    </w:p>
    <w:p w14:paraId="68289940" w14:textId="77777777" w:rsidR="00DE2CCB" w:rsidRPr="000C5D6F" w:rsidRDefault="00DE2CCB" w:rsidP="00DE2CCB">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788C19F1" w14:textId="7727F797" w:rsidR="00DE2CCB" w:rsidRDefault="00DE2CCB" w:rsidP="00ED789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lastRenderedPageBreak/>
        <w:t xml:space="preserve">Gráfico </w:t>
      </w:r>
      <w:r w:rsidR="00A356AB">
        <w:rPr>
          <w:rFonts w:ascii="Times New Roman" w:hAnsi="Times New Roman" w:cs="Times New Roman"/>
          <w:sz w:val="24"/>
          <w:szCs w:val="24"/>
          <w:lang w:val="es-HN"/>
        </w:rPr>
        <w:t>4</w:t>
      </w:r>
      <w:r>
        <w:rPr>
          <w:rFonts w:ascii="Times New Roman" w:hAnsi="Times New Roman" w:cs="Times New Roman"/>
          <w:sz w:val="24"/>
          <w:szCs w:val="24"/>
          <w:lang w:val="es-HN"/>
        </w:rPr>
        <w:t xml:space="preserve">. Resultados de la investigación </w:t>
      </w:r>
      <w:r w:rsidR="00495A09">
        <w:rPr>
          <w:rFonts w:ascii="Times New Roman" w:hAnsi="Times New Roman" w:cs="Times New Roman"/>
          <w:sz w:val="24"/>
          <w:szCs w:val="24"/>
          <w:lang w:val="es-HN"/>
        </w:rPr>
        <w:t xml:space="preserve">sobre </w:t>
      </w:r>
      <w:r w:rsidR="00E64B2E">
        <w:rPr>
          <w:rFonts w:ascii="Times New Roman" w:hAnsi="Times New Roman" w:cs="Times New Roman"/>
          <w:sz w:val="24"/>
          <w:szCs w:val="24"/>
          <w:lang w:val="es-HN"/>
        </w:rPr>
        <w:t xml:space="preserve">informes de </w:t>
      </w:r>
      <w:r w:rsidR="00495A09">
        <w:rPr>
          <w:rFonts w:ascii="Times New Roman" w:hAnsi="Times New Roman" w:cs="Times New Roman"/>
          <w:sz w:val="24"/>
          <w:szCs w:val="24"/>
          <w:lang w:val="es-HN"/>
        </w:rPr>
        <w:t>Satisfacción</w:t>
      </w:r>
      <w:r>
        <w:rPr>
          <w:rFonts w:ascii="Times New Roman" w:hAnsi="Times New Roman" w:cs="Times New Roman"/>
          <w:sz w:val="24"/>
          <w:szCs w:val="24"/>
          <w:lang w:val="es-HN"/>
        </w:rPr>
        <w:t xml:space="preserve"> </w:t>
      </w:r>
      <w:r w:rsidR="00495A09">
        <w:rPr>
          <w:rFonts w:ascii="Times New Roman" w:hAnsi="Times New Roman" w:cs="Times New Roman"/>
          <w:sz w:val="24"/>
          <w:szCs w:val="24"/>
          <w:lang w:val="es-HN"/>
        </w:rPr>
        <w:t>Es</w:t>
      </w:r>
      <w:r>
        <w:rPr>
          <w:rFonts w:ascii="Times New Roman" w:hAnsi="Times New Roman" w:cs="Times New Roman"/>
          <w:sz w:val="24"/>
          <w:szCs w:val="24"/>
          <w:lang w:val="es-HN"/>
        </w:rPr>
        <w:t>tudiantil.</w:t>
      </w:r>
    </w:p>
    <w:p w14:paraId="31CC2FC2" w14:textId="05A38C38" w:rsidR="00DE2CCB" w:rsidRPr="00ED789D" w:rsidRDefault="00DE2CCB" w:rsidP="00ED789D">
      <w:pPr>
        <w:spacing w:line="240" w:lineRule="auto"/>
        <w:ind w:left="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lang w:val="es-HN"/>
        </w:rPr>
        <w:t xml:space="preserve"> </w:t>
      </w:r>
      <w:r w:rsidRPr="00A57C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F2D4CE9" w14:textId="77777777" w:rsidR="00ED789D" w:rsidRDefault="00ED789D" w:rsidP="00ED789D">
      <w:pPr>
        <w:spacing w:line="240" w:lineRule="auto"/>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554A2DF5" wp14:editId="5F354074">
            <wp:extent cx="3060000" cy="1829598"/>
            <wp:effectExtent l="57150" t="57150" r="121920" b="1136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o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0000" cy="1829598"/>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150ED0A" w14:textId="005DB93E" w:rsidR="00DE2CCB" w:rsidRDefault="00DE2CCB" w:rsidP="00ED789D">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69822BE" w14:textId="77777777" w:rsidR="00ED789D" w:rsidRPr="000C5D6F" w:rsidRDefault="00ED789D" w:rsidP="00ED789D">
      <w:pPr>
        <w:spacing w:line="240" w:lineRule="auto"/>
        <w:jc w:val="center"/>
        <w:rPr>
          <w:rFonts w:ascii="Times New Roman" w:hAnsi="Times New Roman" w:cs="Times New Roman"/>
          <w:sz w:val="24"/>
          <w:szCs w:val="24"/>
          <w:lang w:val="es-HN"/>
        </w:rPr>
      </w:pPr>
    </w:p>
    <w:p w14:paraId="18A237A8" w14:textId="08A7D286" w:rsidR="00DE2CCB" w:rsidRDefault="00DE2CCB" w:rsidP="00DE2CCB">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ED789D">
        <w:rPr>
          <w:rFonts w:ascii="Times New Roman" w:hAnsi="Times New Roman" w:cs="Times New Roman"/>
          <w:sz w:val="24"/>
          <w:szCs w:val="24"/>
          <w:lang w:val="es-HN"/>
        </w:rPr>
        <w:t xml:space="preserve"> solamente el 1</w:t>
      </w:r>
      <w:r>
        <w:rPr>
          <w:rFonts w:ascii="Times New Roman" w:hAnsi="Times New Roman" w:cs="Times New Roman"/>
          <w:sz w:val="24"/>
          <w:szCs w:val="24"/>
          <w:lang w:val="es-HN"/>
        </w:rPr>
        <w:t xml:space="preserve">3% de los informes sobre la </w:t>
      </w:r>
      <w:r w:rsidR="00ED789D">
        <w:rPr>
          <w:rFonts w:ascii="Times New Roman" w:hAnsi="Times New Roman" w:cs="Times New Roman"/>
          <w:sz w:val="24"/>
          <w:szCs w:val="24"/>
          <w:lang w:val="es-HN"/>
        </w:rPr>
        <w:t>satisfacción</w:t>
      </w:r>
      <w:r>
        <w:rPr>
          <w:rFonts w:ascii="Times New Roman" w:hAnsi="Times New Roman" w:cs="Times New Roman"/>
          <w:sz w:val="24"/>
          <w:szCs w:val="24"/>
          <w:lang w:val="es-HN"/>
        </w:rPr>
        <w:t xml:space="preserve"> estudiantil llegan a manos de las autoridades competentes,</w:t>
      </w:r>
      <w:r w:rsidR="00ED789D">
        <w:rPr>
          <w:rFonts w:ascii="Times New Roman" w:hAnsi="Times New Roman" w:cs="Times New Roman"/>
          <w:sz w:val="24"/>
          <w:szCs w:val="24"/>
          <w:lang w:val="es-HN"/>
        </w:rPr>
        <w:t xml:space="preserve"> y que el 8</w:t>
      </w:r>
      <w:r>
        <w:rPr>
          <w:rFonts w:ascii="Times New Roman" w:hAnsi="Times New Roman" w:cs="Times New Roman"/>
          <w:sz w:val="24"/>
          <w:szCs w:val="24"/>
          <w:lang w:val="es-HN"/>
        </w:rPr>
        <w:t xml:space="preserve">7% de los informes necesarios </w:t>
      </w:r>
      <w:r w:rsidR="00ED789D">
        <w:rPr>
          <w:rFonts w:ascii="Times New Roman" w:hAnsi="Times New Roman" w:cs="Times New Roman"/>
          <w:sz w:val="24"/>
          <w:szCs w:val="24"/>
          <w:lang w:val="es-HN"/>
        </w:rPr>
        <w:t xml:space="preserve">sobre esta área </w:t>
      </w:r>
      <w:r>
        <w:rPr>
          <w:rFonts w:ascii="Times New Roman" w:hAnsi="Times New Roman" w:cs="Times New Roman"/>
          <w:sz w:val="24"/>
          <w:szCs w:val="24"/>
          <w:lang w:val="es-HN"/>
        </w:rPr>
        <w:t xml:space="preserve">nos son presentados. El área 2 muestra que, de los informes no presentados, </w:t>
      </w:r>
      <w:r w:rsidR="00ED789D">
        <w:rPr>
          <w:rFonts w:ascii="Times New Roman" w:hAnsi="Times New Roman" w:cs="Times New Roman"/>
          <w:sz w:val="24"/>
          <w:szCs w:val="24"/>
          <w:lang w:val="es-HN"/>
        </w:rPr>
        <w:t xml:space="preserve">el </w:t>
      </w:r>
      <w:r>
        <w:rPr>
          <w:rFonts w:ascii="Times New Roman" w:hAnsi="Times New Roman" w:cs="Times New Roman"/>
          <w:sz w:val="24"/>
          <w:szCs w:val="24"/>
          <w:lang w:val="es-HN"/>
        </w:rPr>
        <w:t>7</w:t>
      </w:r>
      <w:r w:rsidR="00ED789D">
        <w:rPr>
          <w:rFonts w:ascii="Times New Roman" w:hAnsi="Times New Roman" w:cs="Times New Roman"/>
          <w:sz w:val="24"/>
          <w:szCs w:val="24"/>
          <w:lang w:val="es-HN"/>
        </w:rPr>
        <w:t>3</w:t>
      </w:r>
      <w:r>
        <w:rPr>
          <w:rFonts w:ascii="Times New Roman" w:hAnsi="Times New Roman" w:cs="Times New Roman"/>
          <w:sz w:val="24"/>
          <w:szCs w:val="24"/>
          <w:lang w:val="es-HN"/>
        </w:rPr>
        <w:t>% son considerados por las autoridades como M</w:t>
      </w:r>
      <w:r w:rsidR="00ED789D">
        <w:rPr>
          <w:rFonts w:ascii="Times New Roman" w:hAnsi="Times New Roman" w:cs="Times New Roman"/>
          <w:sz w:val="24"/>
          <w:szCs w:val="24"/>
          <w:lang w:val="es-HN"/>
        </w:rPr>
        <w:t>uy importantes y un 27</w:t>
      </w:r>
      <w:r>
        <w:rPr>
          <w:rFonts w:ascii="Times New Roman" w:hAnsi="Times New Roman" w:cs="Times New Roman"/>
          <w:sz w:val="24"/>
          <w:szCs w:val="24"/>
          <w:lang w:val="es-HN"/>
        </w:rPr>
        <w:t xml:space="preserve">% como importante. El área 3 muestra la frecuencia con la cual les gustaría recibir estos informes faltantes, siendo </w:t>
      </w:r>
      <w:r w:rsidR="00ED789D">
        <w:rPr>
          <w:rFonts w:ascii="Times New Roman" w:hAnsi="Times New Roman" w:cs="Times New Roman"/>
          <w:sz w:val="24"/>
          <w:szCs w:val="24"/>
          <w:lang w:val="es-HN"/>
        </w:rPr>
        <w:t>mensual</w:t>
      </w:r>
      <w:r>
        <w:rPr>
          <w:rFonts w:ascii="Times New Roman" w:hAnsi="Times New Roman" w:cs="Times New Roman"/>
          <w:sz w:val="24"/>
          <w:szCs w:val="24"/>
          <w:lang w:val="es-HN"/>
        </w:rPr>
        <w:t xml:space="preserve"> y semanal los más seleccionados. </w:t>
      </w:r>
    </w:p>
    <w:p w14:paraId="73856B6B" w14:textId="4EC686CC" w:rsidR="00193A70" w:rsidRDefault="00193A70" w:rsidP="00193A70">
      <w:pPr>
        <w:spacing w:line="480" w:lineRule="auto"/>
        <w:rPr>
          <w:rFonts w:ascii="Times New Roman" w:hAnsi="Times New Roman" w:cs="Times New Roman"/>
          <w:b/>
          <w:sz w:val="24"/>
          <w:szCs w:val="24"/>
          <w:lang w:val="es-HN"/>
        </w:rPr>
      </w:pPr>
      <w:r>
        <w:rPr>
          <w:rFonts w:ascii="Times New Roman" w:hAnsi="Times New Roman" w:cs="Times New Roman"/>
          <w:color w:val="000000" w:themeColor="text1"/>
          <w:sz w:val="24"/>
          <w:szCs w:val="24"/>
          <w:lang w:val="es-HN"/>
        </w:rPr>
        <w:tab/>
      </w:r>
      <w:r>
        <w:rPr>
          <w:rFonts w:ascii="Times New Roman" w:hAnsi="Times New Roman" w:cs="Times New Roman"/>
          <w:b/>
          <w:sz w:val="24"/>
          <w:szCs w:val="24"/>
          <w:lang w:val="es-HN"/>
        </w:rPr>
        <w:t>Indicador 5.</w:t>
      </w:r>
      <w:r w:rsidRPr="000C5D6F">
        <w:rPr>
          <w:rFonts w:ascii="Times New Roman" w:hAnsi="Times New Roman" w:cs="Times New Roman"/>
          <w:b/>
          <w:sz w:val="24"/>
          <w:szCs w:val="24"/>
          <w:lang w:val="es-HN"/>
        </w:rPr>
        <w:t xml:space="preserve"> </w:t>
      </w:r>
      <w:r w:rsidRPr="00193A70">
        <w:rPr>
          <w:rFonts w:ascii="Times New Roman" w:hAnsi="Times New Roman" w:cs="Times New Roman"/>
          <w:b/>
          <w:sz w:val="24"/>
          <w:szCs w:val="24"/>
          <w:lang w:val="es-HN"/>
        </w:rPr>
        <w:t>Gestión</w:t>
      </w:r>
      <w:r>
        <w:rPr>
          <w:rFonts w:ascii="Times New Roman" w:hAnsi="Times New Roman" w:cs="Times New Roman"/>
          <w:b/>
          <w:sz w:val="24"/>
          <w:szCs w:val="24"/>
          <w:lang w:val="es-HN"/>
        </w:rPr>
        <w:t xml:space="preserve"> de</w:t>
      </w:r>
      <w:r w:rsidRPr="00193A70">
        <w:rPr>
          <w:rFonts w:ascii="Times New Roman" w:hAnsi="Times New Roman" w:cs="Times New Roman"/>
          <w:b/>
          <w:sz w:val="24"/>
          <w:szCs w:val="24"/>
          <w:lang w:val="es-HN"/>
        </w:rPr>
        <w:t xml:space="preserve"> Llegadas Tardías</w:t>
      </w:r>
      <w:r>
        <w:rPr>
          <w:rFonts w:ascii="Times New Roman" w:hAnsi="Times New Roman" w:cs="Times New Roman"/>
          <w:b/>
          <w:sz w:val="24"/>
          <w:szCs w:val="24"/>
          <w:lang w:val="es-HN"/>
        </w:rPr>
        <w:t xml:space="preserve"> Estudianti</w:t>
      </w:r>
      <w:r w:rsidRPr="00193A70">
        <w:rPr>
          <w:rFonts w:ascii="Times New Roman" w:hAnsi="Times New Roman" w:cs="Times New Roman"/>
          <w:b/>
          <w:sz w:val="24"/>
          <w:szCs w:val="24"/>
          <w:lang w:val="es-HN"/>
        </w:rPr>
        <w:t>l</w:t>
      </w:r>
      <w:r>
        <w:rPr>
          <w:rFonts w:ascii="Times New Roman" w:hAnsi="Times New Roman" w:cs="Times New Roman"/>
          <w:b/>
          <w:sz w:val="24"/>
          <w:szCs w:val="24"/>
          <w:lang w:val="es-HN"/>
        </w:rPr>
        <w:t>es</w:t>
      </w:r>
    </w:p>
    <w:p w14:paraId="628C7E4A" w14:textId="77777777" w:rsidR="00193A70" w:rsidRDefault="00193A70" w:rsidP="00A356AB">
      <w:pPr>
        <w:spacing w:line="276"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estudiantes que residen en llegadas tardías?</w:t>
      </w:r>
    </w:p>
    <w:p w14:paraId="3568DF53" w14:textId="77777777" w:rsidR="00193A70" w:rsidRDefault="00193A70" w:rsidP="00A356AB">
      <w:pPr>
        <w:spacing w:line="276"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periodicidad de las llegadas tardías?</w:t>
      </w:r>
    </w:p>
    <w:p w14:paraId="14658F89" w14:textId="1B54454B" w:rsidR="00A356AB" w:rsidRPr="00A356AB" w:rsidRDefault="00193A70" w:rsidP="00A356AB">
      <w:pPr>
        <w:spacing w:line="276"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grados y secciones que presentan más llegadas tardías?</w:t>
      </w:r>
      <w:r w:rsidR="00A356AB">
        <w:rPr>
          <w:rFonts w:ascii="Times New Roman" w:hAnsi="Times New Roman" w:cs="Times New Roman"/>
          <w:color w:val="000000" w:themeColor="text1"/>
          <w:sz w:val="24"/>
          <w:szCs w:val="24"/>
        </w:rPr>
        <w:br/>
      </w:r>
    </w:p>
    <w:p w14:paraId="7F10E539" w14:textId="1BAB443D" w:rsidR="00193A70" w:rsidRPr="000C5D6F" w:rsidRDefault="00193A70" w:rsidP="00A356AB">
      <w:pPr>
        <w:spacing w:line="480" w:lineRule="auto"/>
        <w:ind w:firstLine="708"/>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1EF492D5" w14:textId="31B3A648" w:rsidR="00140D6D" w:rsidRDefault="00193A70"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A356AB">
        <w:rPr>
          <w:rFonts w:ascii="Times New Roman" w:hAnsi="Times New Roman" w:cs="Times New Roman"/>
          <w:sz w:val="24"/>
          <w:szCs w:val="24"/>
          <w:lang w:val="es-HN"/>
        </w:rPr>
        <w:t>5</w:t>
      </w:r>
      <w:r>
        <w:rPr>
          <w:rFonts w:ascii="Times New Roman" w:hAnsi="Times New Roman" w:cs="Times New Roman"/>
          <w:sz w:val="24"/>
          <w:szCs w:val="24"/>
          <w:lang w:val="es-HN"/>
        </w:rPr>
        <w:t xml:space="preserve">. Resultados de la investigación sobre </w:t>
      </w:r>
      <w:r w:rsidR="00E64B2E">
        <w:rPr>
          <w:rFonts w:ascii="Times New Roman" w:hAnsi="Times New Roman" w:cs="Times New Roman"/>
          <w:sz w:val="24"/>
          <w:szCs w:val="24"/>
          <w:lang w:val="es-HN"/>
        </w:rPr>
        <w:t>informes de l</w:t>
      </w:r>
      <w:r w:rsidR="00A356AB">
        <w:rPr>
          <w:rFonts w:ascii="Times New Roman" w:hAnsi="Times New Roman" w:cs="Times New Roman"/>
          <w:sz w:val="24"/>
          <w:szCs w:val="24"/>
          <w:lang w:val="es-HN"/>
        </w:rPr>
        <w:t>as llegadas tardías</w:t>
      </w:r>
      <w:r>
        <w:rPr>
          <w:rFonts w:ascii="Times New Roman" w:hAnsi="Times New Roman" w:cs="Times New Roman"/>
          <w:sz w:val="24"/>
          <w:szCs w:val="24"/>
          <w:lang w:val="es-HN"/>
        </w:rPr>
        <w:t xml:space="preserve"> </w:t>
      </w:r>
      <w:r w:rsidR="00A611E0">
        <w:rPr>
          <w:rFonts w:ascii="Times New Roman" w:hAnsi="Times New Roman" w:cs="Times New Roman"/>
          <w:sz w:val="24"/>
          <w:szCs w:val="24"/>
          <w:lang w:val="es-HN"/>
        </w:rPr>
        <w:t>e</w:t>
      </w:r>
      <w:r>
        <w:rPr>
          <w:rFonts w:ascii="Times New Roman" w:hAnsi="Times New Roman" w:cs="Times New Roman"/>
          <w:sz w:val="24"/>
          <w:szCs w:val="24"/>
          <w:lang w:val="es-HN"/>
        </w:rPr>
        <w:t>studiantil</w:t>
      </w:r>
      <w:r w:rsidR="00A356AB">
        <w:rPr>
          <w:rFonts w:ascii="Times New Roman" w:hAnsi="Times New Roman" w:cs="Times New Roman"/>
          <w:sz w:val="24"/>
          <w:szCs w:val="24"/>
          <w:lang w:val="es-HN"/>
        </w:rPr>
        <w:t>es</w:t>
      </w:r>
      <w:r>
        <w:rPr>
          <w:rFonts w:ascii="Times New Roman" w:hAnsi="Times New Roman" w:cs="Times New Roman"/>
          <w:sz w:val="24"/>
          <w:szCs w:val="24"/>
          <w:lang w:val="es-HN"/>
        </w:rPr>
        <w:t>.</w:t>
      </w:r>
    </w:p>
    <w:p w14:paraId="0C442D69" w14:textId="77777777" w:rsidR="00140D6D" w:rsidRDefault="00140D6D"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lastRenderedPageBreak/>
        <w:drawing>
          <wp:inline distT="0" distB="0" distL="0" distR="0" wp14:anchorId="78A62131" wp14:editId="0F0D0955">
            <wp:extent cx="3060000" cy="1824203"/>
            <wp:effectExtent l="57150" t="57150" r="121920" b="1193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co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0000" cy="182420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9504440" w14:textId="6DBD2513" w:rsidR="00193A70" w:rsidRPr="000C5D6F" w:rsidRDefault="00193A70"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7573786" w14:textId="569D58C8" w:rsidR="00193A70" w:rsidRDefault="00193A70" w:rsidP="00193A70">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9A15E7">
        <w:rPr>
          <w:rFonts w:ascii="Times New Roman" w:hAnsi="Times New Roman" w:cs="Times New Roman"/>
          <w:sz w:val="24"/>
          <w:szCs w:val="24"/>
          <w:lang w:val="es-HN"/>
        </w:rPr>
        <w:t xml:space="preserve"> el 100</w:t>
      </w:r>
      <w:r>
        <w:rPr>
          <w:rFonts w:ascii="Times New Roman" w:hAnsi="Times New Roman" w:cs="Times New Roman"/>
          <w:sz w:val="24"/>
          <w:szCs w:val="24"/>
          <w:lang w:val="es-HN"/>
        </w:rPr>
        <w:t xml:space="preserve">% de los informes necesarios </w:t>
      </w:r>
      <w:r w:rsidR="009A15E7">
        <w:rPr>
          <w:rFonts w:ascii="Times New Roman" w:hAnsi="Times New Roman" w:cs="Times New Roman"/>
          <w:sz w:val="24"/>
          <w:szCs w:val="24"/>
          <w:lang w:val="es-HN"/>
        </w:rPr>
        <w:t xml:space="preserve">sobre las llegadas tardías estudiantiles </w:t>
      </w:r>
      <w:r>
        <w:rPr>
          <w:rFonts w:ascii="Times New Roman" w:hAnsi="Times New Roman" w:cs="Times New Roman"/>
          <w:sz w:val="24"/>
          <w:szCs w:val="24"/>
          <w:lang w:val="es-HN"/>
        </w:rPr>
        <w:t>nos son presentados. El área 2 muestra que, de los informes no presentados, el 57% son considerados por las autoridades como M</w:t>
      </w:r>
      <w:r w:rsidR="009A15E7">
        <w:rPr>
          <w:rFonts w:ascii="Times New Roman" w:hAnsi="Times New Roman" w:cs="Times New Roman"/>
          <w:sz w:val="24"/>
          <w:szCs w:val="24"/>
          <w:lang w:val="es-HN"/>
        </w:rPr>
        <w:t>uy importantes y un 43</w:t>
      </w:r>
      <w:r>
        <w:rPr>
          <w:rFonts w:ascii="Times New Roman" w:hAnsi="Times New Roman" w:cs="Times New Roman"/>
          <w:sz w:val="24"/>
          <w:szCs w:val="24"/>
          <w:lang w:val="es-HN"/>
        </w:rPr>
        <w:t>% como importante. El área 3 muestra la frecuencia con la cual les gustaría recibir estos informes faltantes, siendo y semanal</w:t>
      </w:r>
      <w:r w:rsidR="009A15E7">
        <w:rPr>
          <w:rFonts w:ascii="Times New Roman" w:hAnsi="Times New Roman" w:cs="Times New Roman"/>
          <w:sz w:val="24"/>
          <w:szCs w:val="24"/>
          <w:lang w:val="es-HN"/>
        </w:rPr>
        <w:t xml:space="preserve"> y mensual</w:t>
      </w:r>
      <w:r>
        <w:rPr>
          <w:rFonts w:ascii="Times New Roman" w:hAnsi="Times New Roman" w:cs="Times New Roman"/>
          <w:sz w:val="24"/>
          <w:szCs w:val="24"/>
          <w:lang w:val="es-HN"/>
        </w:rPr>
        <w:t xml:space="preserve"> los más seleccionados. </w:t>
      </w:r>
    </w:p>
    <w:p w14:paraId="03AF7659" w14:textId="3A2414A7" w:rsidR="004E7137" w:rsidRPr="00287625" w:rsidRDefault="00597F7C" w:rsidP="00140EFF">
      <w:pPr>
        <w:pStyle w:val="Prrafodelista"/>
        <w:spacing w:line="240" w:lineRule="auto"/>
        <w:ind w:left="0"/>
        <w:jc w:val="center"/>
        <w:rPr>
          <w:rFonts w:ascii="Times New Roman" w:hAnsi="Times New Roman" w:cs="Times New Roman"/>
          <w:color w:val="000000" w:themeColor="text1"/>
          <w:sz w:val="24"/>
          <w:szCs w:val="24"/>
          <w:lang w:val="es-HN"/>
        </w:rPr>
      </w:pPr>
      <w:r w:rsidRPr="00287625">
        <w:rPr>
          <w:rFonts w:ascii="Times New Roman" w:hAnsi="Times New Roman" w:cs="Times New Roman"/>
          <w:sz w:val="24"/>
          <w:szCs w:val="24"/>
          <w:lang w:val="es-HN"/>
        </w:rPr>
        <w:t>Grafico 6. Resumen del área estudiantil</w:t>
      </w:r>
    </w:p>
    <w:p w14:paraId="7B2194C4" w14:textId="047C31C2" w:rsidR="004E7137" w:rsidRDefault="00597F7C" w:rsidP="00140EFF">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6EFA7A7" wp14:editId="114CCB88">
            <wp:extent cx="3060000" cy="1836791"/>
            <wp:effectExtent l="57150" t="57150" r="121920" b="1066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co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0000" cy="183679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D31A65" w14:textId="77777777" w:rsidR="00140EFF" w:rsidRPr="000C5D6F" w:rsidRDefault="00140EFF" w:rsidP="00140EFF">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A14FCCD" w14:textId="2A688DF6" w:rsidR="004E7137" w:rsidRDefault="00140EFF" w:rsidP="0043543B">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los</w:t>
      </w:r>
      <w:r w:rsidR="0043543B">
        <w:rPr>
          <w:rFonts w:ascii="Times New Roman" w:hAnsi="Times New Roman" w:cs="Times New Roman"/>
          <w:sz w:val="24"/>
          <w:szCs w:val="24"/>
          <w:lang w:val="es-HN"/>
        </w:rPr>
        <w:t xml:space="preserve"> resultados expresados</w:t>
      </w:r>
      <w:r>
        <w:rPr>
          <w:rFonts w:ascii="Times New Roman" w:hAnsi="Times New Roman" w:cs="Times New Roman"/>
          <w:sz w:val="24"/>
          <w:szCs w:val="24"/>
          <w:lang w:val="es-HN"/>
        </w:rPr>
        <w:t xml:space="preserve"> </w:t>
      </w:r>
      <w:r w:rsidR="0043543B">
        <w:rPr>
          <w:rFonts w:ascii="Times New Roman" w:hAnsi="Times New Roman" w:cs="Times New Roman"/>
          <w:sz w:val="24"/>
          <w:szCs w:val="24"/>
          <w:lang w:val="es-HN"/>
        </w:rPr>
        <w:t xml:space="preserve">en el </w:t>
      </w:r>
      <w:r>
        <w:rPr>
          <w:rFonts w:ascii="Times New Roman" w:hAnsi="Times New Roman" w:cs="Times New Roman"/>
          <w:sz w:val="24"/>
          <w:szCs w:val="24"/>
          <w:lang w:val="es-HN"/>
        </w:rPr>
        <w:t xml:space="preserve">gráfico </w:t>
      </w:r>
      <w:r w:rsidRPr="000C5D6F">
        <w:rPr>
          <w:rFonts w:ascii="Times New Roman" w:hAnsi="Times New Roman" w:cs="Times New Roman"/>
          <w:sz w:val="24"/>
          <w:szCs w:val="24"/>
          <w:lang w:val="es-HN"/>
        </w:rPr>
        <w:t xml:space="preserve">anterior se determina </w:t>
      </w:r>
      <w:r w:rsidR="0043543B" w:rsidRPr="000C5D6F">
        <w:rPr>
          <w:rFonts w:ascii="Times New Roman" w:hAnsi="Times New Roman" w:cs="Times New Roman"/>
          <w:sz w:val="24"/>
          <w:szCs w:val="24"/>
          <w:lang w:val="es-HN"/>
        </w:rPr>
        <w:t>qué;</w:t>
      </w:r>
      <w:r w:rsidR="0043543B">
        <w:rPr>
          <w:rFonts w:ascii="Times New Roman" w:hAnsi="Times New Roman" w:cs="Times New Roman"/>
          <w:sz w:val="24"/>
          <w:szCs w:val="24"/>
          <w:lang w:val="es-HN"/>
        </w:rPr>
        <w:t xml:space="preserve"> de todos los informes del área estudiantil que deben ser entregados a las autoridades, el 83 % de ellos no son recibidos. E</w:t>
      </w:r>
      <w:r>
        <w:rPr>
          <w:rFonts w:ascii="Times New Roman" w:hAnsi="Times New Roman" w:cs="Times New Roman"/>
          <w:sz w:val="24"/>
          <w:szCs w:val="24"/>
          <w:lang w:val="es-HN"/>
        </w:rPr>
        <w:t>l</w:t>
      </w:r>
      <w:r w:rsidR="0043543B">
        <w:rPr>
          <w:rFonts w:ascii="Times New Roman" w:hAnsi="Times New Roman" w:cs="Times New Roman"/>
          <w:sz w:val="24"/>
          <w:szCs w:val="24"/>
          <w:lang w:val="es-HN"/>
        </w:rPr>
        <w:t xml:space="preserve"> área 2 indica que, de estos informes faltantes,</w:t>
      </w:r>
      <w:r>
        <w:rPr>
          <w:rFonts w:ascii="Times New Roman" w:hAnsi="Times New Roman" w:cs="Times New Roman"/>
          <w:sz w:val="24"/>
          <w:szCs w:val="24"/>
          <w:lang w:val="es-HN"/>
        </w:rPr>
        <w:t xml:space="preserve"> </w:t>
      </w:r>
      <w:r w:rsidR="0043543B">
        <w:rPr>
          <w:rFonts w:ascii="Times New Roman" w:hAnsi="Times New Roman" w:cs="Times New Roman"/>
          <w:sz w:val="24"/>
          <w:szCs w:val="24"/>
          <w:lang w:val="es-HN"/>
        </w:rPr>
        <w:t>el 67</w:t>
      </w:r>
      <w:r>
        <w:rPr>
          <w:rFonts w:ascii="Times New Roman" w:hAnsi="Times New Roman" w:cs="Times New Roman"/>
          <w:sz w:val="24"/>
          <w:szCs w:val="24"/>
          <w:lang w:val="es-HN"/>
        </w:rPr>
        <w:t xml:space="preserve">% de los informes necesarios </w:t>
      </w:r>
      <w:r w:rsidR="0043543B">
        <w:rPr>
          <w:rFonts w:ascii="Times New Roman" w:hAnsi="Times New Roman" w:cs="Times New Roman"/>
          <w:sz w:val="24"/>
          <w:szCs w:val="24"/>
          <w:lang w:val="es-HN"/>
        </w:rPr>
        <w:t xml:space="preserve">sobre el área estudiantil son considerados muy importantes y </w:t>
      </w:r>
      <w:r w:rsidR="0043543B">
        <w:rPr>
          <w:rFonts w:ascii="Times New Roman" w:hAnsi="Times New Roman" w:cs="Times New Roman"/>
          <w:sz w:val="24"/>
          <w:szCs w:val="24"/>
          <w:lang w:val="es-HN"/>
        </w:rPr>
        <w:lastRenderedPageBreak/>
        <w:t xml:space="preserve">28% como importantes. </w:t>
      </w:r>
      <w:r>
        <w:rPr>
          <w:rFonts w:ascii="Times New Roman" w:hAnsi="Times New Roman" w:cs="Times New Roman"/>
          <w:sz w:val="24"/>
          <w:szCs w:val="24"/>
          <w:lang w:val="es-HN"/>
        </w:rPr>
        <w:t>El área 3 muestra la frecuencia con la cual les gustaría recibir estos informes faltantes</w:t>
      </w:r>
      <w:r w:rsidR="0043543B">
        <w:rPr>
          <w:rFonts w:ascii="Times New Roman" w:hAnsi="Times New Roman" w:cs="Times New Roman"/>
          <w:sz w:val="24"/>
          <w:szCs w:val="24"/>
          <w:lang w:val="es-HN"/>
        </w:rPr>
        <w:t>, siendo</w:t>
      </w:r>
      <w:r>
        <w:rPr>
          <w:rFonts w:ascii="Times New Roman" w:hAnsi="Times New Roman" w:cs="Times New Roman"/>
          <w:sz w:val="24"/>
          <w:szCs w:val="24"/>
          <w:lang w:val="es-HN"/>
        </w:rPr>
        <w:t xml:space="preserve"> semanal y mensual los más seleccionados. </w:t>
      </w:r>
    </w:p>
    <w:p w14:paraId="3A67587D" w14:textId="68700DAA" w:rsidR="00487F98" w:rsidRDefault="00487F98" w:rsidP="00487F98">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6.</w:t>
      </w:r>
      <w:r w:rsidRPr="000C5D6F">
        <w:rPr>
          <w:rFonts w:ascii="Times New Roman" w:hAnsi="Times New Roman" w:cs="Times New Roman"/>
          <w:b/>
          <w:sz w:val="24"/>
          <w:szCs w:val="24"/>
          <w:lang w:val="es-HN"/>
        </w:rPr>
        <w:t xml:space="preserve"> </w:t>
      </w:r>
      <w:r w:rsidRPr="00487F98">
        <w:rPr>
          <w:rFonts w:ascii="Times New Roman" w:hAnsi="Times New Roman" w:cs="Times New Roman"/>
          <w:b/>
          <w:sz w:val="24"/>
          <w:szCs w:val="24"/>
          <w:lang w:val="es-HN"/>
        </w:rPr>
        <w:t>Cumplimiento Académico Docente</w:t>
      </w:r>
    </w:p>
    <w:p w14:paraId="54366CB4" w14:textId="37F72F8E" w:rsidR="00487F98" w:rsidRDefault="00487F98" w:rsidP="00487F98">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cumplimiento académico por docente?</w:t>
      </w:r>
      <w:r>
        <w:rPr>
          <w:rFonts w:ascii="Times New Roman" w:hAnsi="Times New Roman" w:cs="Times New Roman"/>
          <w:color w:val="000000" w:themeColor="text1"/>
          <w:sz w:val="24"/>
          <w:szCs w:val="24"/>
        </w:rPr>
        <w:br/>
        <w:t>¿Cuáles son los docentes con alto nivel de incumplimiento académico?</w:t>
      </w:r>
      <w:r>
        <w:rPr>
          <w:rFonts w:ascii="Times New Roman" w:hAnsi="Times New Roman" w:cs="Times New Roman"/>
          <w:color w:val="000000" w:themeColor="text1"/>
          <w:sz w:val="24"/>
          <w:szCs w:val="24"/>
        </w:rPr>
        <w:br/>
        <w:t>¿Cuál es la periodicidad de los incumplimientos?</w:t>
      </w:r>
    </w:p>
    <w:p w14:paraId="20E83720" w14:textId="5EC18EBA" w:rsidR="00487F98" w:rsidRDefault="00487F98" w:rsidP="00487F98">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área con mayor incumplimiento docente?</w:t>
      </w:r>
    </w:p>
    <w:p w14:paraId="067C71D2" w14:textId="77777777" w:rsidR="00487F98" w:rsidRPr="000C5D6F" w:rsidRDefault="00487F98" w:rsidP="00487F9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232AD16B" w14:textId="46C9B89F" w:rsidR="00140D6D" w:rsidRDefault="00487F98"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FA0E3D">
        <w:rPr>
          <w:rFonts w:ascii="Times New Roman" w:hAnsi="Times New Roman" w:cs="Times New Roman"/>
          <w:sz w:val="24"/>
          <w:szCs w:val="24"/>
          <w:lang w:val="es-HN"/>
        </w:rPr>
        <w:t>7</w:t>
      </w:r>
      <w:r>
        <w:rPr>
          <w:rFonts w:ascii="Times New Roman" w:hAnsi="Times New Roman" w:cs="Times New Roman"/>
          <w:sz w:val="24"/>
          <w:szCs w:val="24"/>
          <w:lang w:val="es-HN"/>
        </w:rPr>
        <w:t xml:space="preserve">. Resultados de la investigación sobre </w:t>
      </w:r>
      <w:r w:rsidR="00E64B2E">
        <w:rPr>
          <w:rFonts w:ascii="Times New Roman" w:hAnsi="Times New Roman" w:cs="Times New Roman"/>
          <w:sz w:val="24"/>
          <w:szCs w:val="24"/>
          <w:lang w:val="es-HN"/>
        </w:rPr>
        <w:t xml:space="preserve">informes de </w:t>
      </w:r>
      <w:r w:rsidR="00140D6D" w:rsidRPr="00140D6D">
        <w:rPr>
          <w:rFonts w:ascii="Times New Roman" w:hAnsi="Times New Roman" w:cs="Times New Roman"/>
          <w:sz w:val="24"/>
          <w:szCs w:val="24"/>
          <w:lang w:val="es-HN"/>
        </w:rPr>
        <w:t>Cumplimiento</w:t>
      </w:r>
      <w:r w:rsidR="00140D6D" w:rsidRPr="00487F98">
        <w:rPr>
          <w:rFonts w:ascii="Times New Roman" w:hAnsi="Times New Roman" w:cs="Times New Roman"/>
          <w:b/>
          <w:sz w:val="24"/>
          <w:szCs w:val="24"/>
          <w:lang w:val="es-HN"/>
        </w:rPr>
        <w:t xml:space="preserve"> </w:t>
      </w:r>
      <w:r w:rsidR="00140D6D" w:rsidRPr="00140D6D">
        <w:rPr>
          <w:rFonts w:ascii="Times New Roman" w:hAnsi="Times New Roman" w:cs="Times New Roman"/>
          <w:sz w:val="24"/>
          <w:szCs w:val="24"/>
          <w:lang w:val="es-HN"/>
        </w:rPr>
        <w:t>Académico</w:t>
      </w:r>
      <w:r w:rsidR="00140D6D" w:rsidRPr="00487F98">
        <w:rPr>
          <w:rFonts w:ascii="Times New Roman" w:hAnsi="Times New Roman" w:cs="Times New Roman"/>
          <w:b/>
          <w:sz w:val="24"/>
          <w:szCs w:val="24"/>
          <w:lang w:val="es-HN"/>
        </w:rPr>
        <w:t xml:space="preserve"> </w:t>
      </w:r>
      <w:r w:rsidR="00140D6D" w:rsidRPr="00140D6D">
        <w:rPr>
          <w:rFonts w:ascii="Times New Roman" w:hAnsi="Times New Roman" w:cs="Times New Roman"/>
          <w:sz w:val="24"/>
          <w:szCs w:val="24"/>
          <w:lang w:val="es-HN"/>
        </w:rPr>
        <w:t>Docente</w:t>
      </w:r>
      <w:r>
        <w:rPr>
          <w:rFonts w:ascii="Times New Roman" w:hAnsi="Times New Roman" w:cs="Times New Roman"/>
          <w:sz w:val="24"/>
          <w:szCs w:val="24"/>
          <w:lang w:val="es-HN"/>
        </w:rPr>
        <w:t xml:space="preserve"> </w:t>
      </w:r>
    </w:p>
    <w:p w14:paraId="62C3590D" w14:textId="77777777" w:rsidR="00140D6D" w:rsidRDefault="00140D6D"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793A5DFE" wp14:editId="35A67A80">
            <wp:extent cx="3060000" cy="1838230"/>
            <wp:effectExtent l="57150" t="57150" r="121920" b="1054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co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60000" cy="183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6631E81" w14:textId="3188FCBD" w:rsidR="00487F98" w:rsidRDefault="00487F98"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6F549C06" w14:textId="77777777" w:rsidR="00970185" w:rsidRPr="000C5D6F" w:rsidRDefault="00970185" w:rsidP="00140D6D">
      <w:pPr>
        <w:spacing w:line="240" w:lineRule="auto"/>
        <w:ind w:left="708"/>
        <w:jc w:val="center"/>
        <w:rPr>
          <w:rFonts w:ascii="Times New Roman" w:hAnsi="Times New Roman" w:cs="Times New Roman"/>
          <w:sz w:val="24"/>
          <w:szCs w:val="24"/>
          <w:lang w:val="es-HN"/>
        </w:rPr>
      </w:pPr>
    </w:p>
    <w:p w14:paraId="03962DF5" w14:textId="6AFB535A" w:rsidR="00487F98" w:rsidRDefault="00487F98" w:rsidP="00487F98">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FA0E3D">
        <w:rPr>
          <w:rFonts w:ascii="Times New Roman" w:hAnsi="Times New Roman" w:cs="Times New Roman"/>
          <w:sz w:val="24"/>
          <w:szCs w:val="24"/>
          <w:lang w:val="es-HN"/>
        </w:rPr>
        <w:t xml:space="preserve"> solamente el 33</w:t>
      </w:r>
      <w:r>
        <w:rPr>
          <w:rFonts w:ascii="Times New Roman" w:hAnsi="Times New Roman" w:cs="Times New Roman"/>
          <w:sz w:val="24"/>
          <w:szCs w:val="24"/>
          <w:lang w:val="es-HN"/>
        </w:rPr>
        <w:t xml:space="preserve">% de los informes sobre </w:t>
      </w:r>
      <w:r w:rsidR="00FA0E3D">
        <w:rPr>
          <w:rFonts w:ascii="Times New Roman" w:hAnsi="Times New Roman" w:cs="Times New Roman"/>
          <w:sz w:val="24"/>
          <w:szCs w:val="24"/>
          <w:lang w:val="es-HN"/>
        </w:rPr>
        <w:t>el cumplimiento académico docente</w:t>
      </w:r>
      <w:r>
        <w:rPr>
          <w:rFonts w:ascii="Times New Roman" w:hAnsi="Times New Roman" w:cs="Times New Roman"/>
          <w:sz w:val="24"/>
          <w:szCs w:val="24"/>
          <w:lang w:val="es-HN"/>
        </w:rPr>
        <w:t xml:space="preserve"> llegan a manos de las autoridades competentes,</w:t>
      </w:r>
      <w:r w:rsidR="00FA0E3D">
        <w:rPr>
          <w:rFonts w:ascii="Times New Roman" w:hAnsi="Times New Roman" w:cs="Times New Roman"/>
          <w:sz w:val="24"/>
          <w:szCs w:val="24"/>
          <w:lang w:val="es-HN"/>
        </w:rPr>
        <w:t xml:space="preserve"> y que el 6</w:t>
      </w:r>
      <w:r>
        <w:rPr>
          <w:rFonts w:ascii="Times New Roman" w:hAnsi="Times New Roman" w:cs="Times New Roman"/>
          <w:sz w:val="24"/>
          <w:szCs w:val="24"/>
          <w:lang w:val="es-HN"/>
        </w:rPr>
        <w:t xml:space="preserve">7% de los informes necesarios sobre </w:t>
      </w:r>
      <w:r w:rsidR="00FA0E3D">
        <w:rPr>
          <w:rFonts w:ascii="Times New Roman" w:hAnsi="Times New Roman" w:cs="Times New Roman"/>
          <w:sz w:val="24"/>
          <w:szCs w:val="24"/>
          <w:lang w:val="es-HN"/>
        </w:rPr>
        <w:t>esta área</w:t>
      </w:r>
      <w:r>
        <w:rPr>
          <w:rFonts w:ascii="Times New Roman" w:hAnsi="Times New Roman" w:cs="Times New Roman"/>
          <w:sz w:val="24"/>
          <w:szCs w:val="24"/>
          <w:lang w:val="es-HN"/>
        </w:rPr>
        <w:t xml:space="preserve"> nos son presentados. El área 2 muestra que, de los informes no presentados, </w:t>
      </w:r>
      <w:r w:rsidR="00FA0E3D">
        <w:rPr>
          <w:rFonts w:ascii="Times New Roman" w:hAnsi="Times New Roman" w:cs="Times New Roman"/>
          <w:sz w:val="24"/>
          <w:szCs w:val="24"/>
          <w:lang w:val="es-HN"/>
        </w:rPr>
        <w:t>el 80</w:t>
      </w:r>
      <w:r>
        <w:rPr>
          <w:rFonts w:ascii="Times New Roman" w:hAnsi="Times New Roman" w:cs="Times New Roman"/>
          <w:sz w:val="24"/>
          <w:szCs w:val="24"/>
          <w:lang w:val="es-HN"/>
        </w:rPr>
        <w:t>% son considerados por las autoridades como M</w:t>
      </w:r>
      <w:r w:rsidR="00FA0E3D">
        <w:rPr>
          <w:rFonts w:ascii="Times New Roman" w:hAnsi="Times New Roman" w:cs="Times New Roman"/>
          <w:sz w:val="24"/>
          <w:szCs w:val="24"/>
          <w:lang w:val="es-HN"/>
        </w:rPr>
        <w:t>uy importantes y un 20</w:t>
      </w:r>
      <w:r>
        <w:rPr>
          <w:rFonts w:ascii="Times New Roman" w:hAnsi="Times New Roman" w:cs="Times New Roman"/>
          <w:sz w:val="24"/>
          <w:szCs w:val="24"/>
          <w:lang w:val="es-HN"/>
        </w:rPr>
        <w:t>% como importante. El área 3 muestra la frecuencia con la cual les gustaría recibir estos informes faltantes, siendo semanal</w:t>
      </w:r>
      <w:r w:rsidR="00FA0E3D">
        <w:rPr>
          <w:rFonts w:ascii="Times New Roman" w:hAnsi="Times New Roman" w:cs="Times New Roman"/>
          <w:sz w:val="24"/>
          <w:szCs w:val="24"/>
          <w:lang w:val="es-HN"/>
        </w:rPr>
        <w:t xml:space="preserve"> y mensual</w:t>
      </w:r>
      <w:r>
        <w:rPr>
          <w:rFonts w:ascii="Times New Roman" w:hAnsi="Times New Roman" w:cs="Times New Roman"/>
          <w:sz w:val="24"/>
          <w:szCs w:val="24"/>
          <w:lang w:val="es-HN"/>
        </w:rPr>
        <w:t xml:space="preserve"> los más seleccionados. </w:t>
      </w:r>
    </w:p>
    <w:p w14:paraId="34F64AE5" w14:textId="620A8F21" w:rsidR="00970185" w:rsidRDefault="00970185" w:rsidP="00970185">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lastRenderedPageBreak/>
        <w:t>Indicador 7.</w:t>
      </w:r>
      <w:r w:rsidRPr="000C5D6F">
        <w:rPr>
          <w:rFonts w:ascii="Times New Roman" w:hAnsi="Times New Roman" w:cs="Times New Roman"/>
          <w:b/>
          <w:sz w:val="24"/>
          <w:szCs w:val="24"/>
          <w:lang w:val="es-HN"/>
        </w:rPr>
        <w:t xml:space="preserve"> </w:t>
      </w:r>
      <w:r w:rsidR="00E64B2E">
        <w:rPr>
          <w:rFonts w:ascii="Times New Roman" w:hAnsi="Times New Roman" w:cs="Times New Roman"/>
          <w:b/>
          <w:sz w:val="24"/>
          <w:szCs w:val="24"/>
          <w:lang w:val="es-HN"/>
        </w:rPr>
        <w:t xml:space="preserve">Gestión de </w:t>
      </w:r>
      <w:r w:rsidR="00E64B2E" w:rsidRPr="00E64B2E">
        <w:rPr>
          <w:rFonts w:ascii="Times New Roman" w:hAnsi="Times New Roman" w:cs="Times New Roman"/>
          <w:b/>
          <w:sz w:val="24"/>
          <w:szCs w:val="24"/>
          <w:lang w:val="es-HN"/>
        </w:rPr>
        <w:t>Inasistencia Docente</w:t>
      </w:r>
    </w:p>
    <w:p w14:paraId="7B4F95DD" w14:textId="6A8DC69D" w:rsidR="00E64B2E" w:rsidRDefault="00E64B2E" w:rsidP="00E64B2E">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nivel de asistencia e inasistencia de todos los docentes?</w:t>
      </w:r>
      <w:r>
        <w:rPr>
          <w:rFonts w:ascii="Times New Roman" w:hAnsi="Times New Roman" w:cs="Times New Roman"/>
          <w:color w:val="000000" w:themeColor="text1"/>
          <w:sz w:val="24"/>
          <w:szCs w:val="24"/>
        </w:rPr>
        <w:br/>
        <w:t>¿Cuál es el índice de asistencia e inasistencia de cada docente?</w:t>
      </w:r>
      <w:r>
        <w:rPr>
          <w:rFonts w:ascii="Times New Roman" w:hAnsi="Times New Roman" w:cs="Times New Roman"/>
          <w:color w:val="000000" w:themeColor="text1"/>
          <w:sz w:val="24"/>
          <w:szCs w:val="24"/>
        </w:rPr>
        <w:br/>
        <w:t>¿Cuál es la periodicidad de las inasistencias por área e individual?</w:t>
      </w:r>
    </w:p>
    <w:p w14:paraId="7B200897" w14:textId="77777777" w:rsidR="00970185" w:rsidRPr="000C5D6F" w:rsidRDefault="00970185" w:rsidP="00970185">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16F67BF3" w14:textId="6F0EC4E3" w:rsidR="00970185" w:rsidRDefault="00970185" w:rsidP="00970185">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2F6661">
        <w:rPr>
          <w:rFonts w:ascii="Times New Roman" w:hAnsi="Times New Roman" w:cs="Times New Roman"/>
          <w:sz w:val="24"/>
          <w:szCs w:val="24"/>
          <w:lang w:val="es-HN"/>
        </w:rPr>
        <w:t>8</w:t>
      </w:r>
      <w:r>
        <w:rPr>
          <w:rFonts w:ascii="Times New Roman" w:hAnsi="Times New Roman" w:cs="Times New Roman"/>
          <w:sz w:val="24"/>
          <w:szCs w:val="24"/>
          <w:lang w:val="es-HN"/>
        </w:rPr>
        <w:t xml:space="preserve">. Resultados de la investigación sobre </w:t>
      </w:r>
      <w:r w:rsidR="00E64B2E">
        <w:rPr>
          <w:rFonts w:ascii="Times New Roman" w:hAnsi="Times New Roman" w:cs="Times New Roman"/>
          <w:sz w:val="24"/>
          <w:szCs w:val="24"/>
          <w:lang w:val="es-HN"/>
        </w:rPr>
        <w:t>informes de Inasistencia</w:t>
      </w:r>
      <w:r w:rsidRPr="00487F98">
        <w:rPr>
          <w:rFonts w:ascii="Times New Roman" w:hAnsi="Times New Roman" w:cs="Times New Roman"/>
          <w:b/>
          <w:sz w:val="24"/>
          <w:szCs w:val="24"/>
          <w:lang w:val="es-HN"/>
        </w:rPr>
        <w:t xml:space="preserve"> </w:t>
      </w:r>
      <w:r w:rsidRPr="00140D6D">
        <w:rPr>
          <w:rFonts w:ascii="Times New Roman" w:hAnsi="Times New Roman" w:cs="Times New Roman"/>
          <w:sz w:val="24"/>
          <w:szCs w:val="24"/>
          <w:lang w:val="es-HN"/>
        </w:rPr>
        <w:t>Docente</w:t>
      </w:r>
      <w:r>
        <w:rPr>
          <w:rFonts w:ascii="Times New Roman" w:hAnsi="Times New Roman" w:cs="Times New Roman"/>
          <w:sz w:val="24"/>
          <w:szCs w:val="24"/>
          <w:lang w:val="es-HN"/>
        </w:rPr>
        <w:t xml:space="preserve"> </w:t>
      </w:r>
    </w:p>
    <w:p w14:paraId="08FDCCC2" w14:textId="692EB5B4" w:rsidR="00970185" w:rsidRDefault="00E64B2E" w:rsidP="00970185">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3FFDA2D7" wp14:editId="337D3AE2">
            <wp:extent cx="3060000" cy="1831396"/>
            <wp:effectExtent l="57150" t="57150" r="121920" b="1117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co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60000" cy="183139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BA4D9CA" w14:textId="2B196E40" w:rsidR="00970185" w:rsidRDefault="00970185" w:rsidP="00970185">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09A761D9" w14:textId="77777777" w:rsidR="0080701A" w:rsidRPr="000C5D6F" w:rsidRDefault="0080701A" w:rsidP="00970185">
      <w:pPr>
        <w:spacing w:line="240" w:lineRule="auto"/>
        <w:ind w:left="708"/>
        <w:jc w:val="center"/>
        <w:rPr>
          <w:rFonts w:ascii="Times New Roman" w:hAnsi="Times New Roman" w:cs="Times New Roman"/>
          <w:sz w:val="24"/>
          <w:szCs w:val="24"/>
          <w:lang w:val="es-HN"/>
        </w:rPr>
      </w:pPr>
    </w:p>
    <w:p w14:paraId="4E43CD69" w14:textId="6C2A6EC1" w:rsidR="00970185" w:rsidRDefault="00970185" w:rsidP="00970185">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8519EF">
        <w:rPr>
          <w:rFonts w:ascii="Times New Roman" w:hAnsi="Times New Roman" w:cs="Times New Roman"/>
          <w:sz w:val="24"/>
          <w:szCs w:val="24"/>
          <w:lang w:val="es-HN"/>
        </w:rPr>
        <w:t xml:space="preserve"> solamente el 30</w:t>
      </w:r>
      <w:r>
        <w:rPr>
          <w:rFonts w:ascii="Times New Roman" w:hAnsi="Times New Roman" w:cs="Times New Roman"/>
          <w:sz w:val="24"/>
          <w:szCs w:val="24"/>
          <w:lang w:val="es-HN"/>
        </w:rPr>
        <w:t xml:space="preserve">% de los informes sobre </w:t>
      </w:r>
      <w:r w:rsidR="008519EF">
        <w:rPr>
          <w:rFonts w:ascii="Times New Roman" w:hAnsi="Times New Roman" w:cs="Times New Roman"/>
          <w:sz w:val="24"/>
          <w:szCs w:val="24"/>
          <w:lang w:val="es-HN"/>
        </w:rPr>
        <w:t>la inasistencia</w:t>
      </w:r>
      <w:r>
        <w:rPr>
          <w:rFonts w:ascii="Times New Roman" w:hAnsi="Times New Roman" w:cs="Times New Roman"/>
          <w:sz w:val="24"/>
          <w:szCs w:val="24"/>
          <w:lang w:val="es-HN"/>
        </w:rPr>
        <w:t xml:space="preserve"> docente llegan a manos de las autoridades competentes,</w:t>
      </w:r>
      <w:r w:rsidR="008519EF">
        <w:rPr>
          <w:rFonts w:ascii="Times New Roman" w:hAnsi="Times New Roman" w:cs="Times New Roman"/>
          <w:sz w:val="24"/>
          <w:szCs w:val="24"/>
          <w:lang w:val="es-HN"/>
        </w:rPr>
        <w:t xml:space="preserve"> y que el </w:t>
      </w:r>
      <w:r>
        <w:rPr>
          <w:rFonts w:ascii="Times New Roman" w:hAnsi="Times New Roman" w:cs="Times New Roman"/>
          <w:sz w:val="24"/>
          <w:szCs w:val="24"/>
          <w:lang w:val="es-HN"/>
        </w:rPr>
        <w:t>7</w:t>
      </w:r>
      <w:r w:rsidR="008519EF">
        <w:rPr>
          <w:rFonts w:ascii="Times New Roman" w:hAnsi="Times New Roman" w:cs="Times New Roman"/>
          <w:sz w:val="24"/>
          <w:szCs w:val="24"/>
          <w:lang w:val="es-HN"/>
        </w:rPr>
        <w:t>0</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8519EF">
        <w:rPr>
          <w:rFonts w:ascii="Times New Roman" w:hAnsi="Times New Roman" w:cs="Times New Roman"/>
          <w:sz w:val="24"/>
          <w:szCs w:val="24"/>
          <w:lang w:val="es-HN"/>
        </w:rPr>
        <w:t>el 38</w:t>
      </w:r>
      <w:r>
        <w:rPr>
          <w:rFonts w:ascii="Times New Roman" w:hAnsi="Times New Roman" w:cs="Times New Roman"/>
          <w:sz w:val="24"/>
          <w:szCs w:val="24"/>
          <w:lang w:val="es-HN"/>
        </w:rPr>
        <w:t>% son considerados por las autoridades como M</w:t>
      </w:r>
      <w:r w:rsidR="008519EF">
        <w:rPr>
          <w:rFonts w:ascii="Times New Roman" w:hAnsi="Times New Roman" w:cs="Times New Roman"/>
          <w:sz w:val="24"/>
          <w:szCs w:val="24"/>
          <w:lang w:val="es-HN"/>
        </w:rPr>
        <w:t>uy importantes y un 48</w:t>
      </w:r>
      <w:r>
        <w:rPr>
          <w:rFonts w:ascii="Times New Roman" w:hAnsi="Times New Roman" w:cs="Times New Roman"/>
          <w:sz w:val="24"/>
          <w:szCs w:val="24"/>
          <w:lang w:val="es-HN"/>
        </w:rPr>
        <w:t>% como importante. El área 3 muestra la frecuencia con la cual les gustaría recibir estos informes faltantes, siendo mensual</w:t>
      </w:r>
      <w:r w:rsidR="008519EF">
        <w:rPr>
          <w:rFonts w:ascii="Times New Roman" w:hAnsi="Times New Roman" w:cs="Times New Roman"/>
          <w:sz w:val="24"/>
          <w:szCs w:val="24"/>
          <w:lang w:val="es-HN"/>
        </w:rPr>
        <w:t xml:space="preserve"> y semanal</w:t>
      </w:r>
      <w:r>
        <w:rPr>
          <w:rFonts w:ascii="Times New Roman" w:hAnsi="Times New Roman" w:cs="Times New Roman"/>
          <w:sz w:val="24"/>
          <w:szCs w:val="24"/>
          <w:lang w:val="es-HN"/>
        </w:rPr>
        <w:t xml:space="preserve"> los más seleccionados. </w:t>
      </w:r>
    </w:p>
    <w:p w14:paraId="3D957DE6" w14:textId="77777777" w:rsidR="0080701A" w:rsidRDefault="0080701A" w:rsidP="0080701A">
      <w:pPr>
        <w:pStyle w:val="Prrafodelista"/>
        <w:spacing w:line="276" w:lineRule="auto"/>
        <w:ind w:left="708"/>
        <w:rPr>
          <w:rFonts w:ascii="Times New Roman" w:hAnsi="Times New Roman" w:cs="Times New Roman"/>
          <w:b/>
          <w:sz w:val="24"/>
          <w:szCs w:val="24"/>
          <w:lang w:val="es-HN"/>
        </w:rPr>
      </w:pPr>
      <w:r>
        <w:rPr>
          <w:rFonts w:ascii="Times New Roman" w:hAnsi="Times New Roman" w:cs="Times New Roman"/>
          <w:b/>
          <w:sz w:val="24"/>
          <w:szCs w:val="24"/>
          <w:lang w:val="es-HN"/>
        </w:rPr>
        <w:t>Indicador 8.</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 xml:space="preserve">Gestión de la </w:t>
      </w:r>
      <w:r w:rsidRPr="0080701A">
        <w:rPr>
          <w:rFonts w:ascii="Times New Roman" w:hAnsi="Times New Roman" w:cs="Times New Roman"/>
          <w:b/>
          <w:sz w:val="24"/>
          <w:szCs w:val="24"/>
          <w:lang w:val="es-HN"/>
        </w:rPr>
        <w:t>Satisfacción Docente</w:t>
      </w:r>
    </w:p>
    <w:p w14:paraId="3686F03F" w14:textId="0919A0CA" w:rsidR="0080701A" w:rsidRDefault="0080701A" w:rsidP="0080701A">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b/>
          <w:sz w:val="24"/>
          <w:szCs w:val="24"/>
          <w:lang w:val="es-HN"/>
        </w:rPr>
        <w:br/>
      </w:r>
      <w:r>
        <w:rPr>
          <w:rFonts w:ascii="Times New Roman" w:hAnsi="Times New Roman" w:cs="Times New Roman"/>
          <w:color w:val="000000" w:themeColor="text1"/>
          <w:sz w:val="24"/>
          <w:szCs w:val="24"/>
        </w:rPr>
        <w:t>¿Cuáles es el nivel de satisfacción del personal docente completo?</w:t>
      </w:r>
      <w:r>
        <w:rPr>
          <w:rFonts w:ascii="Times New Roman" w:hAnsi="Times New Roman" w:cs="Times New Roman"/>
          <w:color w:val="000000" w:themeColor="text1"/>
          <w:sz w:val="24"/>
          <w:szCs w:val="24"/>
        </w:rPr>
        <w:br/>
        <w:t>¿Cuál es el nivel de satisfacción del docente individualmente?</w:t>
      </w:r>
      <w:r>
        <w:rPr>
          <w:rFonts w:ascii="Times New Roman" w:hAnsi="Times New Roman" w:cs="Times New Roman"/>
          <w:color w:val="000000" w:themeColor="text1"/>
          <w:sz w:val="24"/>
          <w:szCs w:val="24"/>
        </w:rPr>
        <w:br/>
        <w:t>¿Cómo califica el personal docente el ambiente laboral?</w:t>
      </w:r>
    </w:p>
    <w:p w14:paraId="629EA91F" w14:textId="4F0595BF" w:rsidR="0080701A" w:rsidRPr="0080701A" w:rsidRDefault="0080701A" w:rsidP="0080701A">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¿Desea el personal docente continuar laborando el siguiente año en el ISJC?</w:t>
      </w:r>
    </w:p>
    <w:p w14:paraId="7BCAE9B8" w14:textId="77777777" w:rsidR="0080701A" w:rsidRPr="000C5D6F" w:rsidRDefault="0080701A" w:rsidP="0080701A">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lastRenderedPageBreak/>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3275216B" w14:textId="1D138870" w:rsidR="0080701A" w:rsidRDefault="00BC7020" w:rsidP="0080701A">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Gráfico 9</w:t>
      </w:r>
      <w:r w:rsidR="0080701A">
        <w:rPr>
          <w:rFonts w:ascii="Times New Roman" w:hAnsi="Times New Roman" w:cs="Times New Roman"/>
          <w:sz w:val="24"/>
          <w:szCs w:val="24"/>
          <w:lang w:val="es-HN"/>
        </w:rPr>
        <w:t xml:space="preserve">. Resultados de la investigación sobre informes de </w:t>
      </w:r>
      <w:r w:rsidR="00E86211">
        <w:rPr>
          <w:rFonts w:ascii="Times New Roman" w:hAnsi="Times New Roman" w:cs="Times New Roman"/>
          <w:sz w:val="24"/>
          <w:szCs w:val="24"/>
          <w:lang w:val="es-HN"/>
        </w:rPr>
        <w:t>Satisfacción</w:t>
      </w:r>
      <w:r w:rsidR="0080701A" w:rsidRPr="00487F98">
        <w:rPr>
          <w:rFonts w:ascii="Times New Roman" w:hAnsi="Times New Roman" w:cs="Times New Roman"/>
          <w:b/>
          <w:sz w:val="24"/>
          <w:szCs w:val="24"/>
          <w:lang w:val="es-HN"/>
        </w:rPr>
        <w:t xml:space="preserve"> </w:t>
      </w:r>
      <w:r w:rsidR="0080701A" w:rsidRPr="00140D6D">
        <w:rPr>
          <w:rFonts w:ascii="Times New Roman" w:hAnsi="Times New Roman" w:cs="Times New Roman"/>
          <w:sz w:val="24"/>
          <w:szCs w:val="24"/>
          <w:lang w:val="es-HN"/>
        </w:rPr>
        <w:t>Docente</w:t>
      </w:r>
      <w:r w:rsidR="0080701A">
        <w:rPr>
          <w:rFonts w:ascii="Times New Roman" w:hAnsi="Times New Roman" w:cs="Times New Roman"/>
          <w:sz w:val="24"/>
          <w:szCs w:val="24"/>
          <w:lang w:val="es-HN"/>
        </w:rPr>
        <w:t xml:space="preserve"> </w:t>
      </w:r>
    </w:p>
    <w:p w14:paraId="528FDD29" w14:textId="15F1BDC8" w:rsidR="0080701A" w:rsidRDefault="00633DBF" w:rsidP="0080701A">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760A4D30" wp14:editId="30132D92">
            <wp:extent cx="3060000" cy="1833195"/>
            <wp:effectExtent l="57150" t="57150" r="121920" b="1104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co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60000" cy="183319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4245F2F" w14:textId="77777777" w:rsidR="0080701A" w:rsidRPr="000C5D6F" w:rsidRDefault="0080701A" w:rsidP="0080701A">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3264807E" w14:textId="39665D4A" w:rsidR="0080701A" w:rsidRDefault="0080701A" w:rsidP="0080701A">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w:t>
      </w:r>
      <w:r w:rsidR="00E86211">
        <w:rPr>
          <w:rFonts w:ascii="Times New Roman" w:hAnsi="Times New Roman" w:cs="Times New Roman"/>
          <w:sz w:val="24"/>
          <w:szCs w:val="24"/>
          <w:lang w:val="es-HN"/>
        </w:rPr>
        <w:t>el 10</w:t>
      </w:r>
      <w:r>
        <w:rPr>
          <w:rFonts w:ascii="Times New Roman" w:hAnsi="Times New Roman" w:cs="Times New Roman"/>
          <w:sz w:val="24"/>
          <w:szCs w:val="24"/>
          <w:lang w:val="es-HN"/>
        </w:rPr>
        <w:t>0% de los informes necesarios sobre esta área nos son presentados</w:t>
      </w:r>
      <w:r w:rsidR="00E86211">
        <w:rPr>
          <w:rFonts w:ascii="Times New Roman" w:hAnsi="Times New Roman" w:cs="Times New Roman"/>
          <w:sz w:val="24"/>
          <w:szCs w:val="24"/>
          <w:lang w:val="es-HN"/>
        </w:rPr>
        <w:t xml:space="preserve"> a las autoridades competentes</w:t>
      </w:r>
      <w:r>
        <w:rPr>
          <w:rFonts w:ascii="Times New Roman" w:hAnsi="Times New Roman" w:cs="Times New Roman"/>
          <w:sz w:val="24"/>
          <w:szCs w:val="24"/>
          <w:lang w:val="es-HN"/>
        </w:rPr>
        <w:t>. El área 2 muestra que, de lo</w:t>
      </w:r>
      <w:r w:rsidR="00E86211">
        <w:rPr>
          <w:rFonts w:ascii="Times New Roman" w:hAnsi="Times New Roman" w:cs="Times New Roman"/>
          <w:sz w:val="24"/>
          <w:szCs w:val="24"/>
          <w:lang w:val="es-HN"/>
        </w:rPr>
        <w:t>s informes no presentados, el 60</w:t>
      </w:r>
      <w:r>
        <w:rPr>
          <w:rFonts w:ascii="Times New Roman" w:hAnsi="Times New Roman" w:cs="Times New Roman"/>
          <w:sz w:val="24"/>
          <w:szCs w:val="24"/>
          <w:lang w:val="es-HN"/>
        </w:rPr>
        <w:t>% son considerados por las autorida</w:t>
      </w:r>
      <w:r w:rsidR="00E86211">
        <w:rPr>
          <w:rFonts w:ascii="Times New Roman" w:hAnsi="Times New Roman" w:cs="Times New Roman"/>
          <w:sz w:val="24"/>
          <w:szCs w:val="24"/>
          <w:lang w:val="es-HN"/>
        </w:rPr>
        <w:t>des como Muy importantes y un 40</w:t>
      </w:r>
      <w:r>
        <w:rPr>
          <w:rFonts w:ascii="Times New Roman" w:hAnsi="Times New Roman" w:cs="Times New Roman"/>
          <w:sz w:val="24"/>
          <w:szCs w:val="24"/>
          <w:lang w:val="es-HN"/>
        </w:rPr>
        <w:t xml:space="preserve">% como importante. El área 3 muestra la frecuencia con la cual les gustaría recibir estos informes faltantes, siendo mensual y </w:t>
      </w:r>
      <w:r w:rsidR="00E86211">
        <w:rPr>
          <w:rFonts w:ascii="Times New Roman" w:hAnsi="Times New Roman" w:cs="Times New Roman"/>
          <w:sz w:val="24"/>
          <w:szCs w:val="24"/>
          <w:lang w:val="es-HN"/>
        </w:rPr>
        <w:t>por parcial</w:t>
      </w:r>
      <w:r>
        <w:rPr>
          <w:rFonts w:ascii="Times New Roman" w:hAnsi="Times New Roman" w:cs="Times New Roman"/>
          <w:sz w:val="24"/>
          <w:szCs w:val="24"/>
          <w:lang w:val="es-HN"/>
        </w:rPr>
        <w:t xml:space="preserve"> los más seleccionados. </w:t>
      </w:r>
    </w:p>
    <w:p w14:paraId="65FC59C3" w14:textId="33DEE906" w:rsidR="00BC7020" w:rsidRPr="00BC7020" w:rsidRDefault="00BC7020" w:rsidP="00BC7020">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Resumen del Área Docente</w:t>
      </w:r>
    </w:p>
    <w:p w14:paraId="2715C556" w14:textId="3417731A" w:rsidR="00BC7020" w:rsidRDefault="00BC7020" w:rsidP="00BC7020">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todos los informes del área </w:t>
      </w:r>
      <w:r w:rsidR="00386E8A">
        <w:rPr>
          <w:rFonts w:ascii="Times New Roman" w:hAnsi="Times New Roman" w:cs="Times New Roman"/>
          <w:sz w:val="24"/>
          <w:szCs w:val="24"/>
          <w:lang w:val="es-HN"/>
        </w:rPr>
        <w:t>docente</w:t>
      </w:r>
      <w:r>
        <w:rPr>
          <w:rFonts w:ascii="Times New Roman" w:hAnsi="Times New Roman" w:cs="Times New Roman"/>
          <w:sz w:val="24"/>
          <w:szCs w:val="24"/>
          <w:lang w:val="es-HN"/>
        </w:rPr>
        <w:t xml:space="preserve"> que deben ser ent</w:t>
      </w:r>
      <w:r w:rsidR="00386E8A">
        <w:rPr>
          <w:rFonts w:ascii="Times New Roman" w:hAnsi="Times New Roman" w:cs="Times New Roman"/>
          <w:sz w:val="24"/>
          <w:szCs w:val="24"/>
          <w:lang w:val="es-HN"/>
        </w:rPr>
        <w:t>regados a las autoridades, el 79</w:t>
      </w:r>
      <w:r>
        <w:rPr>
          <w:rFonts w:ascii="Times New Roman" w:hAnsi="Times New Roman" w:cs="Times New Roman"/>
          <w:sz w:val="24"/>
          <w:szCs w:val="24"/>
          <w:lang w:val="es-HN"/>
        </w:rPr>
        <w:t xml:space="preserve"> % de ellos no son recibidos. El área 2 indica que, de estos informes faltantes, </w:t>
      </w:r>
      <w:r w:rsidR="00386E8A">
        <w:rPr>
          <w:rFonts w:ascii="Times New Roman" w:hAnsi="Times New Roman" w:cs="Times New Roman"/>
          <w:sz w:val="24"/>
          <w:szCs w:val="24"/>
          <w:lang w:val="es-HN"/>
        </w:rPr>
        <w:t>el 59</w:t>
      </w:r>
      <w:r>
        <w:rPr>
          <w:rFonts w:ascii="Times New Roman" w:hAnsi="Times New Roman" w:cs="Times New Roman"/>
          <w:sz w:val="24"/>
          <w:szCs w:val="24"/>
          <w:lang w:val="es-HN"/>
        </w:rPr>
        <w:t xml:space="preserve">% de los informes necesarios sobre el área estudiantil son considerados muy importantes y </w:t>
      </w:r>
      <w:r w:rsidR="00386E8A">
        <w:rPr>
          <w:rFonts w:ascii="Times New Roman" w:hAnsi="Times New Roman" w:cs="Times New Roman"/>
          <w:sz w:val="24"/>
          <w:szCs w:val="24"/>
          <w:lang w:val="es-HN"/>
        </w:rPr>
        <w:t>37</w:t>
      </w:r>
      <w:r>
        <w:rPr>
          <w:rFonts w:ascii="Times New Roman" w:hAnsi="Times New Roman" w:cs="Times New Roman"/>
          <w:sz w:val="24"/>
          <w:szCs w:val="24"/>
          <w:lang w:val="es-HN"/>
        </w:rPr>
        <w:t>% como importantes. El área 3 muestra la frecuencia con la cual les gustaría recibir estos informes faltantes, siendo mensual</w:t>
      </w:r>
      <w:r w:rsidR="00386E8A">
        <w:rPr>
          <w:rFonts w:ascii="Times New Roman" w:hAnsi="Times New Roman" w:cs="Times New Roman"/>
          <w:sz w:val="24"/>
          <w:szCs w:val="24"/>
          <w:lang w:val="es-HN"/>
        </w:rPr>
        <w:t xml:space="preserve"> y por parcial</w:t>
      </w:r>
      <w:r>
        <w:rPr>
          <w:rFonts w:ascii="Times New Roman" w:hAnsi="Times New Roman" w:cs="Times New Roman"/>
          <w:sz w:val="24"/>
          <w:szCs w:val="24"/>
          <w:lang w:val="es-HN"/>
        </w:rPr>
        <w:t xml:space="preserve"> los más seleccionados. </w:t>
      </w:r>
    </w:p>
    <w:p w14:paraId="3232FC40" w14:textId="78FDC89A" w:rsidR="00BC7020" w:rsidRPr="00287625" w:rsidRDefault="00BC7020" w:rsidP="00BC7020">
      <w:pPr>
        <w:pStyle w:val="Prrafodelista"/>
        <w:spacing w:line="240" w:lineRule="auto"/>
        <w:ind w:left="0"/>
        <w:jc w:val="center"/>
        <w:rPr>
          <w:rFonts w:ascii="Times New Roman" w:hAnsi="Times New Roman" w:cs="Times New Roman"/>
          <w:color w:val="000000" w:themeColor="text1"/>
          <w:sz w:val="24"/>
          <w:szCs w:val="24"/>
          <w:lang w:val="es-HN"/>
        </w:rPr>
      </w:pPr>
      <w:r w:rsidRPr="00287625">
        <w:rPr>
          <w:rFonts w:ascii="Times New Roman" w:hAnsi="Times New Roman" w:cs="Times New Roman"/>
          <w:sz w:val="24"/>
          <w:szCs w:val="24"/>
          <w:lang w:val="es-HN"/>
        </w:rPr>
        <w:t>Grafico 10. Resumen del área Docente</w:t>
      </w:r>
    </w:p>
    <w:p w14:paraId="6903E14A" w14:textId="547C057B" w:rsidR="00BC7020" w:rsidRDefault="00751953" w:rsidP="00BC7020">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inline distT="0" distB="0" distL="0" distR="0" wp14:anchorId="34EB1960" wp14:editId="0C1EF778">
            <wp:extent cx="3060000" cy="1832475"/>
            <wp:effectExtent l="57150" t="57150" r="121920" b="1111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co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0000" cy="18324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6BD02" w14:textId="7B3E8BB8" w:rsidR="00BC7020" w:rsidRDefault="00BC7020" w:rsidP="00BC7020">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982FD25" w14:textId="77777777" w:rsidR="00E34834" w:rsidRPr="000C5D6F" w:rsidRDefault="00E34834" w:rsidP="00BC7020">
      <w:pPr>
        <w:spacing w:line="240" w:lineRule="auto"/>
        <w:jc w:val="center"/>
        <w:rPr>
          <w:rFonts w:ascii="Times New Roman" w:hAnsi="Times New Roman" w:cs="Times New Roman"/>
          <w:sz w:val="24"/>
          <w:szCs w:val="24"/>
          <w:lang w:val="es-HN"/>
        </w:rPr>
      </w:pPr>
    </w:p>
    <w:p w14:paraId="7F02E68D" w14:textId="773E1916" w:rsidR="00E34834" w:rsidRDefault="00E34834" w:rsidP="00E34834">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9.</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 xml:space="preserve">Gestión de </w:t>
      </w:r>
      <w:r w:rsidRPr="00E34834">
        <w:rPr>
          <w:rFonts w:ascii="Times New Roman" w:hAnsi="Times New Roman" w:cs="Times New Roman"/>
          <w:b/>
          <w:sz w:val="24"/>
          <w:szCs w:val="24"/>
          <w:lang w:val="es-HN"/>
        </w:rPr>
        <w:t>Clases y Actividades Escolares</w:t>
      </w:r>
    </w:p>
    <w:p w14:paraId="0E1097BD" w14:textId="2EC9192C" w:rsidR="00E34834" w:rsidRDefault="00E34834" w:rsidP="00E34834">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de clases que se han perdido en el ISJC?</w:t>
      </w:r>
      <w:r>
        <w:rPr>
          <w:rFonts w:ascii="Times New Roman" w:hAnsi="Times New Roman" w:cs="Times New Roman"/>
          <w:color w:val="000000" w:themeColor="text1"/>
          <w:sz w:val="24"/>
          <w:szCs w:val="24"/>
        </w:rPr>
        <w:br/>
        <w:t>¿Cuáles el índice de clases perdidas individualmente en el ISJC?</w:t>
      </w:r>
    </w:p>
    <w:p w14:paraId="2D99F751" w14:textId="7DB47FA4" w:rsidR="00E34834" w:rsidRDefault="00E34834" w:rsidP="00E34834">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las actividades escolares más importante realizadas en 2019?</w:t>
      </w:r>
      <w:r>
        <w:rPr>
          <w:rFonts w:ascii="Times New Roman" w:hAnsi="Times New Roman" w:cs="Times New Roman"/>
          <w:color w:val="000000" w:themeColor="text1"/>
          <w:sz w:val="24"/>
          <w:szCs w:val="24"/>
        </w:rPr>
        <w:br/>
        <w:t>¿Cuáles son las próximas actividades escolares del ISJC?</w:t>
      </w:r>
    </w:p>
    <w:p w14:paraId="7C9AD011" w14:textId="77777777" w:rsidR="00E34834" w:rsidRPr="000C5D6F" w:rsidRDefault="00E34834" w:rsidP="00E34834">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588D5BBB" w14:textId="77777777" w:rsidR="00E34834" w:rsidRPr="00C01985" w:rsidRDefault="00E34834" w:rsidP="00E34834">
      <w:pPr>
        <w:spacing w:line="240" w:lineRule="auto"/>
        <w:ind w:left="708"/>
        <w:jc w:val="center"/>
        <w:rPr>
          <w:rFonts w:ascii="Times New Roman" w:hAnsi="Times New Roman" w:cs="Times New Roman"/>
          <w:noProof/>
          <w:sz w:val="24"/>
          <w:szCs w:val="24"/>
        </w:rPr>
      </w:pPr>
      <w:r>
        <w:rPr>
          <w:rFonts w:ascii="Times New Roman" w:hAnsi="Times New Roman" w:cs="Times New Roman"/>
          <w:sz w:val="24"/>
          <w:szCs w:val="24"/>
          <w:lang w:val="es-HN"/>
        </w:rPr>
        <w:t xml:space="preserve">Gráfico 11. Resultados de la investigación sobre informes de </w:t>
      </w:r>
      <w:r w:rsidRPr="00E34834">
        <w:rPr>
          <w:rFonts w:ascii="Times New Roman" w:hAnsi="Times New Roman" w:cs="Times New Roman"/>
          <w:sz w:val="24"/>
          <w:szCs w:val="24"/>
          <w:lang w:val="es-HN"/>
        </w:rPr>
        <w:t>Clases y Actividades Escolares</w:t>
      </w:r>
      <w:r w:rsidRPr="00C01985">
        <w:rPr>
          <w:rFonts w:ascii="Times New Roman" w:hAnsi="Times New Roman" w:cs="Times New Roman"/>
          <w:noProof/>
          <w:sz w:val="24"/>
          <w:szCs w:val="24"/>
        </w:rPr>
        <w:t xml:space="preserve"> </w:t>
      </w:r>
    </w:p>
    <w:p w14:paraId="10E598B5" w14:textId="608E923F" w:rsidR="00E34834" w:rsidRDefault="00E34834" w:rsidP="00E34834">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0BB61229" wp14:editId="04C40311">
            <wp:extent cx="3060000" cy="1828519"/>
            <wp:effectExtent l="57150" t="57150" r="121920" b="1149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co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0000" cy="182851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3201BA3" w14:textId="77777777" w:rsidR="00E34834" w:rsidRDefault="00E34834" w:rsidP="00E34834">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1D12BC9" w14:textId="77777777" w:rsidR="00E34834" w:rsidRPr="000C5D6F" w:rsidRDefault="00E34834" w:rsidP="00E34834">
      <w:pPr>
        <w:spacing w:line="240" w:lineRule="auto"/>
        <w:ind w:left="708"/>
        <w:jc w:val="center"/>
        <w:rPr>
          <w:rFonts w:ascii="Times New Roman" w:hAnsi="Times New Roman" w:cs="Times New Roman"/>
          <w:sz w:val="24"/>
          <w:szCs w:val="24"/>
          <w:lang w:val="es-HN"/>
        </w:rPr>
      </w:pPr>
    </w:p>
    <w:p w14:paraId="20898341" w14:textId="0FDA5BEA" w:rsidR="00E34834" w:rsidRDefault="00E34834" w:rsidP="00E34834">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23% de los informes sobre clases y actividades escolares llegan a manos de las autoridades competentes, y que el 77% de los informes </w:t>
      </w:r>
      <w:r>
        <w:rPr>
          <w:rFonts w:ascii="Times New Roman" w:hAnsi="Times New Roman" w:cs="Times New Roman"/>
          <w:sz w:val="24"/>
          <w:szCs w:val="24"/>
          <w:lang w:val="es-HN"/>
        </w:rPr>
        <w:lastRenderedPageBreak/>
        <w:t xml:space="preserve">necesarios sobre esta área nos son presentados. El área 2 muestra que, de los informes no presentados, el 70% son considerados por las autoridades como Muy importantes y un 30% como importante. El área 3 muestra la frecuencia con la cual les gustaría recibir estos informes faltantes, siendo semanal y mensual los más seleccionados. </w:t>
      </w:r>
    </w:p>
    <w:p w14:paraId="7C2AE64D" w14:textId="6ECCAF10" w:rsidR="00CE1448" w:rsidRDefault="00CE1448" w:rsidP="00CE1448">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10.</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Gestión de Admisiones y Matriculas</w:t>
      </w:r>
    </w:p>
    <w:p w14:paraId="50941DE1" w14:textId="49E2821E" w:rsidR="00B00E9A" w:rsidRDefault="00B00E9A" w:rsidP="00B00E9A">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estudiantes en el proceso de admisiones?</w:t>
      </w:r>
    </w:p>
    <w:p w14:paraId="11A69C8E" w14:textId="2B05FC6B" w:rsidR="00B00E9A" w:rsidRDefault="00B00E9A" w:rsidP="00B00E9A">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¿Mediante qué medio de difusión recibieron información del ISJC?</w:t>
      </w:r>
    </w:p>
    <w:p w14:paraId="5D4B2CA2" w14:textId="639F2830" w:rsidR="00B00E9A" w:rsidRDefault="00B00E9A" w:rsidP="00B00E9A">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¿Qué porcentaje del proceso de admisiones termino su proceso de matrícula?</w:t>
      </w:r>
      <w:r>
        <w:rPr>
          <w:rFonts w:ascii="Times New Roman" w:hAnsi="Times New Roman" w:cs="Times New Roman"/>
          <w:color w:val="000000" w:themeColor="text1"/>
          <w:sz w:val="24"/>
          <w:szCs w:val="24"/>
        </w:rPr>
        <w:br/>
        <w:t>¿Cuál es el índice de nuevas y recurrentes matriculas?</w:t>
      </w:r>
    </w:p>
    <w:p w14:paraId="44ADFBCD" w14:textId="77777777" w:rsidR="00CE1448" w:rsidRPr="000C5D6F" w:rsidRDefault="00CE1448" w:rsidP="00CE144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61A1C668" w14:textId="2480C526" w:rsidR="00CE1448" w:rsidRPr="00CE1448" w:rsidRDefault="00CE1448" w:rsidP="00CE1448">
      <w:pPr>
        <w:spacing w:line="240" w:lineRule="auto"/>
        <w:ind w:left="708"/>
        <w:jc w:val="center"/>
        <w:rPr>
          <w:rFonts w:ascii="Times New Roman" w:hAnsi="Times New Roman" w:cs="Times New Roman"/>
          <w:noProof/>
          <w:sz w:val="24"/>
          <w:szCs w:val="24"/>
        </w:rPr>
      </w:pPr>
      <w:r>
        <w:rPr>
          <w:rFonts w:ascii="Times New Roman" w:hAnsi="Times New Roman" w:cs="Times New Roman"/>
          <w:sz w:val="24"/>
          <w:szCs w:val="24"/>
          <w:lang w:val="es-HN"/>
        </w:rPr>
        <w:t xml:space="preserve">Gráfico </w:t>
      </w:r>
      <w:r w:rsidR="007F7D1A">
        <w:rPr>
          <w:rFonts w:ascii="Times New Roman" w:hAnsi="Times New Roman" w:cs="Times New Roman"/>
          <w:sz w:val="24"/>
          <w:szCs w:val="24"/>
          <w:lang w:val="es-HN"/>
        </w:rPr>
        <w:t>12</w:t>
      </w:r>
      <w:r>
        <w:rPr>
          <w:rFonts w:ascii="Times New Roman" w:hAnsi="Times New Roman" w:cs="Times New Roman"/>
          <w:sz w:val="24"/>
          <w:szCs w:val="24"/>
          <w:lang w:val="es-HN"/>
        </w:rPr>
        <w:t xml:space="preserve">. Resultados de la investigación sobre informes </w:t>
      </w:r>
      <w:r w:rsidR="007F7D1A">
        <w:rPr>
          <w:rFonts w:ascii="Times New Roman" w:hAnsi="Times New Roman" w:cs="Times New Roman"/>
          <w:sz w:val="24"/>
          <w:szCs w:val="24"/>
          <w:lang w:val="es-HN"/>
        </w:rPr>
        <w:t xml:space="preserve">de Admisiones y Matriculas </w:t>
      </w:r>
    </w:p>
    <w:p w14:paraId="164562F1" w14:textId="1FFC7171" w:rsidR="00CE1448" w:rsidRDefault="007F7D1A" w:rsidP="00CE1448">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3298BA18" wp14:editId="51D27906">
            <wp:extent cx="3060000" cy="1828519"/>
            <wp:effectExtent l="57150" t="57150" r="121920" b="1149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co1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0000" cy="182851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EF1853F" w14:textId="77777777" w:rsidR="00CE1448" w:rsidRDefault="00CE1448" w:rsidP="00CE1448">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291CFF4" w14:textId="77777777" w:rsidR="00CE1448" w:rsidRPr="000C5D6F" w:rsidRDefault="00CE1448" w:rsidP="00CE1448">
      <w:pPr>
        <w:spacing w:line="240" w:lineRule="auto"/>
        <w:ind w:left="708"/>
        <w:jc w:val="center"/>
        <w:rPr>
          <w:rFonts w:ascii="Times New Roman" w:hAnsi="Times New Roman" w:cs="Times New Roman"/>
          <w:sz w:val="24"/>
          <w:szCs w:val="24"/>
          <w:lang w:val="es-HN"/>
        </w:rPr>
      </w:pPr>
    </w:p>
    <w:p w14:paraId="126DF283" w14:textId="77777777" w:rsidR="00B20AE6" w:rsidRDefault="00CE1448" w:rsidP="00CE1448">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2</w:t>
      </w:r>
      <w:r w:rsidR="007F7D1A">
        <w:rPr>
          <w:rFonts w:ascii="Times New Roman" w:hAnsi="Times New Roman" w:cs="Times New Roman"/>
          <w:sz w:val="24"/>
          <w:szCs w:val="24"/>
          <w:lang w:val="es-HN"/>
        </w:rPr>
        <w:t>0</w:t>
      </w:r>
      <w:r>
        <w:rPr>
          <w:rFonts w:ascii="Times New Roman" w:hAnsi="Times New Roman" w:cs="Times New Roman"/>
          <w:sz w:val="24"/>
          <w:szCs w:val="24"/>
          <w:lang w:val="es-HN"/>
        </w:rPr>
        <w:t xml:space="preserve">% de los informes sobre </w:t>
      </w:r>
      <w:r w:rsidR="007F7D1A">
        <w:rPr>
          <w:rFonts w:ascii="Times New Roman" w:hAnsi="Times New Roman" w:cs="Times New Roman"/>
          <w:sz w:val="24"/>
          <w:szCs w:val="24"/>
          <w:lang w:val="es-HN"/>
        </w:rPr>
        <w:t>admisiones y matriculas</w:t>
      </w:r>
      <w:r>
        <w:rPr>
          <w:rFonts w:ascii="Times New Roman" w:hAnsi="Times New Roman" w:cs="Times New Roman"/>
          <w:sz w:val="24"/>
          <w:szCs w:val="24"/>
          <w:lang w:val="es-HN"/>
        </w:rPr>
        <w:t xml:space="preserve"> llegan a manos de las autoridades competentes, y que el </w:t>
      </w:r>
      <w:r w:rsidR="007F7D1A">
        <w:rPr>
          <w:rFonts w:ascii="Times New Roman" w:hAnsi="Times New Roman" w:cs="Times New Roman"/>
          <w:sz w:val="24"/>
          <w:szCs w:val="24"/>
          <w:lang w:val="es-HN"/>
        </w:rPr>
        <w:t>80</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7F7D1A">
        <w:rPr>
          <w:rFonts w:ascii="Times New Roman" w:hAnsi="Times New Roman" w:cs="Times New Roman"/>
          <w:sz w:val="24"/>
          <w:szCs w:val="24"/>
          <w:lang w:val="es-HN"/>
        </w:rPr>
        <w:t>el 75</w:t>
      </w:r>
      <w:r>
        <w:rPr>
          <w:rFonts w:ascii="Times New Roman" w:hAnsi="Times New Roman" w:cs="Times New Roman"/>
          <w:sz w:val="24"/>
          <w:szCs w:val="24"/>
          <w:lang w:val="es-HN"/>
        </w:rPr>
        <w:t>% son considerados por las autoridades como M</w:t>
      </w:r>
      <w:r w:rsidR="007F7D1A">
        <w:rPr>
          <w:rFonts w:ascii="Times New Roman" w:hAnsi="Times New Roman" w:cs="Times New Roman"/>
          <w:sz w:val="24"/>
          <w:szCs w:val="24"/>
          <w:lang w:val="es-HN"/>
        </w:rPr>
        <w:t xml:space="preserve">uy importantes y un </w:t>
      </w:r>
      <w:r w:rsidR="007F7D1A">
        <w:rPr>
          <w:rFonts w:ascii="Times New Roman" w:hAnsi="Times New Roman" w:cs="Times New Roman"/>
          <w:sz w:val="24"/>
          <w:szCs w:val="24"/>
          <w:lang w:val="es-HN"/>
        </w:rPr>
        <w:lastRenderedPageBreak/>
        <w:t>25</w:t>
      </w:r>
      <w:r>
        <w:rPr>
          <w:rFonts w:ascii="Times New Roman" w:hAnsi="Times New Roman" w:cs="Times New Roman"/>
          <w:sz w:val="24"/>
          <w:szCs w:val="24"/>
          <w:lang w:val="es-HN"/>
        </w:rPr>
        <w:t>% como importante. El área 3 muestra la frecuencia con la cual les gustaría recibir estos informes faltantes, siendo mensual</w:t>
      </w:r>
      <w:r w:rsidR="007F7D1A">
        <w:rPr>
          <w:rFonts w:ascii="Times New Roman" w:hAnsi="Times New Roman" w:cs="Times New Roman"/>
          <w:sz w:val="24"/>
          <w:szCs w:val="24"/>
          <w:lang w:val="es-HN"/>
        </w:rPr>
        <w:t xml:space="preserve"> y por parcial</w:t>
      </w:r>
      <w:r>
        <w:rPr>
          <w:rFonts w:ascii="Times New Roman" w:hAnsi="Times New Roman" w:cs="Times New Roman"/>
          <w:sz w:val="24"/>
          <w:szCs w:val="24"/>
          <w:lang w:val="es-HN"/>
        </w:rPr>
        <w:t xml:space="preserve"> los más seleccionados.</w:t>
      </w:r>
    </w:p>
    <w:p w14:paraId="18D47D99" w14:textId="3FA3C7D1" w:rsidR="00B20AE6" w:rsidRDefault="00B20AE6" w:rsidP="00B20AE6">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11.</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 xml:space="preserve">Gestión de </w:t>
      </w:r>
      <w:r w:rsidR="00F04448">
        <w:rPr>
          <w:rFonts w:ascii="Times New Roman" w:hAnsi="Times New Roman" w:cs="Times New Roman"/>
          <w:b/>
          <w:sz w:val="24"/>
          <w:szCs w:val="24"/>
          <w:lang w:val="es-HN"/>
        </w:rPr>
        <w:t>Sitio Web Y Redes Sociales</w:t>
      </w:r>
    </w:p>
    <w:p w14:paraId="7A1363A3" w14:textId="77777777" w:rsidR="00F04448" w:rsidRDefault="00F04448" w:rsidP="00F04448">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crecimiento de los seguidores en las redes sociales?</w:t>
      </w:r>
      <w:r>
        <w:rPr>
          <w:rFonts w:ascii="Times New Roman" w:hAnsi="Times New Roman" w:cs="Times New Roman"/>
          <w:color w:val="000000" w:themeColor="text1"/>
          <w:sz w:val="24"/>
          <w:szCs w:val="24"/>
        </w:rPr>
        <w:br/>
        <w:t>¿Cuáles son los datos demográficos de nuestras visitas en Redes Sociales?</w:t>
      </w:r>
    </w:p>
    <w:p w14:paraId="54E25608" w14:textId="77777777" w:rsidR="00F04448" w:rsidRDefault="00F04448" w:rsidP="00F04448">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datos estadísticos más importantes del sitio web?</w:t>
      </w:r>
    </w:p>
    <w:p w14:paraId="655E1302" w14:textId="77777777" w:rsidR="00B20AE6" w:rsidRPr="000C5D6F" w:rsidRDefault="00B20AE6" w:rsidP="00B20AE6">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650C1AE7" w14:textId="666F3BA1" w:rsidR="00B20AE6" w:rsidRPr="00CE1448" w:rsidRDefault="00B20AE6" w:rsidP="00B20AE6">
      <w:pPr>
        <w:spacing w:line="240" w:lineRule="auto"/>
        <w:ind w:left="708"/>
        <w:jc w:val="center"/>
        <w:rPr>
          <w:rFonts w:ascii="Times New Roman" w:hAnsi="Times New Roman" w:cs="Times New Roman"/>
          <w:noProof/>
          <w:sz w:val="24"/>
          <w:szCs w:val="24"/>
        </w:rPr>
      </w:pPr>
      <w:r>
        <w:rPr>
          <w:rFonts w:ascii="Times New Roman" w:hAnsi="Times New Roman" w:cs="Times New Roman"/>
          <w:sz w:val="24"/>
          <w:szCs w:val="24"/>
          <w:lang w:val="es-HN"/>
        </w:rPr>
        <w:t xml:space="preserve">Gráfico </w:t>
      </w:r>
      <w:r w:rsidR="00F04448">
        <w:rPr>
          <w:rFonts w:ascii="Times New Roman" w:hAnsi="Times New Roman" w:cs="Times New Roman"/>
          <w:sz w:val="24"/>
          <w:szCs w:val="24"/>
          <w:lang w:val="es-HN"/>
        </w:rPr>
        <w:t>13</w:t>
      </w:r>
      <w:r>
        <w:rPr>
          <w:rFonts w:ascii="Times New Roman" w:hAnsi="Times New Roman" w:cs="Times New Roman"/>
          <w:sz w:val="24"/>
          <w:szCs w:val="24"/>
          <w:lang w:val="es-HN"/>
        </w:rPr>
        <w:t xml:space="preserve">. Resultados de la investigación sobre informes de </w:t>
      </w:r>
      <w:r w:rsidR="00F04448">
        <w:rPr>
          <w:rFonts w:ascii="Times New Roman" w:hAnsi="Times New Roman" w:cs="Times New Roman"/>
          <w:sz w:val="24"/>
          <w:szCs w:val="24"/>
          <w:lang w:val="es-HN"/>
        </w:rPr>
        <w:t xml:space="preserve">las redes sociales y del sitio web </w:t>
      </w:r>
    </w:p>
    <w:p w14:paraId="1C70EE55" w14:textId="13626A4C" w:rsidR="00B20AE6" w:rsidRDefault="00B745DC" w:rsidP="00B20AE6">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419491D1" wp14:editId="2B819792">
            <wp:extent cx="3060000" cy="1826001"/>
            <wp:effectExtent l="57150" t="57150" r="121920" b="1174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co1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0000" cy="182600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373E143" w14:textId="77777777" w:rsidR="00B20AE6" w:rsidRDefault="00B20AE6" w:rsidP="00B20AE6">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7F958B85" w14:textId="77777777" w:rsidR="00B20AE6" w:rsidRPr="000C5D6F" w:rsidRDefault="00B20AE6" w:rsidP="00B20AE6">
      <w:pPr>
        <w:spacing w:line="240" w:lineRule="auto"/>
        <w:ind w:left="708"/>
        <w:jc w:val="center"/>
        <w:rPr>
          <w:rFonts w:ascii="Times New Roman" w:hAnsi="Times New Roman" w:cs="Times New Roman"/>
          <w:sz w:val="24"/>
          <w:szCs w:val="24"/>
          <w:lang w:val="es-HN"/>
        </w:rPr>
      </w:pPr>
    </w:p>
    <w:p w14:paraId="7EE38619" w14:textId="0CE430F1" w:rsidR="00CE1448" w:rsidRDefault="00B20AE6" w:rsidP="00B20AE6">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w:t>
      </w:r>
      <w:r w:rsidR="00B745DC">
        <w:rPr>
          <w:rFonts w:ascii="Times New Roman" w:hAnsi="Times New Roman" w:cs="Times New Roman"/>
          <w:sz w:val="24"/>
          <w:szCs w:val="24"/>
          <w:lang w:val="es-HN"/>
        </w:rPr>
        <w:t>13</w:t>
      </w:r>
      <w:r>
        <w:rPr>
          <w:rFonts w:ascii="Times New Roman" w:hAnsi="Times New Roman" w:cs="Times New Roman"/>
          <w:sz w:val="24"/>
          <w:szCs w:val="24"/>
          <w:lang w:val="es-HN"/>
        </w:rPr>
        <w:t xml:space="preserve">% de los informes sobre </w:t>
      </w:r>
      <w:r w:rsidR="00B745DC">
        <w:rPr>
          <w:rFonts w:ascii="Times New Roman" w:hAnsi="Times New Roman" w:cs="Times New Roman"/>
          <w:sz w:val="24"/>
          <w:szCs w:val="24"/>
          <w:lang w:val="es-HN"/>
        </w:rPr>
        <w:t>las redes sociales</w:t>
      </w:r>
      <w:r>
        <w:rPr>
          <w:rFonts w:ascii="Times New Roman" w:hAnsi="Times New Roman" w:cs="Times New Roman"/>
          <w:sz w:val="24"/>
          <w:szCs w:val="24"/>
          <w:lang w:val="es-HN"/>
        </w:rPr>
        <w:t xml:space="preserve"> llegan a manos de las autoridades competentes, y que el </w:t>
      </w:r>
      <w:r w:rsidR="00B745DC">
        <w:rPr>
          <w:rFonts w:ascii="Times New Roman" w:hAnsi="Times New Roman" w:cs="Times New Roman"/>
          <w:sz w:val="24"/>
          <w:szCs w:val="24"/>
          <w:lang w:val="es-HN"/>
        </w:rPr>
        <w:t>87</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B745DC">
        <w:rPr>
          <w:rFonts w:ascii="Times New Roman" w:hAnsi="Times New Roman" w:cs="Times New Roman"/>
          <w:sz w:val="24"/>
          <w:szCs w:val="24"/>
          <w:lang w:val="es-HN"/>
        </w:rPr>
        <w:t>el 42</w:t>
      </w:r>
      <w:r>
        <w:rPr>
          <w:rFonts w:ascii="Times New Roman" w:hAnsi="Times New Roman" w:cs="Times New Roman"/>
          <w:sz w:val="24"/>
          <w:szCs w:val="24"/>
          <w:lang w:val="es-HN"/>
        </w:rPr>
        <w:t>% son considerados por las autoridades como M</w:t>
      </w:r>
      <w:r w:rsidR="00B745DC">
        <w:rPr>
          <w:rFonts w:ascii="Times New Roman" w:hAnsi="Times New Roman" w:cs="Times New Roman"/>
          <w:sz w:val="24"/>
          <w:szCs w:val="24"/>
          <w:lang w:val="es-HN"/>
        </w:rPr>
        <w:t xml:space="preserve">uy importantes y un </w:t>
      </w:r>
      <w:r>
        <w:rPr>
          <w:rFonts w:ascii="Times New Roman" w:hAnsi="Times New Roman" w:cs="Times New Roman"/>
          <w:sz w:val="24"/>
          <w:szCs w:val="24"/>
          <w:lang w:val="es-HN"/>
        </w:rPr>
        <w:t>5</w:t>
      </w:r>
      <w:r w:rsidR="00B745DC">
        <w:rPr>
          <w:rFonts w:ascii="Times New Roman" w:hAnsi="Times New Roman" w:cs="Times New Roman"/>
          <w:sz w:val="24"/>
          <w:szCs w:val="24"/>
          <w:lang w:val="es-HN"/>
        </w:rPr>
        <w:t>8</w:t>
      </w:r>
      <w:r>
        <w:rPr>
          <w:rFonts w:ascii="Times New Roman" w:hAnsi="Times New Roman" w:cs="Times New Roman"/>
          <w:sz w:val="24"/>
          <w:szCs w:val="24"/>
          <w:lang w:val="es-HN"/>
        </w:rPr>
        <w:t>% como importante. El área 3 muestra la frecuencia con la cual les gustaría recibir estos informes faltantes, siendo mensual</w:t>
      </w:r>
      <w:r w:rsidR="00B745DC">
        <w:rPr>
          <w:rFonts w:ascii="Times New Roman" w:hAnsi="Times New Roman" w:cs="Times New Roman"/>
          <w:sz w:val="24"/>
          <w:szCs w:val="24"/>
          <w:lang w:val="es-HN"/>
        </w:rPr>
        <w:t xml:space="preserve"> y semanal</w:t>
      </w:r>
      <w:r>
        <w:rPr>
          <w:rFonts w:ascii="Times New Roman" w:hAnsi="Times New Roman" w:cs="Times New Roman"/>
          <w:sz w:val="24"/>
          <w:szCs w:val="24"/>
          <w:lang w:val="es-HN"/>
        </w:rPr>
        <w:t xml:space="preserve"> los más seleccionados.</w:t>
      </w:r>
      <w:r w:rsidR="00CE1448">
        <w:rPr>
          <w:rFonts w:ascii="Times New Roman" w:hAnsi="Times New Roman" w:cs="Times New Roman"/>
          <w:sz w:val="24"/>
          <w:szCs w:val="24"/>
          <w:lang w:val="es-HN"/>
        </w:rPr>
        <w:t xml:space="preserve"> </w:t>
      </w:r>
    </w:p>
    <w:p w14:paraId="131E2A3B" w14:textId="0254C985" w:rsidR="00C3002C" w:rsidRDefault="00C3002C" w:rsidP="00C3002C">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12.</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Gestión de</w:t>
      </w:r>
      <w:r w:rsidR="00A51E3B">
        <w:rPr>
          <w:rFonts w:ascii="Times New Roman" w:hAnsi="Times New Roman" w:cs="Times New Roman"/>
          <w:b/>
          <w:sz w:val="24"/>
          <w:szCs w:val="24"/>
          <w:lang w:val="es-HN"/>
        </w:rPr>
        <w:t>l</w:t>
      </w:r>
      <w:r>
        <w:rPr>
          <w:rFonts w:ascii="Times New Roman" w:hAnsi="Times New Roman" w:cs="Times New Roman"/>
          <w:b/>
          <w:sz w:val="24"/>
          <w:szCs w:val="24"/>
          <w:lang w:val="es-HN"/>
        </w:rPr>
        <w:t xml:space="preserve"> </w:t>
      </w:r>
      <w:r w:rsidR="00266FBE">
        <w:rPr>
          <w:rFonts w:ascii="Times New Roman" w:hAnsi="Times New Roman" w:cs="Times New Roman"/>
          <w:b/>
          <w:sz w:val="24"/>
          <w:szCs w:val="24"/>
          <w:lang w:val="es-HN"/>
        </w:rPr>
        <w:t>uso de Plataforma E</w:t>
      </w:r>
      <w:r w:rsidR="00A51E3B">
        <w:rPr>
          <w:rFonts w:ascii="Times New Roman" w:hAnsi="Times New Roman" w:cs="Times New Roman"/>
          <w:b/>
          <w:sz w:val="24"/>
          <w:szCs w:val="24"/>
          <w:lang w:val="es-HN"/>
        </w:rPr>
        <w:t>ducativa</w:t>
      </w:r>
    </w:p>
    <w:p w14:paraId="26DEE85D" w14:textId="77777777" w:rsidR="00266FBE" w:rsidRDefault="00266FBE" w:rsidP="00266FBE">
      <w:pPr>
        <w:pStyle w:val="Prrafodelista"/>
        <w:spacing w:line="240"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¿Cuál es el índice de uso de plataforma por parte del estudiante?</w:t>
      </w:r>
    </w:p>
    <w:p w14:paraId="2B4B2EEF" w14:textId="0F5A3EC9" w:rsidR="00266FBE" w:rsidRDefault="00266FBE" w:rsidP="00266FBE">
      <w:pPr>
        <w:spacing w:line="240"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uso de plataforma por parte de los docentes?</w:t>
      </w:r>
      <w:r>
        <w:rPr>
          <w:rFonts w:ascii="Times New Roman" w:hAnsi="Times New Roman" w:cs="Times New Roman"/>
          <w:color w:val="000000" w:themeColor="text1"/>
          <w:sz w:val="24"/>
          <w:szCs w:val="24"/>
        </w:rPr>
        <w:br/>
      </w:r>
    </w:p>
    <w:p w14:paraId="2E354D2C" w14:textId="1BD3A8B5" w:rsidR="00C3002C" w:rsidRPr="000C5D6F" w:rsidRDefault="00C3002C" w:rsidP="00266FBE">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46F42682" w14:textId="135A647F" w:rsidR="00266FBE" w:rsidRDefault="00C3002C" w:rsidP="00C3002C">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Gráfico 14. Resultados de la investigación sobre informes de</w:t>
      </w:r>
      <w:r w:rsidR="00266FBE">
        <w:rPr>
          <w:rFonts w:ascii="Times New Roman" w:hAnsi="Times New Roman" w:cs="Times New Roman"/>
          <w:sz w:val="24"/>
          <w:szCs w:val="24"/>
          <w:lang w:val="es-HN"/>
        </w:rPr>
        <w:t>l uso de la plataforma educativa del ISJC.</w:t>
      </w:r>
    </w:p>
    <w:p w14:paraId="68059A36" w14:textId="148083E0" w:rsidR="00C3002C" w:rsidRPr="00266FBE" w:rsidRDefault="00A365E3" w:rsidP="00C3002C">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214FEE36" wp14:editId="2B92D82A">
            <wp:extent cx="3060000" cy="1836072"/>
            <wp:effectExtent l="57150" t="57150" r="121920" b="1073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co14.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60000" cy="183607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9F9F836" w14:textId="77777777" w:rsidR="00C3002C" w:rsidRDefault="00C3002C" w:rsidP="00C3002C">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45B40D5A" w14:textId="77777777" w:rsidR="00C3002C" w:rsidRPr="000C5D6F" w:rsidRDefault="00C3002C" w:rsidP="00C3002C">
      <w:pPr>
        <w:spacing w:line="240" w:lineRule="auto"/>
        <w:ind w:left="708"/>
        <w:jc w:val="center"/>
        <w:rPr>
          <w:rFonts w:ascii="Times New Roman" w:hAnsi="Times New Roman" w:cs="Times New Roman"/>
          <w:sz w:val="24"/>
          <w:szCs w:val="24"/>
          <w:lang w:val="es-HN"/>
        </w:rPr>
      </w:pPr>
    </w:p>
    <w:p w14:paraId="27711874" w14:textId="7B82131B" w:rsidR="00C3002C" w:rsidRDefault="00C3002C" w:rsidP="00C3002C">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w:t>
      </w:r>
      <w:r w:rsidR="00A365E3">
        <w:rPr>
          <w:rFonts w:ascii="Times New Roman" w:hAnsi="Times New Roman" w:cs="Times New Roman"/>
          <w:sz w:val="24"/>
          <w:szCs w:val="24"/>
          <w:lang w:val="es-HN"/>
        </w:rPr>
        <w:t>10</w:t>
      </w:r>
      <w:r>
        <w:rPr>
          <w:rFonts w:ascii="Times New Roman" w:hAnsi="Times New Roman" w:cs="Times New Roman"/>
          <w:sz w:val="24"/>
          <w:szCs w:val="24"/>
          <w:lang w:val="es-HN"/>
        </w:rPr>
        <w:t xml:space="preserve">% de los informes sobre </w:t>
      </w:r>
      <w:r w:rsidR="00A365E3">
        <w:rPr>
          <w:rFonts w:ascii="Times New Roman" w:hAnsi="Times New Roman" w:cs="Times New Roman"/>
          <w:sz w:val="24"/>
          <w:szCs w:val="24"/>
          <w:lang w:val="es-HN"/>
        </w:rPr>
        <w:t>el uso de la plataforma educativa</w:t>
      </w:r>
      <w:r>
        <w:rPr>
          <w:rFonts w:ascii="Times New Roman" w:hAnsi="Times New Roman" w:cs="Times New Roman"/>
          <w:sz w:val="24"/>
          <w:szCs w:val="24"/>
          <w:lang w:val="es-HN"/>
        </w:rPr>
        <w:t xml:space="preserve"> llegan a manos de las autoridades competentes, y que el </w:t>
      </w:r>
      <w:r w:rsidR="00A365E3">
        <w:rPr>
          <w:rFonts w:ascii="Times New Roman" w:hAnsi="Times New Roman" w:cs="Times New Roman"/>
          <w:sz w:val="24"/>
          <w:szCs w:val="24"/>
          <w:lang w:val="es-HN"/>
        </w:rPr>
        <w:t>90</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A365E3">
        <w:rPr>
          <w:rFonts w:ascii="Times New Roman" w:hAnsi="Times New Roman" w:cs="Times New Roman"/>
          <w:sz w:val="24"/>
          <w:szCs w:val="24"/>
          <w:lang w:val="es-HN"/>
        </w:rPr>
        <w:t>el 5</w:t>
      </w:r>
      <w:r>
        <w:rPr>
          <w:rFonts w:ascii="Times New Roman" w:hAnsi="Times New Roman" w:cs="Times New Roman"/>
          <w:sz w:val="24"/>
          <w:szCs w:val="24"/>
          <w:lang w:val="es-HN"/>
        </w:rPr>
        <w:t xml:space="preserve">2% son considerados por las autoridades como Muy importantes y un </w:t>
      </w:r>
      <w:r w:rsidR="00A365E3">
        <w:rPr>
          <w:rFonts w:ascii="Times New Roman" w:hAnsi="Times New Roman" w:cs="Times New Roman"/>
          <w:sz w:val="24"/>
          <w:szCs w:val="24"/>
          <w:lang w:val="es-HN"/>
        </w:rPr>
        <w:t>4</w:t>
      </w:r>
      <w:r>
        <w:rPr>
          <w:rFonts w:ascii="Times New Roman" w:hAnsi="Times New Roman" w:cs="Times New Roman"/>
          <w:sz w:val="24"/>
          <w:szCs w:val="24"/>
          <w:lang w:val="es-HN"/>
        </w:rPr>
        <w:t xml:space="preserve">8% como importante. El área 3 muestra la frecuencia con la cual les gustaría recibir estos informes faltantes, siendo mensual y </w:t>
      </w:r>
      <w:r w:rsidR="00A365E3">
        <w:rPr>
          <w:rFonts w:ascii="Times New Roman" w:hAnsi="Times New Roman" w:cs="Times New Roman"/>
          <w:sz w:val="24"/>
          <w:szCs w:val="24"/>
          <w:lang w:val="es-HN"/>
        </w:rPr>
        <w:t xml:space="preserve">por parcial </w:t>
      </w:r>
      <w:r>
        <w:rPr>
          <w:rFonts w:ascii="Times New Roman" w:hAnsi="Times New Roman" w:cs="Times New Roman"/>
          <w:sz w:val="24"/>
          <w:szCs w:val="24"/>
          <w:lang w:val="es-HN"/>
        </w:rPr>
        <w:t xml:space="preserve">los más seleccionados. </w:t>
      </w:r>
    </w:p>
    <w:p w14:paraId="2429B1C4" w14:textId="7C4AD45E" w:rsidR="009B77C6" w:rsidRPr="00BC7020" w:rsidRDefault="009B77C6" w:rsidP="009B77C6">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 xml:space="preserve">Resumen del Área </w:t>
      </w:r>
      <w:r>
        <w:rPr>
          <w:rFonts w:ascii="Times New Roman" w:hAnsi="Times New Roman" w:cs="Times New Roman"/>
          <w:b/>
          <w:sz w:val="24"/>
          <w:szCs w:val="24"/>
          <w:lang w:val="es-HN"/>
        </w:rPr>
        <w:t>de Operaciones</w:t>
      </w:r>
    </w:p>
    <w:p w14:paraId="4B81BE77" w14:textId="77777777" w:rsidR="00C34F18" w:rsidRDefault="009B77C6" w:rsidP="00C34F18">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todos los informes del área de operaciones que deben ser entregados a las autoridades, el 83 % de ellos no son recibidos. El área 2 indica que, de estos informes faltantes, el 59% de los informes necesarios sobre el área de operaciones son </w:t>
      </w:r>
      <w:r>
        <w:rPr>
          <w:rFonts w:ascii="Times New Roman" w:hAnsi="Times New Roman" w:cs="Times New Roman"/>
          <w:sz w:val="24"/>
          <w:szCs w:val="24"/>
          <w:lang w:val="es-HN"/>
        </w:rPr>
        <w:lastRenderedPageBreak/>
        <w:t xml:space="preserve">considerados muy importantes y 41% como importantes. El área 3 muestra la frecuencia con la cual les gustaría recibir estos informes faltantes, siendo mensual y por parcial los más seleccionados. </w:t>
      </w:r>
    </w:p>
    <w:p w14:paraId="317CB844" w14:textId="1853376B" w:rsidR="00C34F18" w:rsidRPr="00C34F18" w:rsidRDefault="00287625" w:rsidP="00C34F18">
      <w:pPr>
        <w:spacing w:line="240" w:lineRule="auto"/>
        <w:ind w:firstLine="709"/>
        <w:jc w:val="center"/>
        <w:rPr>
          <w:rFonts w:ascii="Times New Roman" w:hAnsi="Times New Roman" w:cs="Times New Roman"/>
          <w:sz w:val="24"/>
          <w:szCs w:val="24"/>
          <w:lang w:val="es-HN"/>
        </w:rPr>
      </w:pPr>
      <w:r w:rsidRPr="00287625">
        <w:rPr>
          <w:rFonts w:ascii="Times New Roman" w:hAnsi="Times New Roman" w:cs="Times New Roman"/>
          <w:sz w:val="24"/>
          <w:szCs w:val="24"/>
          <w:lang w:val="es-HN"/>
        </w:rPr>
        <w:t>Grafico 15</w:t>
      </w:r>
      <w:r w:rsidR="009B77C6" w:rsidRPr="00287625">
        <w:rPr>
          <w:rFonts w:ascii="Times New Roman" w:hAnsi="Times New Roman" w:cs="Times New Roman"/>
          <w:sz w:val="24"/>
          <w:szCs w:val="24"/>
          <w:lang w:val="es-HN"/>
        </w:rPr>
        <w:t>. Resumen del área de Operaciones</w:t>
      </w:r>
    </w:p>
    <w:p w14:paraId="704871B6" w14:textId="6F5DE4B5" w:rsidR="009B77C6" w:rsidRDefault="009B77C6" w:rsidP="00C34F18">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001BD996" wp14:editId="5FA0480C">
            <wp:extent cx="3060000" cy="1833195"/>
            <wp:effectExtent l="57150" t="57150" r="121920" b="1104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co1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0000" cy="183319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033323E" w14:textId="20BED0B7" w:rsidR="00C34F18" w:rsidRDefault="009B77C6" w:rsidP="00C34F18">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964B1AE" w14:textId="426E0EBD" w:rsidR="00B52879" w:rsidRDefault="00B52879" w:rsidP="00B52879">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13.</w:t>
      </w:r>
      <w:r w:rsidRPr="000C5D6F">
        <w:rPr>
          <w:rFonts w:ascii="Times New Roman" w:hAnsi="Times New Roman" w:cs="Times New Roman"/>
          <w:b/>
          <w:sz w:val="24"/>
          <w:szCs w:val="24"/>
          <w:lang w:val="es-HN"/>
        </w:rPr>
        <w:t xml:space="preserve"> </w:t>
      </w:r>
      <w:r w:rsidR="00C34F18" w:rsidRPr="00C34F18">
        <w:rPr>
          <w:rFonts w:ascii="Times New Roman" w:hAnsi="Times New Roman" w:cs="Times New Roman"/>
          <w:b/>
          <w:sz w:val="24"/>
          <w:szCs w:val="24"/>
          <w:lang w:val="es-HN"/>
        </w:rPr>
        <w:t>Gestión de Ingresos y Egresos</w:t>
      </w:r>
      <w:r w:rsidR="00C34F18">
        <w:rPr>
          <w:rFonts w:ascii="Times New Roman" w:hAnsi="Times New Roman" w:cs="Times New Roman"/>
          <w:b/>
          <w:sz w:val="24"/>
          <w:szCs w:val="24"/>
          <w:lang w:val="es-HN"/>
        </w:rPr>
        <w:t xml:space="preserve"> del ISJC</w:t>
      </w:r>
    </w:p>
    <w:p w14:paraId="62336B5C" w14:textId="0BB8BCB5" w:rsidR="00C34F18" w:rsidRDefault="00C34F18" w:rsidP="00C34F18">
      <w:pPr>
        <w:pStyle w:val="Prrafodelista"/>
        <w:spacing w:line="24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de ingreso y egreso semanal y mensual dentro del ISJC?</w:t>
      </w:r>
      <w:r>
        <w:rPr>
          <w:rFonts w:ascii="Times New Roman" w:hAnsi="Times New Roman" w:cs="Times New Roman"/>
          <w:color w:val="000000" w:themeColor="text1"/>
          <w:sz w:val="24"/>
          <w:szCs w:val="24"/>
        </w:rPr>
        <w:br/>
        <w:t>¿Cuáles es el índice de ingresos por pagos de mensualidades en banco del ISJC?</w:t>
      </w:r>
      <w:r>
        <w:rPr>
          <w:rFonts w:ascii="Times New Roman" w:hAnsi="Times New Roman" w:cs="Times New Roman"/>
          <w:color w:val="000000" w:themeColor="text1"/>
          <w:sz w:val="24"/>
          <w:szCs w:val="24"/>
        </w:rPr>
        <w:br/>
        <w:t>¿Cuál es el índice de ingreso por grado y sección?</w:t>
      </w:r>
    </w:p>
    <w:p w14:paraId="1E339A8E" w14:textId="77777777" w:rsidR="00C34F18" w:rsidRDefault="00B52879" w:rsidP="00C34F1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229B45D4" w14:textId="3CFF9947" w:rsidR="00B52879" w:rsidRDefault="00B52879" w:rsidP="00C34F18">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Gráfico 16. Resultados de la investigación sobre</w:t>
      </w:r>
      <w:r w:rsidR="00C34F18">
        <w:rPr>
          <w:rFonts w:ascii="Times New Roman" w:hAnsi="Times New Roman" w:cs="Times New Roman"/>
          <w:sz w:val="24"/>
          <w:szCs w:val="24"/>
          <w:lang w:val="es-HN"/>
        </w:rPr>
        <w:t xml:space="preserve"> informes de</w:t>
      </w:r>
      <w:r>
        <w:rPr>
          <w:rFonts w:ascii="Times New Roman" w:hAnsi="Times New Roman" w:cs="Times New Roman"/>
          <w:sz w:val="24"/>
          <w:szCs w:val="24"/>
          <w:lang w:val="es-HN"/>
        </w:rPr>
        <w:t xml:space="preserve"> </w:t>
      </w:r>
      <w:r w:rsidR="00C34F18">
        <w:rPr>
          <w:rFonts w:ascii="Times New Roman" w:hAnsi="Times New Roman" w:cs="Times New Roman"/>
          <w:sz w:val="24"/>
          <w:szCs w:val="24"/>
          <w:lang w:val="es-HN"/>
        </w:rPr>
        <w:t xml:space="preserve">ingresos y egresos </w:t>
      </w:r>
    </w:p>
    <w:p w14:paraId="6065F88B" w14:textId="4631E75B" w:rsidR="00C34F18" w:rsidRPr="00266FBE" w:rsidRDefault="00C34F18" w:rsidP="00C34F18">
      <w:pPr>
        <w:spacing w:line="240" w:lineRule="auto"/>
        <w:ind w:firstLine="709"/>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038567C0" wp14:editId="44E239BE">
            <wp:extent cx="2965193" cy="1773261"/>
            <wp:effectExtent l="57150" t="57150" r="121285" b="1130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co1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78712" cy="178134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9D28931" w14:textId="77777777" w:rsidR="00B52879" w:rsidRDefault="00B52879" w:rsidP="00C34F18">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5CE5F8F6" w14:textId="77777777" w:rsidR="00B52879" w:rsidRPr="000C5D6F" w:rsidRDefault="00B52879" w:rsidP="00B52879">
      <w:pPr>
        <w:spacing w:line="240" w:lineRule="auto"/>
        <w:ind w:left="708"/>
        <w:jc w:val="center"/>
        <w:rPr>
          <w:rFonts w:ascii="Times New Roman" w:hAnsi="Times New Roman" w:cs="Times New Roman"/>
          <w:sz w:val="24"/>
          <w:szCs w:val="24"/>
          <w:lang w:val="es-HN"/>
        </w:rPr>
      </w:pPr>
    </w:p>
    <w:p w14:paraId="7D8CDF3D" w14:textId="726966A3" w:rsidR="00B52879" w:rsidRDefault="00B52879" w:rsidP="00B52879">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lastRenderedPageBreak/>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10% de los informes sobre </w:t>
      </w:r>
      <w:r w:rsidR="00C34F18">
        <w:rPr>
          <w:rFonts w:ascii="Times New Roman" w:hAnsi="Times New Roman" w:cs="Times New Roman"/>
          <w:sz w:val="24"/>
          <w:szCs w:val="24"/>
          <w:lang w:val="es-HN"/>
        </w:rPr>
        <w:t>los ingresos y egresos</w:t>
      </w:r>
      <w:r>
        <w:rPr>
          <w:rFonts w:ascii="Times New Roman" w:hAnsi="Times New Roman" w:cs="Times New Roman"/>
          <w:sz w:val="24"/>
          <w:szCs w:val="24"/>
          <w:lang w:val="es-HN"/>
        </w:rPr>
        <w:t xml:space="preserve"> llegan a manos de las autoridades competentes, y que el 90% de los informes necesarios sobre esta área nos son presentados. El área 2 muestra que, de los informes no presentados, </w:t>
      </w:r>
      <w:r w:rsidR="00C34F18">
        <w:rPr>
          <w:rFonts w:ascii="Times New Roman" w:hAnsi="Times New Roman" w:cs="Times New Roman"/>
          <w:sz w:val="24"/>
          <w:szCs w:val="24"/>
          <w:lang w:val="es-HN"/>
        </w:rPr>
        <w:t>el 78</w:t>
      </w:r>
      <w:r>
        <w:rPr>
          <w:rFonts w:ascii="Times New Roman" w:hAnsi="Times New Roman" w:cs="Times New Roman"/>
          <w:sz w:val="24"/>
          <w:szCs w:val="24"/>
          <w:lang w:val="es-HN"/>
        </w:rPr>
        <w:t xml:space="preserve">% son considerados por las autoridades como </w:t>
      </w:r>
      <w:r w:rsidR="00C34F18">
        <w:rPr>
          <w:rFonts w:ascii="Times New Roman" w:hAnsi="Times New Roman" w:cs="Times New Roman"/>
          <w:sz w:val="24"/>
          <w:szCs w:val="24"/>
          <w:lang w:val="es-HN"/>
        </w:rPr>
        <w:t>Poco</w:t>
      </w:r>
      <w:r>
        <w:rPr>
          <w:rFonts w:ascii="Times New Roman" w:hAnsi="Times New Roman" w:cs="Times New Roman"/>
          <w:sz w:val="24"/>
          <w:szCs w:val="24"/>
          <w:lang w:val="es-HN"/>
        </w:rPr>
        <w:t xml:space="preserve"> importantes y un </w:t>
      </w:r>
      <w:r w:rsidR="00C34F18">
        <w:rPr>
          <w:rFonts w:ascii="Times New Roman" w:hAnsi="Times New Roman" w:cs="Times New Roman"/>
          <w:sz w:val="24"/>
          <w:szCs w:val="24"/>
          <w:lang w:val="es-HN"/>
        </w:rPr>
        <w:t>15</w:t>
      </w:r>
      <w:r>
        <w:rPr>
          <w:rFonts w:ascii="Times New Roman" w:hAnsi="Times New Roman" w:cs="Times New Roman"/>
          <w:sz w:val="24"/>
          <w:szCs w:val="24"/>
          <w:lang w:val="es-HN"/>
        </w:rPr>
        <w:t>% como importante. El área 3 muestra la frecuencia con la cual les gustaría recibir estos informes faltantes, siendo por parcial</w:t>
      </w:r>
      <w:r w:rsidR="00C34F18">
        <w:rPr>
          <w:rFonts w:ascii="Times New Roman" w:hAnsi="Times New Roman" w:cs="Times New Roman"/>
          <w:sz w:val="24"/>
          <w:szCs w:val="24"/>
          <w:lang w:val="es-HN"/>
        </w:rPr>
        <w:t xml:space="preserve"> y mensual</w:t>
      </w:r>
      <w:r>
        <w:rPr>
          <w:rFonts w:ascii="Times New Roman" w:hAnsi="Times New Roman" w:cs="Times New Roman"/>
          <w:sz w:val="24"/>
          <w:szCs w:val="24"/>
          <w:lang w:val="es-HN"/>
        </w:rPr>
        <w:t xml:space="preserve"> los más seleccionados. </w:t>
      </w:r>
    </w:p>
    <w:p w14:paraId="4F710791" w14:textId="0F5C8C64" w:rsidR="00E12794" w:rsidRPr="00E12794" w:rsidRDefault="00E12794" w:rsidP="00E12794">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14.</w:t>
      </w:r>
      <w:r w:rsidRPr="000C5D6F">
        <w:rPr>
          <w:rFonts w:ascii="Times New Roman" w:hAnsi="Times New Roman" w:cs="Times New Roman"/>
          <w:b/>
          <w:sz w:val="24"/>
          <w:szCs w:val="24"/>
          <w:lang w:val="es-HN"/>
        </w:rPr>
        <w:t xml:space="preserve"> </w:t>
      </w:r>
      <w:r w:rsidRPr="00C34F18">
        <w:rPr>
          <w:rFonts w:ascii="Times New Roman" w:hAnsi="Times New Roman" w:cs="Times New Roman"/>
          <w:b/>
          <w:sz w:val="24"/>
          <w:szCs w:val="24"/>
          <w:lang w:val="es-HN"/>
        </w:rPr>
        <w:t xml:space="preserve">Gestión de </w:t>
      </w:r>
      <w:r w:rsidRPr="00E12794">
        <w:rPr>
          <w:rFonts w:ascii="Times New Roman" w:hAnsi="Times New Roman" w:cs="Times New Roman"/>
          <w:b/>
          <w:sz w:val="24"/>
          <w:szCs w:val="24"/>
          <w:lang w:val="es-HN"/>
        </w:rPr>
        <w:t>Fina</w:t>
      </w:r>
      <w:r>
        <w:rPr>
          <w:rFonts w:ascii="Times New Roman" w:hAnsi="Times New Roman" w:cs="Times New Roman"/>
          <w:b/>
          <w:sz w:val="24"/>
          <w:szCs w:val="24"/>
          <w:lang w:val="es-HN"/>
        </w:rPr>
        <w:t>n</w:t>
      </w:r>
      <w:r w:rsidRPr="00E12794">
        <w:rPr>
          <w:rFonts w:ascii="Times New Roman" w:hAnsi="Times New Roman" w:cs="Times New Roman"/>
          <w:b/>
          <w:sz w:val="24"/>
          <w:szCs w:val="24"/>
          <w:lang w:val="es-HN"/>
        </w:rPr>
        <w:t>zas por Grado y Sección</w:t>
      </w:r>
    </w:p>
    <w:p w14:paraId="21D58E0B" w14:textId="77777777" w:rsidR="00420A6F" w:rsidRDefault="00420A6F" w:rsidP="00420A6F">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ingreso por grado y sección?</w:t>
      </w:r>
    </w:p>
    <w:p w14:paraId="18B70547" w14:textId="77777777" w:rsidR="00420A6F" w:rsidRDefault="00420A6F" w:rsidP="00420A6F">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grado con mayor índice de pago?</w:t>
      </w:r>
    </w:p>
    <w:p w14:paraId="405240FF" w14:textId="77777777" w:rsidR="00420A6F" w:rsidRDefault="00420A6F" w:rsidP="00420A6F">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sección con mayor índice de pago?</w:t>
      </w:r>
    </w:p>
    <w:p w14:paraId="23699E70" w14:textId="77777777" w:rsidR="00E12794" w:rsidRDefault="00E12794" w:rsidP="00E12794">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25EFF50C" w14:textId="393C63F3" w:rsidR="00E12794" w:rsidRDefault="00E12794" w:rsidP="00E12794">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17. Resultados de la investigación sobre informes de </w:t>
      </w:r>
      <w:r w:rsidR="00420A6F">
        <w:rPr>
          <w:rFonts w:ascii="Times New Roman" w:hAnsi="Times New Roman" w:cs="Times New Roman"/>
          <w:sz w:val="24"/>
          <w:szCs w:val="24"/>
          <w:lang w:val="es-HN"/>
        </w:rPr>
        <w:t xml:space="preserve">finanzas por grado y sección. </w:t>
      </w:r>
      <w:r>
        <w:rPr>
          <w:rFonts w:ascii="Times New Roman" w:hAnsi="Times New Roman" w:cs="Times New Roman"/>
          <w:sz w:val="24"/>
          <w:szCs w:val="24"/>
          <w:lang w:val="es-HN"/>
        </w:rPr>
        <w:t xml:space="preserve"> </w:t>
      </w:r>
    </w:p>
    <w:p w14:paraId="01989658" w14:textId="2081A4AF" w:rsidR="00E12794" w:rsidRPr="00266FBE" w:rsidRDefault="00420A6F" w:rsidP="00E12794">
      <w:pPr>
        <w:spacing w:line="240" w:lineRule="auto"/>
        <w:ind w:firstLine="709"/>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28977FEE" wp14:editId="1D5F335D">
            <wp:extent cx="3060000" cy="1826001"/>
            <wp:effectExtent l="57150" t="57150" r="121920" b="1174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co1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60000" cy="182600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5CC5E4C" w14:textId="77777777" w:rsidR="00E12794" w:rsidRDefault="00E12794" w:rsidP="00E12794">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C4A6985" w14:textId="77777777" w:rsidR="00E12794" w:rsidRPr="000C5D6F" w:rsidRDefault="00E12794" w:rsidP="00E12794">
      <w:pPr>
        <w:spacing w:line="240" w:lineRule="auto"/>
        <w:ind w:left="708"/>
        <w:jc w:val="center"/>
        <w:rPr>
          <w:rFonts w:ascii="Times New Roman" w:hAnsi="Times New Roman" w:cs="Times New Roman"/>
          <w:sz w:val="24"/>
          <w:szCs w:val="24"/>
          <w:lang w:val="es-HN"/>
        </w:rPr>
      </w:pPr>
    </w:p>
    <w:p w14:paraId="29365303" w14:textId="435F8ECC" w:rsidR="00C3002C" w:rsidRDefault="00E12794" w:rsidP="000F6FCE">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10% de los informes sobre </w:t>
      </w:r>
      <w:r w:rsidR="009A6195">
        <w:rPr>
          <w:rFonts w:ascii="Times New Roman" w:hAnsi="Times New Roman" w:cs="Times New Roman"/>
          <w:sz w:val="24"/>
          <w:szCs w:val="24"/>
          <w:lang w:val="es-HN"/>
        </w:rPr>
        <w:t>las finanzas de los grados y secciones</w:t>
      </w:r>
      <w:r>
        <w:rPr>
          <w:rFonts w:ascii="Times New Roman" w:hAnsi="Times New Roman" w:cs="Times New Roman"/>
          <w:sz w:val="24"/>
          <w:szCs w:val="24"/>
          <w:lang w:val="es-HN"/>
        </w:rPr>
        <w:t xml:space="preserve"> llegan a manos de las autoridades competentes, y que el 90% de los informes necesarios sobre esta área nos son presentados. El área 2 muestra que, de los </w:t>
      </w:r>
      <w:r>
        <w:rPr>
          <w:rFonts w:ascii="Times New Roman" w:hAnsi="Times New Roman" w:cs="Times New Roman"/>
          <w:sz w:val="24"/>
          <w:szCs w:val="24"/>
          <w:lang w:val="es-HN"/>
        </w:rPr>
        <w:lastRenderedPageBreak/>
        <w:t>informes no presentados, el 78% son considerados por las autoridades como Poco importantes y un 15% como importante. El área 3 muestra la frecuencia con la cual les gustaría recibir estos informes faltantes, siendo por parcial y mensual los</w:t>
      </w:r>
      <w:r w:rsidR="000F6FCE">
        <w:rPr>
          <w:rFonts w:ascii="Times New Roman" w:hAnsi="Times New Roman" w:cs="Times New Roman"/>
          <w:sz w:val="24"/>
          <w:szCs w:val="24"/>
          <w:lang w:val="es-HN"/>
        </w:rPr>
        <w:t xml:space="preserve"> más seleccionados. </w:t>
      </w:r>
    </w:p>
    <w:p w14:paraId="7DF843C6" w14:textId="0AC85B8D" w:rsidR="000F6FCE" w:rsidRPr="00E12794" w:rsidRDefault="000F6FCE" w:rsidP="000F6FCE">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15.</w:t>
      </w:r>
      <w:r w:rsidRPr="000C5D6F">
        <w:rPr>
          <w:rFonts w:ascii="Times New Roman" w:hAnsi="Times New Roman" w:cs="Times New Roman"/>
          <w:b/>
          <w:sz w:val="24"/>
          <w:szCs w:val="24"/>
          <w:lang w:val="es-HN"/>
        </w:rPr>
        <w:t xml:space="preserve"> </w:t>
      </w:r>
      <w:r w:rsidRPr="00C34F18">
        <w:rPr>
          <w:rFonts w:ascii="Times New Roman" w:hAnsi="Times New Roman" w:cs="Times New Roman"/>
          <w:b/>
          <w:sz w:val="24"/>
          <w:szCs w:val="24"/>
          <w:lang w:val="es-HN"/>
        </w:rPr>
        <w:t xml:space="preserve">Gestión de </w:t>
      </w:r>
      <w:r>
        <w:rPr>
          <w:rFonts w:ascii="Times New Roman" w:hAnsi="Times New Roman" w:cs="Times New Roman"/>
          <w:b/>
          <w:sz w:val="24"/>
          <w:szCs w:val="24"/>
          <w:lang w:val="es-HN"/>
        </w:rPr>
        <w:t>d</w:t>
      </w:r>
      <w:r w:rsidRPr="000F6FCE">
        <w:rPr>
          <w:rFonts w:ascii="Times New Roman" w:hAnsi="Times New Roman" w:cs="Times New Roman"/>
          <w:b/>
          <w:sz w:val="24"/>
          <w:szCs w:val="24"/>
          <w:lang w:val="es-HN"/>
        </w:rPr>
        <w:t>eudas estudiantil y cobranza</w:t>
      </w:r>
    </w:p>
    <w:p w14:paraId="060F0FDF" w14:textId="77777777" w:rsidR="00606A49" w:rsidRDefault="00606A49" w:rsidP="00606A49">
      <w:pPr>
        <w:spacing w:line="480" w:lineRule="auto"/>
        <w:ind w:left="708" w:firstLine="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nivel de mora por grado y sección?</w:t>
      </w:r>
      <w:r>
        <w:rPr>
          <w:rFonts w:ascii="Times New Roman" w:hAnsi="Times New Roman" w:cs="Times New Roman"/>
          <w:color w:val="000000" w:themeColor="text1"/>
          <w:sz w:val="24"/>
          <w:szCs w:val="24"/>
        </w:rPr>
        <w:br/>
        <w:t>¿Cuál son los grados y secciones más rentables?</w:t>
      </w:r>
      <w:r>
        <w:rPr>
          <w:rFonts w:ascii="Times New Roman" w:hAnsi="Times New Roman" w:cs="Times New Roman"/>
          <w:color w:val="000000" w:themeColor="text1"/>
          <w:sz w:val="24"/>
          <w:szCs w:val="24"/>
        </w:rPr>
        <w:br/>
        <w:t>¿Cuál es el índice de cobranza que se ha realizado?</w:t>
      </w:r>
    </w:p>
    <w:p w14:paraId="764E5234" w14:textId="469CBD18" w:rsidR="000F6FCE" w:rsidRDefault="000F6FCE" w:rsidP="00606A49">
      <w:pPr>
        <w:spacing w:line="480" w:lineRule="auto"/>
        <w:ind w:firstLine="708"/>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35B49A6A" w14:textId="790EA009" w:rsidR="000F6FCE" w:rsidRDefault="000F6FCE" w:rsidP="000F6FCE">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0C5E10">
        <w:rPr>
          <w:rFonts w:ascii="Times New Roman" w:hAnsi="Times New Roman" w:cs="Times New Roman"/>
          <w:sz w:val="24"/>
          <w:szCs w:val="24"/>
          <w:lang w:val="es-HN"/>
        </w:rPr>
        <w:t>18</w:t>
      </w:r>
      <w:r>
        <w:rPr>
          <w:rFonts w:ascii="Times New Roman" w:hAnsi="Times New Roman" w:cs="Times New Roman"/>
          <w:sz w:val="24"/>
          <w:szCs w:val="24"/>
          <w:lang w:val="es-HN"/>
        </w:rPr>
        <w:t xml:space="preserve">. Resultados de la investigación sobre informes de </w:t>
      </w:r>
      <w:r w:rsidR="00606A49">
        <w:rPr>
          <w:rFonts w:ascii="Times New Roman" w:hAnsi="Times New Roman" w:cs="Times New Roman"/>
          <w:sz w:val="24"/>
          <w:szCs w:val="24"/>
          <w:lang w:val="es-HN"/>
        </w:rPr>
        <w:t>deuda estudiantil y cobranza</w:t>
      </w:r>
    </w:p>
    <w:p w14:paraId="6C94A25B" w14:textId="0E65538F" w:rsidR="000F6FCE" w:rsidRPr="00266FBE" w:rsidRDefault="0017629A" w:rsidP="000F6FCE">
      <w:pPr>
        <w:spacing w:line="240" w:lineRule="auto"/>
        <w:ind w:firstLine="709"/>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60433DDC" wp14:editId="369E97FA">
            <wp:extent cx="3060000" cy="1832835"/>
            <wp:effectExtent l="57150" t="57150" r="121920" b="1104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co18.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60000" cy="183283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D2572B3" w14:textId="77777777" w:rsidR="000F6FCE" w:rsidRDefault="000F6FCE" w:rsidP="000F6FCE">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40ADF766" w14:textId="77777777" w:rsidR="000F6FCE" w:rsidRPr="000C5D6F" w:rsidRDefault="000F6FCE" w:rsidP="000F6FCE">
      <w:pPr>
        <w:spacing w:line="240" w:lineRule="auto"/>
        <w:ind w:left="708"/>
        <w:jc w:val="center"/>
        <w:rPr>
          <w:rFonts w:ascii="Times New Roman" w:hAnsi="Times New Roman" w:cs="Times New Roman"/>
          <w:sz w:val="24"/>
          <w:szCs w:val="24"/>
          <w:lang w:val="es-HN"/>
        </w:rPr>
      </w:pPr>
    </w:p>
    <w:p w14:paraId="6CF8CAA2" w14:textId="6EF1BBB4" w:rsidR="000F6FCE" w:rsidRDefault="000F6FCE" w:rsidP="000F6FCE">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10% de los informes sobre </w:t>
      </w:r>
      <w:r w:rsidR="0017629A">
        <w:rPr>
          <w:rFonts w:ascii="Times New Roman" w:hAnsi="Times New Roman" w:cs="Times New Roman"/>
          <w:sz w:val="24"/>
          <w:szCs w:val="24"/>
          <w:lang w:val="es-HN"/>
        </w:rPr>
        <w:t>la deuda estudiantil y cobranza</w:t>
      </w:r>
      <w:r>
        <w:rPr>
          <w:rFonts w:ascii="Times New Roman" w:hAnsi="Times New Roman" w:cs="Times New Roman"/>
          <w:sz w:val="24"/>
          <w:szCs w:val="24"/>
          <w:lang w:val="es-HN"/>
        </w:rPr>
        <w:t xml:space="preserve"> llegan a manos de las autoridades competentes, y que el 90% de los informes necesarios sobre esta área nos son presentados. El área 2 muestra que, de los informes no presentados, </w:t>
      </w:r>
      <w:r w:rsidR="0017629A">
        <w:rPr>
          <w:rFonts w:ascii="Times New Roman" w:hAnsi="Times New Roman" w:cs="Times New Roman"/>
          <w:sz w:val="24"/>
          <w:szCs w:val="24"/>
          <w:lang w:val="es-HN"/>
        </w:rPr>
        <w:t>el 56</w:t>
      </w:r>
      <w:r>
        <w:rPr>
          <w:rFonts w:ascii="Times New Roman" w:hAnsi="Times New Roman" w:cs="Times New Roman"/>
          <w:sz w:val="24"/>
          <w:szCs w:val="24"/>
          <w:lang w:val="es-HN"/>
        </w:rPr>
        <w:t xml:space="preserve">% son considerados por las autoridades como Poco importantes y </w:t>
      </w:r>
      <w:r>
        <w:rPr>
          <w:rFonts w:ascii="Times New Roman" w:hAnsi="Times New Roman" w:cs="Times New Roman"/>
          <w:sz w:val="24"/>
          <w:szCs w:val="24"/>
          <w:lang w:val="es-HN"/>
        </w:rPr>
        <w:lastRenderedPageBreak/>
        <w:t xml:space="preserve">un </w:t>
      </w:r>
      <w:r w:rsidR="0017629A">
        <w:rPr>
          <w:rFonts w:ascii="Times New Roman" w:hAnsi="Times New Roman" w:cs="Times New Roman"/>
          <w:sz w:val="24"/>
          <w:szCs w:val="24"/>
          <w:lang w:val="es-HN"/>
        </w:rPr>
        <w:t>26</w:t>
      </w:r>
      <w:r>
        <w:rPr>
          <w:rFonts w:ascii="Times New Roman" w:hAnsi="Times New Roman" w:cs="Times New Roman"/>
          <w:sz w:val="24"/>
          <w:szCs w:val="24"/>
          <w:lang w:val="es-HN"/>
        </w:rPr>
        <w:t xml:space="preserve">% como importante. El área 3 muestra la frecuencia con la cual les gustaría recibir estos informes faltantes, siendo por parcial y mensual los más seleccionados. </w:t>
      </w:r>
    </w:p>
    <w:p w14:paraId="491C67B4" w14:textId="3443B0CF" w:rsidR="000C5E10" w:rsidRPr="00BC7020" w:rsidRDefault="000C5E10" w:rsidP="000C5E10">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 xml:space="preserve">Resumen del Área </w:t>
      </w:r>
      <w:r>
        <w:rPr>
          <w:rFonts w:ascii="Times New Roman" w:hAnsi="Times New Roman" w:cs="Times New Roman"/>
          <w:b/>
          <w:sz w:val="24"/>
          <w:szCs w:val="24"/>
          <w:lang w:val="es-HN"/>
        </w:rPr>
        <w:t xml:space="preserve">de Financiera </w:t>
      </w:r>
    </w:p>
    <w:p w14:paraId="61C34A5E" w14:textId="0345B8BC" w:rsidR="000C5E10" w:rsidRDefault="000C5E10" w:rsidP="000C5E10">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todos los informes del área de finanzas que deben ser entregados a las autoridades, el 90 % de ellos no son recibidos. El área 2 indica que, de estos informes faltantes, el 52% de los informes necesarios sobre el área de operaciones son considerados </w:t>
      </w:r>
      <w:r w:rsidR="00985BA1">
        <w:rPr>
          <w:rFonts w:ascii="Times New Roman" w:hAnsi="Times New Roman" w:cs="Times New Roman"/>
          <w:sz w:val="24"/>
          <w:szCs w:val="24"/>
          <w:lang w:val="es-HN"/>
        </w:rPr>
        <w:t>como Poco</w:t>
      </w:r>
      <w:r>
        <w:rPr>
          <w:rFonts w:ascii="Times New Roman" w:hAnsi="Times New Roman" w:cs="Times New Roman"/>
          <w:sz w:val="24"/>
          <w:szCs w:val="24"/>
          <w:lang w:val="es-HN"/>
        </w:rPr>
        <w:t xml:space="preserve"> importantes y </w:t>
      </w:r>
      <w:r w:rsidR="00985BA1">
        <w:rPr>
          <w:rFonts w:ascii="Times New Roman" w:hAnsi="Times New Roman" w:cs="Times New Roman"/>
          <w:sz w:val="24"/>
          <w:szCs w:val="24"/>
          <w:lang w:val="es-HN"/>
        </w:rPr>
        <w:t>26</w:t>
      </w:r>
      <w:r>
        <w:rPr>
          <w:rFonts w:ascii="Times New Roman" w:hAnsi="Times New Roman" w:cs="Times New Roman"/>
          <w:sz w:val="24"/>
          <w:szCs w:val="24"/>
          <w:lang w:val="es-HN"/>
        </w:rPr>
        <w:t xml:space="preserve">% como importantes. El área 3 muestra la frecuencia con la cual les gustaría recibir estos informes faltantes, siendo </w:t>
      </w:r>
      <w:r w:rsidR="00985BA1">
        <w:rPr>
          <w:rFonts w:ascii="Times New Roman" w:hAnsi="Times New Roman" w:cs="Times New Roman"/>
          <w:sz w:val="24"/>
          <w:szCs w:val="24"/>
          <w:lang w:val="es-HN"/>
        </w:rPr>
        <w:t xml:space="preserve">por </w:t>
      </w:r>
      <w:r w:rsidR="00F22477">
        <w:rPr>
          <w:rFonts w:ascii="Times New Roman" w:hAnsi="Times New Roman" w:cs="Times New Roman"/>
          <w:sz w:val="24"/>
          <w:szCs w:val="24"/>
          <w:lang w:val="es-HN"/>
        </w:rPr>
        <w:t>parcial y</w:t>
      </w:r>
      <w:r w:rsidR="00985BA1">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mensual los más seleccionados. </w:t>
      </w:r>
    </w:p>
    <w:p w14:paraId="1C08DA28" w14:textId="3918A638" w:rsidR="000C5E10" w:rsidRPr="00C34F18" w:rsidRDefault="00411B5E" w:rsidP="000C5E10">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Grafico 19</w:t>
      </w:r>
      <w:r w:rsidR="000C5E10" w:rsidRPr="00287625">
        <w:rPr>
          <w:rFonts w:ascii="Times New Roman" w:hAnsi="Times New Roman" w:cs="Times New Roman"/>
          <w:sz w:val="24"/>
          <w:szCs w:val="24"/>
          <w:lang w:val="es-HN"/>
        </w:rPr>
        <w:t xml:space="preserve">. Resumen del área de </w:t>
      </w:r>
      <w:r w:rsidR="000C5E10">
        <w:rPr>
          <w:rFonts w:ascii="Times New Roman" w:hAnsi="Times New Roman" w:cs="Times New Roman"/>
          <w:sz w:val="24"/>
          <w:szCs w:val="24"/>
          <w:lang w:val="es-HN"/>
        </w:rPr>
        <w:t>Finanzas</w:t>
      </w:r>
    </w:p>
    <w:p w14:paraId="1AA5FA7D" w14:textId="5AD71764" w:rsidR="000C5E10" w:rsidRDefault="000C5E10" w:rsidP="000C5E10">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08A94FE4" wp14:editId="251A657B">
            <wp:extent cx="3060000" cy="1826001"/>
            <wp:effectExtent l="57150" t="57150" r="121920" b="1174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co1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0000" cy="182600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C874B99" w14:textId="77777777" w:rsidR="000C5E10" w:rsidRDefault="000C5E10" w:rsidP="000C5E10">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5285723E" w14:textId="77777777" w:rsidR="000F6FCE" w:rsidRDefault="000F6FCE" w:rsidP="00B20AE6">
      <w:pPr>
        <w:spacing w:line="480" w:lineRule="auto"/>
        <w:ind w:firstLine="709"/>
        <w:rPr>
          <w:rFonts w:ascii="Times New Roman" w:hAnsi="Times New Roman" w:cs="Times New Roman"/>
          <w:sz w:val="24"/>
          <w:szCs w:val="24"/>
          <w:lang w:val="es-HN"/>
        </w:rPr>
      </w:pPr>
    </w:p>
    <w:p w14:paraId="7B4162A2" w14:textId="68DF0D51" w:rsidR="00431D59" w:rsidRPr="00BC7020" w:rsidRDefault="00431D59" w:rsidP="00431D59">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 xml:space="preserve">Resumen </w:t>
      </w:r>
      <w:r>
        <w:rPr>
          <w:rFonts w:ascii="Times New Roman" w:hAnsi="Times New Roman" w:cs="Times New Roman"/>
          <w:b/>
          <w:sz w:val="24"/>
          <w:szCs w:val="24"/>
          <w:lang w:val="es-HN"/>
        </w:rPr>
        <w:t xml:space="preserve">General de todos los Informes </w:t>
      </w:r>
    </w:p>
    <w:p w14:paraId="1671CEC6" w14:textId="3AB6D780" w:rsidR="00431D59" w:rsidRDefault="00431D59" w:rsidP="00431D59">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w:t>
      </w:r>
      <w:r w:rsidR="00C90FFE">
        <w:rPr>
          <w:rFonts w:ascii="Times New Roman" w:hAnsi="Times New Roman" w:cs="Times New Roman"/>
          <w:sz w:val="24"/>
          <w:szCs w:val="24"/>
          <w:lang w:val="es-HN"/>
        </w:rPr>
        <w:t xml:space="preserve">dos los informes </w:t>
      </w:r>
      <w:r>
        <w:rPr>
          <w:rFonts w:ascii="Times New Roman" w:hAnsi="Times New Roman" w:cs="Times New Roman"/>
          <w:sz w:val="24"/>
          <w:szCs w:val="24"/>
          <w:lang w:val="es-HN"/>
        </w:rPr>
        <w:t xml:space="preserve">que deben ser entregados a las </w:t>
      </w:r>
      <w:r w:rsidR="00C90FFE">
        <w:rPr>
          <w:rFonts w:ascii="Times New Roman" w:hAnsi="Times New Roman" w:cs="Times New Roman"/>
          <w:sz w:val="24"/>
          <w:szCs w:val="24"/>
          <w:lang w:val="es-HN"/>
        </w:rPr>
        <w:t>autoridades, el 84</w:t>
      </w:r>
      <w:r>
        <w:rPr>
          <w:rFonts w:ascii="Times New Roman" w:hAnsi="Times New Roman" w:cs="Times New Roman"/>
          <w:sz w:val="24"/>
          <w:szCs w:val="24"/>
          <w:lang w:val="es-HN"/>
        </w:rPr>
        <w:t xml:space="preserve"> % de ellos no son recibidos. El área 2 indica que, de estos informes faltantes, </w:t>
      </w:r>
      <w:r w:rsidR="00C90FFE">
        <w:rPr>
          <w:rFonts w:ascii="Times New Roman" w:hAnsi="Times New Roman" w:cs="Times New Roman"/>
          <w:sz w:val="24"/>
          <w:szCs w:val="24"/>
          <w:lang w:val="es-HN"/>
        </w:rPr>
        <w:t>el 54</w:t>
      </w:r>
      <w:r>
        <w:rPr>
          <w:rFonts w:ascii="Times New Roman" w:hAnsi="Times New Roman" w:cs="Times New Roman"/>
          <w:sz w:val="24"/>
          <w:szCs w:val="24"/>
          <w:lang w:val="es-HN"/>
        </w:rPr>
        <w:t xml:space="preserve">% de los informes necesarios sobre el área de operaciones son considerados como </w:t>
      </w:r>
      <w:r w:rsidR="00C90FFE">
        <w:rPr>
          <w:rFonts w:ascii="Times New Roman" w:hAnsi="Times New Roman" w:cs="Times New Roman"/>
          <w:sz w:val="24"/>
          <w:szCs w:val="24"/>
          <w:lang w:val="es-HN"/>
        </w:rPr>
        <w:t>Muy</w:t>
      </w:r>
      <w:r>
        <w:rPr>
          <w:rFonts w:ascii="Times New Roman" w:hAnsi="Times New Roman" w:cs="Times New Roman"/>
          <w:sz w:val="24"/>
          <w:szCs w:val="24"/>
          <w:lang w:val="es-HN"/>
        </w:rPr>
        <w:t xml:space="preserve"> importantes y </w:t>
      </w:r>
      <w:r w:rsidR="00C90FFE">
        <w:rPr>
          <w:rFonts w:ascii="Times New Roman" w:hAnsi="Times New Roman" w:cs="Times New Roman"/>
          <w:sz w:val="24"/>
          <w:szCs w:val="24"/>
          <w:lang w:val="es-HN"/>
        </w:rPr>
        <w:t>33</w:t>
      </w:r>
      <w:r>
        <w:rPr>
          <w:rFonts w:ascii="Times New Roman" w:hAnsi="Times New Roman" w:cs="Times New Roman"/>
          <w:sz w:val="24"/>
          <w:szCs w:val="24"/>
          <w:lang w:val="es-HN"/>
        </w:rPr>
        <w:t xml:space="preserve">% </w:t>
      </w:r>
      <w:r>
        <w:rPr>
          <w:rFonts w:ascii="Times New Roman" w:hAnsi="Times New Roman" w:cs="Times New Roman"/>
          <w:sz w:val="24"/>
          <w:szCs w:val="24"/>
          <w:lang w:val="es-HN"/>
        </w:rPr>
        <w:lastRenderedPageBreak/>
        <w:t>como importantes. El área 3 muestra la frecuencia con la cual les gustaría recibir estos informes faltantes, siendo mensual</w:t>
      </w:r>
      <w:r w:rsidR="00C90FFE">
        <w:rPr>
          <w:rFonts w:ascii="Times New Roman" w:hAnsi="Times New Roman" w:cs="Times New Roman"/>
          <w:sz w:val="24"/>
          <w:szCs w:val="24"/>
          <w:lang w:val="es-HN"/>
        </w:rPr>
        <w:t xml:space="preserve"> y por parcial</w:t>
      </w:r>
      <w:r>
        <w:rPr>
          <w:rFonts w:ascii="Times New Roman" w:hAnsi="Times New Roman" w:cs="Times New Roman"/>
          <w:sz w:val="24"/>
          <w:szCs w:val="24"/>
          <w:lang w:val="es-HN"/>
        </w:rPr>
        <w:t xml:space="preserve"> los más seleccionados. </w:t>
      </w:r>
    </w:p>
    <w:p w14:paraId="27164764" w14:textId="5C569A4A" w:rsidR="00431D59" w:rsidRPr="00C34F18" w:rsidRDefault="00411B5E" w:rsidP="00431D59">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Grafico 20</w:t>
      </w:r>
      <w:r w:rsidR="00431D59" w:rsidRPr="00287625">
        <w:rPr>
          <w:rFonts w:ascii="Times New Roman" w:hAnsi="Times New Roman" w:cs="Times New Roman"/>
          <w:sz w:val="24"/>
          <w:szCs w:val="24"/>
          <w:lang w:val="es-HN"/>
        </w:rPr>
        <w:t xml:space="preserve">. Resumen </w:t>
      </w:r>
      <w:r w:rsidR="00431D59">
        <w:rPr>
          <w:rFonts w:ascii="Times New Roman" w:hAnsi="Times New Roman" w:cs="Times New Roman"/>
          <w:sz w:val="24"/>
          <w:szCs w:val="24"/>
          <w:lang w:val="es-HN"/>
        </w:rPr>
        <w:t>de todos los informes</w:t>
      </w:r>
    </w:p>
    <w:p w14:paraId="1CBD896B" w14:textId="2962BFFE" w:rsidR="00431D59" w:rsidRDefault="00431D59" w:rsidP="00431D59">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C6C2D31" wp14:editId="7E1F3755">
            <wp:extent cx="3060000" cy="1838230"/>
            <wp:effectExtent l="57150" t="57150" r="121920" b="1054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co2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60000" cy="183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4D894A" w14:textId="77777777" w:rsidR="00431D59" w:rsidRDefault="00431D59" w:rsidP="00431D59">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081AE8B8" w14:textId="60F19D6E" w:rsidR="00487F98" w:rsidRPr="000C5D6F" w:rsidRDefault="00487F98" w:rsidP="00751953">
      <w:pPr>
        <w:spacing w:line="480" w:lineRule="auto"/>
        <w:rPr>
          <w:rFonts w:ascii="Times New Roman" w:hAnsi="Times New Roman" w:cs="Times New Roman"/>
          <w:sz w:val="24"/>
          <w:szCs w:val="24"/>
          <w:lang w:val="es-HN"/>
        </w:rPr>
      </w:pPr>
    </w:p>
    <w:p w14:paraId="1E1183DE" w14:textId="665F7B94" w:rsidR="00E20965" w:rsidRPr="00F556DF" w:rsidRDefault="00E778F8" w:rsidP="006F5822">
      <w:pPr>
        <w:pStyle w:val="Ttulo1"/>
        <w:spacing w:line="480" w:lineRule="auto"/>
        <w:rPr>
          <w:sz w:val="24"/>
        </w:rPr>
      </w:pPr>
      <w:bookmarkStart w:id="295" w:name="_Toc517026132"/>
      <w:r>
        <w:rPr>
          <w:sz w:val="24"/>
        </w:rPr>
        <w:t>6</w:t>
      </w:r>
      <w:r w:rsidR="00D03FF4" w:rsidRPr="00F556DF">
        <w:rPr>
          <w:sz w:val="24"/>
        </w:rPr>
        <w:t>.</w:t>
      </w:r>
      <w:r>
        <w:rPr>
          <w:sz w:val="24"/>
        </w:rPr>
        <w:t>3</w:t>
      </w:r>
      <w:r w:rsidR="00D03FF4" w:rsidRPr="00F556DF">
        <w:rPr>
          <w:sz w:val="24"/>
        </w:rPr>
        <w:t xml:space="preserve"> </w:t>
      </w:r>
      <w:r w:rsidR="00F556DF" w:rsidRPr="00F556DF">
        <w:rPr>
          <w:sz w:val="24"/>
        </w:rPr>
        <w:t>Análisis inferencial</w:t>
      </w:r>
      <w:bookmarkEnd w:id="295"/>
      <w:r w:rsidR="00D03FF4" w:rsidRPr="00F556DF">
        <w:rPr>
          <w:sz w:val="24"/>
        </w:rPr>
        <w:t xml:space="preserve"> </w:t>
      </w:r>
    </w:p>
    <w:p w14:paraId="20FCA572" w14:textId="6C782C0C" w:rsidR="00E20965" w:rsidRPr="000C5D6F" w:rsidRDefault="00622085"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Debido a que la estadística y los análisis de los datos van más allá de la descripción de las distribuciones de las variables, la generalización de resultados y la comprobación de los supuestos requieren de estimaciones a partir de los estadígrafos, evidenciando con ello, las relaciones y probabilidades de ocurrencias de los eventos en distribuciones normales y no, para a partir de métodos paramétricos y no paramétricos, aceptar o rechazar las hipótesis de la investigación (</w:t>
      </w:r>
      <w:proofErr w:type="spellStart"/>
      <w:r w:rsidRPr="000C5D6F">
        <w:rPr>
          <w:rFonts w:ascii="Times New Roman" w:hAnsi="Times New Roman" w:cs="Times New Roman"/>
          <w:sz w:val="24"/>
          <w:szCs w:val="24"/>
          <w:lang w:val="es-HN"/>
        </w:rPr>
        <w:t>Sampieri</w:t>
      </w:r>
      <w:proofErr w:type="spellEnd"/>
      <w:r w:rsidRPr="000C5D6F">
        <w:rPr>
          <w:rFonts w:ascii="Times New Roman" w:hAnsi="Times New Roman" w:cs="Times New Roman"/>
          <w:sz w:val="24"/>
          <w:szCs w:val="24"/>
          <w:lang w:val="es-HN"/>
        </w:rPr>
        <w:t>, 2014). Por tal razón, el apart</w:t>
      </w:r>
      <w:r w:rsidR="00410FB7">
        <w:rPr>
          <w:rFonts w:ascii="Times New Roman" w:hAnsi="Times New Roman" w:cs="Times New Roman"/>
          <w:sz w:val="24"/>
          <w:szCs w:val="24"/>
          <w:lang w:val="es-HN"/>
        </w:rPr>
        <w:t>ad</w:t>
      </w:r>
      <w:r w:rsidRPr="000C5D6F">
        <w:rPr>
          <w:rFonts w:ascii="Times New Roman" w:hAnsi="Times New Roman" w:cs="Times New Roman"/>
          <w:sz w:val="24"/>
          <w:szCs w:val="24"/>
          <w:lang w:val="es-HN"/>
        </w:rPr>
        <w:t xml:space="preserve">o del análisis inferencial de la investigación se fundamenta en la medición de la normalidad de los datos, en el establecimiento del tipo de hipótesis, en la selección del método de medición y en la presentación de los resultados del mismo. </w:t>
      </w:r>
    </w:p>
    <w:p w14:paraId="1763CDC9" w14:textId="77777777" w:rsidR="00D03FF4" w:rsidRPr="000C5D6F" w:rsidRDefault="00D03FF4" w:rsidP="006F5822">
      <w:pPr>
        <w:spacing w:line="480" w:lineRule="auto"/>
        <w:rPr>
          <w:rFonts w:ascii="Times New Roman" w:hAnsi="Times New Roman" w:cs="Times New Roman"/>
          <w:sz w:val="24"/>
          <w:szCs w:val="24"/>
          <w:lang w:val="es-HN"/>
        </w:rPr>
      </w:pPr>
    </w:p>
    <w:p w14:paraId="6ADA5F29" w14:textId="53756C6E" w:rsidR="00D03FF4" w:rsidRPr="000C5D6F" w:rsidRDefault="0089224A" w:rsidP="006F5822">
      <w:pPr>
        <w:pStyle w:val="Ttulo2"/>
        <w:spacing w:line="480" w:lineRule="auto"/>
        <w:rPr>
          <w:lang w:val="es-HN"/>
        </w:rPr>
      </w:pPr>
      <w:bookmarkStart w:id="296" w:name="_Toc517026133"/>
      <w:r>
        <w:rPr>
          <w:lang w:val="es-HN"/>
        </w:rPr>
        <w:t>6</w:t>
      </w:r>
      <w:r w:rsidR="00D03FF4" w:rsidRPr="000C5D6F">
        <w:rPr>
          <w:lang w:val="es-HN"/>
        </w:rPr>
        <w:t>.</w:t>
      </w:r>
      <w:r>
        <w:rPr>
          <w:lang w:val="es-HN"/>
        </w:rPr>
        <w:t>3</w:t>
      </w:r>
      <w:r w:rsidR="00D03FF4" w:rsidRPr="000C5D6F">
        <w:rPr>
          <w:lang w:val="es-HN"/>
        </w:rPr>
        <w:t>.1 Prueba de normalidad de los datos</w:t>
      </w:r>
      <w:bookmarkEnd w:id="296"/>
      <w:r w:rsidR="00D03FF4" w:rsidRPr="000C5D6F">
        <w:rPr>
          <w:lang w:val="es-HN"/>
        </w:rPr>
        <w:t xml:space="preserve"> </w:t>
      </w:r>
    </w:p>
    <w:p w14:paraId="5681A6DC" w14:textId="77777777" w:rsidR="0042530C" w:rsidRPr="000C5D6F" w:rsidRDefault="0042530C"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la finalidad de realizar las estimaciones estadísticas inferenciales y seleccionar el método adecuado en función de la prueba a realizar, se hace la estimación </w:t>
      </w:r>
      <w:r w:rsidRPr="000C5D6F">
        <w:rPr>
          <w:rFonts w:ascii="Times New Roman" w:hAnsi="Times New Roman" w:cs="Times New Roman"/>
          <w:sz w:val="24"/>
          <w:szCs w:val="24"/>
          <w:lang w:val="es-HN"/>
        </w:rPr>
        <w:lastRenderedPageBreak/>
        <w:t xml:space="preserve">de la normalidad de los datos. Cuando los datos evidencian una distribución las pruebas estadísticas se circunscriben en los métodos paramétricos, sin embargo, cuando no se evidencia una distribución normal de los datos, los estadígrafos son evaluados a partir de métodos o pruebas no paramétricas. </w:t>
      </w:r>
    </w:p>
    <w:p w14:paraId="46EB2B00" w14:textId="44C47EB1" w:rsidR="00D03FF4" w:rsidRPr="000C5D6F" w:rsidRDefault="0093345A"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normalidad de los datos se </w:t>
      </w:r>
      <w:r w:rsidR="005A0251" w:rsidRPr="000C5D6F">
        <w:rPr>
          <w:rFonts w:ascii="Times New Roman" w:hAnsi="Times New Roman" w:cs="Times New Roman"/>
          <w:sz w:val="24"/>
          <w:szCs w:val="24"/>
          <w:lang w:val="es-HN"/>
        </w:rPr>
        <w:t>evalúa</w:t>
      </w:r>
      <w:r w:rsidRPr="000C5D6F">
        <w:rPr>
          <w:rFonts w:ascii="Times New Roman" w:hAnsi="Times New Roman" w:cs="Times New Roman"/>
          <w:sz w:val="24"/>
          <w:szCs w:val="24"/>
          <w:lang w:val="es-HN"/>
        </w:rPr>
        <w:t xml:space="preserve"> a partir de las pruebas no paramétricas de Kolmogorov-Smirnov</w:t>
      </w:r>
      <w:r w:rsidR="0042530C" w:rsidRPr="000C5D6F">
        <w:rPr>
          <w:rFonts w:ascii="Times New Roman" w:hAnsi="Times New Roman" w:cs="Times New Roman"/>
          <w:sz w:val="24"/>
          <w:szCs w:val="24"/>
          <w:lang w:val="es-HN"/>
        </w:rPr>
        <w:t xml:space="preserve"> </w:t>
      </w:r>
      <w:r w:rsidR="00973673" w:rsidRPr="000C5D6F">
        <w:rPr>
          <w:rFonts w:ascii="Times New Roman" w:hAnsi="Times New Roman" w:cs="Times New Roman"/>
          <w:sz w:val="24"/>
          <w:szCs w:val="24"/>
          <w:lang w:val="es-HN"/>
        </w:rPr>
        <w:t xml:space="preserve">(donde si el nivel de significancia de la prueba es menor que </w:t>
      </w:r>
      <w:r w:rsidR="005A0251" w:rsidRPr="000C5D6F">
        <w:rPr>
          <w:rFonts w:ascii="Times New Roman" w:hAnsi="Times New Roman" w:cs="Times New Roman"/>
          <w:sz w:val="24"/>
          <w:szCs w:val="24"/>
          <w:lang w:val="es-HN"/>
        </w:rPr>
        <w:t>0.05 la distribución no es normal, si el nivel de significancia de la prueba es mayor que 0.05, la distribución es normal)</w:t>
      </w:r>
      <w:r w:rsidR="00011E41" w:rsidRPr="000C5D6F">
        <w:rPr>
          <w:rFonts w:ascii="Times New Roman" w:hAnsi="Times New Roman" w:cs="Times New Roman"/>
          <w:sz w:val="24"/>
          <w:szCs w:val="24"/>
          <w:lang w:val="es-HN"/>
        </w:rPr>
        <w:t xml:space="preserve">. Por otra parte, para muestras cuyas unidades no superan las 50 observaciones se hace uso de la prueba de normalidad denominada </w:t>
      </w:r>
      <w:proofErr w:type="spellStart"/>
      <w:r w:rsidR="00011E41" w:rsidRPr="000C5D6F">
        <w:rPr>
          <w:rFonts w:ascii="Times New Roman" w:hAnsi="Times New Roman" w:cs="Times New Roman"/>
          <w:sz w:val="24"/>
          <w:szCs w:val="24"/>
          <w:lang w:val="es-HN"/>
        </w:rPr>
        <w:t>Shapiro-Wilk</w:t>
      </w:r>
      <w:proofErr w:type="spellEnd"/>
      <w:r w:rsidR="00281CC4" w:rsidRPr="000C5D6F">
        <w:rPr>
          <w:rFonts w:ascii="Times New Roman" w:hAnsi="Times New Roman" w:cs="Times New Roman"/>
          <w:sz w:val="24"/>
          <w:szCs w:val="24"/>
          <w:lang w:val="es-HN"/>
        </w:rPr>
        <w:t xml:space="preserve"> (donde si el nivel de significancia de la prueba es menor que 0.05 la distribución no es normal, si el nivel de significancia de la prueba es mayor que 0.05, la distribución es </w:t>
      </w:r>
      <w:r w:rsidR="00FE1418" w:rsidRPr="000C5D6F">
        <w:rPr>
          <w:rFonts w:ascii="Times New Roman" w:hAnsi="Times New Roman" w:cs="Times New Roman"/>
          <w:sz w:val="24"/>
          <w:szCs w:val="24"/>
          <w:lang w:val="es-HN"/>
        </w:rPr>
        <w:t xml:space="preserve">normal) </w:t>
      </w:r>
      <w:r w:rsidR="00FE1418" w:rsidRPr="000C5D6F">
        <w:rPr>
          <w:rFonts w:ascii="Times New Roman" w:hAnsi="Times New Roman" w:cs="Times New Roman"/>
          <w:noProof/>
          <w:sz w:val="24"/>
          <w:szCs w:val="24"/>
          <w:lang w:val="es-HN"/>
        </w:rPr>
        <w:t>(</w:t>
      </w:r>
      <w:r w:rsidR="00DD76A6" w:rsidRPr="000C5D6F">
        <w:rPr>
          <w:rFonts w:ascii="Times New Roman" w:hAnsi="Times New Roman" w:cs="Times New Roman"/>
          <w:noProof/>
          <w:sz w:val="24"/>
          <w:szCs w:val="24"/>
          <w:lang w:val="es-HN"/>
        </w:rPr>
        <w:t>InnovaMIDE, 2010)</w:t>
      </w:r>
      <w:r w:rsidR="005A0251" w:rsidRPr="000C5D6F">
        <w:rPr>
          <w:rFonts w:ascii="Times New Roman" w:hAnsi="Times New Roman" w:cs="Times New Roman"/>
          <w:sz w:val="24"/>
          <w:szCs w:val="24"/>
          <w:lang w:val="es-HN"/>
        </w:rPr>
        <w:t xml:space="preserve">. </w:t>
      </w:r>
      <w:r w:rsidR="00FE1418">
        <w:rPr>
          <w:rFonts w:ascii="Times New Roman" w:hAnsi="Times New Roman" w:cs="Times New Roman"/>
          <w:sz w:val="24"/>
          <w:szCs w:val="24"/>
          <w:lang w:val="es-HN"/>
        </w:rPr>
        <w:t xml:space="preserve"> </w:t>
      </w:r>
    </w:p>
    <w:p w14:paraId="46DD7A1D" w14:textId="49C43C95" w:rsidR="00281CC4"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A continuación, se da a conocer la prueba de normalidad de los datos para la presente de la investigación.</w:t>
      </w:r>
    </w:p>
    <w:p w14:paraId="0854F5C7" w14:textId="3D2CB1E0" w:rsidR="00C01985" w:rsidRPr="000C5D6F" w:rsidRDefault="00C01985" w:rsidP="00C01985">
      <w:pPr>
        <w:spacing w:line="480" w:lineRule="auto"/>
        <w:ind w:firstLine="709"/>
        <w:jc w:val="center"/>
        <w:rPr>
          <w:rFonts w:ascii="Times New Roman" w:hAnsi="Times New Roman" w:cs="Times New Roman"/>
          <w:sz w:val="24"/>
          <w:szCs w:val="24"/>
          <w:lang w:val="es-HN"/>
        </w:rPr>
      </w:pPr>
      <w:r w:rsidRPr="000C5D6F">
        <w:rPr>
          <w:rFonts w:ascii="Times New Roman" w:hAnsi="Times New Roman" w:cs="Times New Roman"/>
          <w:sz w:val="24"/>
          <w:szCs w:val="24"/>
          <w:lang w:val="es-HN"/>
        </w:rPr>
        <w:t>Tabla No. XX Pruebas de normalidad</w:t>
      </w:r>
    </w:p>
    <w:tbl>
      <w:tblPr>
        <w:tblStyle w:val="Tabladelista6concolores-nfasis3"/>
        <w:tblW w:w="9039" w:type="dxa"/>
        <w:tblLayout w:type="fixed"/>
        <w:tblLook w:val="0000" w:firstRow="0" w:lastRow="0" w:firstColumn="0" w:lastColumn="0" w:noHBand="0" w:noVBand="0"/>
      </w:tblPr>
      <w:tblGrid>
        <w:gridCol w:w="2835"/>
        <w:gridCol w:w="1418"/>
        <w:gridCol w:w="850"/>
        <w:gridCol w:w="1134"/>
        <w:gridCol w:w="1276"/>
        <w:gridCol w:w="567"/>
        <w:gridCol w:w="959"/>
      </w:tblGrid>
      <w:tr w:rsidR="00C01985" w:rsidRPr="00C01985" w14:paraId="0EE391A8" w14:textId="77777777" w:rsidTr="009451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vMerge w:val="restart"/>
            <w:shd w:val="clear" w:color="auto" w:fill="auto"/>
          </w:tcPr>
          <w:p w14:paraId="1FE02707" w14:textId="77777777" w:rsidR="00C01985" w:rsidRPr="00C01985" w:rsidRDefault="00C01985" w:rsidP="00C01985">
            <w:pPr>
              <w:autoSpaceDE w:val="0"/>
              <w:autoSpaceDN w:val="0"/>
              <w:adjustRightInd w:val="0"/>
              <w:rPr>
                <w:rFonts w:ascii="Times New Roman" w:hAnsi="Times New Roman" w:cs="Times New Roman"/>
                <w:sz w:val="24"/>
                <w:szCs w:val="24"/>
              </w:rPr>
            </w:pPr>
          </w:p>
        </w:tc>
        <w:tc>
          <w:tcPr>
            <w:tcW w:w="3402" w:type="dxa"/>
            <w:gridSpan w:val="3"/>
            <w:tcBorders>
              <w:top w:val="single" w:sz="4" w:space="0" w:color="auto"/>
              <w:bottom w:val="single" w:sz="4" w:space="0" w:color="auto"/>
            </w:tcBorders>
            <w:shd w:val="clear" w:color="auto" w:fill="auto"/>
          </w:tcPr>
          <w:p w14:paraId="754608B0" w14:textId="77777777" w:rsidR="00C01985" w:rsidRPr="00C01985" w:rsidRDefault="00C01985" w:rsidP="00C01985">
            <w:pPr>
              <w:autoSpaceDE w:val="0"/>
              <w:autoSpaceDN w:val="0"/>
              <w:adjustRightInd w:val="0"/>
              <w:spacing w:line="320" w:lineRule="atLeast"/>
              <w:ind w:left="60" w:right="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Kolmogorov-</w:t>
            </w:r>
            <w:proofErr w:type="spellStart"/>
            <w:r w:rsidRPr="00C01985">
              <w:rPr>
                <w:rFonts w:ascii="Arial" w:hAnsi="Arial" w:cs="Arial"/>
                <w:color w:val="000000"/>
                <w:sz w:val="18"/>
                <w:szCs w:val="18"/>
                <w:lang w:val="en-US"/>
              </w:rPr>
              <w:t>Smirnov</w:t>
            </w:r>
            <w:r w:rsidRPr="00C01985">
              <w:rPr>
                <w:rFonts w:ascii="Arial" w:hAnsi="Arial" w:cs="Arial"/>
                <w:color w:val="000000"/>
                <w:sz w:val="18"/>
                <w:szCs w:val="18"/>
                <w:vertAlign w:val="superscript"/>
                <w:lang w:val="en-US"/>
              </w:rPr>
              <w:t>a</w:t>
            </w:r>
            <w:proofErr w:type="spellEnd"/>
          </w:p>
        </w:tc>
        <w:tc>
          <w:tcPr>
            <w:cnfStyle w:val="000010000000" w:firstRow="0" w:lastRow="0" w:firstColumn="0" w:lastColumn="0" w:oddVBand="1" w:evenVBand="0" w:oddHBand="0" w:evenHBand="0" w:firstRowFirstColumn="0" w:firstRowLastColumn="0" w:lastRowFirstColumn="0" w:lastRowLastColumn="0"/>
            <w:tcW w:w="2802" w:type="dxa"/>
            <w:gridSpan w:val="3"/>
            <w:tcBorders>
              <w:top w:val="single" w:sz="4" w:space="0" w:color="auto"/>
              <w:bottom w:val="single" w:sz="4" w:space="0" w:color="auto"/>
            </w:tcBorders>
            <w:shd w:val="clear" w:color="auto" w:fill="auto"/>
          </w:tcPr>
          <w:p w14:paraId="1AC83D47"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r w:rsidRPr="00C01985">
              <w:rPr>
                <w:rFonts w:ascii="Arial" w:hAnsi="Arial" w:cs="Arial"/>
                <w:color w:val="000000"/>
                <w:sz w:val="18"/>
                <w:szCs w:val="18"/>
                <w:lang w:val="en-US"/>
              </w:rPr>
              <w:t>Shapiro-Wilk</w:t>
            </w:r>
          </w:p>
        </w:tc>
      </w:tr>
      <w:tr w:rsidR="00C01985" w:rsidRPr="00C01985" w14:paraId="2312BCB3" w14:textId="77777777" w:rsidTr="00C01985">
        <w:tc>
          <w:tcPr>
            <w:cnfStyle w:val="000010000000" w:firstRow="0" w:lastRow="0" w:firstColumn="0" w:lastColumn="0" w:oddVBand="1" w:evenVBand="0" w:oddHBand="0" w:evenHBand="0" w:firstRowFirstColumn="0" w:firstRowLastColumn="0" w:lastRowFirstColumn="0" w:lastRowLastColumn="0"/>
            <w:tcW w:w="2835" w:type="dxa"/>
            <w:vMerge/>
            <w:tcBorders>
              <w:top w:val="single" w:sz="4" w:space="0" w:color="auto"/>
            </w:tcBorders>
            <w:shd w:val="clear" w:color="auto" w:fill="auto"/>
          </w:tcPr>
          <w:p w14:paraId="4B578ABC" w14:textId="77777777" w:rsidR="00C01985" w:rsidRPr="00C01985" w:rsidRDefault="00C01985" w:rsidP="00C01985">
            <w:pPr>
              <w:autoSpaceDE w:val="0"/>
              <w:autoSpaceDN w:val="0"/>
              <w:adjustRightInd w:val="0"/>
              <w:rPr>
                <w:rFonts w:ascii="Arial" w:hAnsi="Arial" w:cs="Arial"/>
                <w:color w:val="000000"/>
                <w:sz w:val="18"/>
                <w:szCs w:val="18"/>
                <w:lang w:val="en-US"/>
              </w:rPr>
            </w:pPr>
          </w:p>
        </w:tc>
        <w:tc>
          <w:tcPr>
            <w:tcW w:w="1418" w:type="dxa"/>
            <w:tcBorders>
              <w:top w:val="single" w:sz="4" w:space="0" w:color="auto"/>
              <w:bottom w:val="single" w:sz="4" w:space="0" w:color="auto"/>
            </w:tcBorders>
            <w:shd w:val="clear" w:color="auto" w:fill="auto"/>
          </w:tcPr>
          <w:p w14:paraId="78722AAE" w14:textId="77777777" w:rsidR="00C01985" w:rsidRPr="00C01985" w:rsidRDefault="00C01985" w:rsidP="00C01985">
            <w:pPr>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proofErr w:type="spellStart"/>
            <w:r w:rsidRPr="00C01985">
              <w:rPr>
                <w:rFonts w:ascii="Arial" w:hAnsi="Arial" w:cs="Arial"/>
                <w:color w:val="000000"/>
                <w:sz w:val="18"/>
                <w:szCs w:val="18"/>
                <w:lang w:val="en-US"/>
              </w:rPr>
              <w:t>Estadístico</w:t>
            </w:r>
            <w:proofErr w:type="spellEnd"/>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auto"/>
              <w:bottom w:val="single" w:sz="4" w:space="0" w:color="auto"/>
            </w:tcBorders>
            <w:shd w:val="clear" w:color="auto" w:fill="auto"/>
          </w:tcPr>
          <w:p w14:paraId="4EDC53FD"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proofErr w:type="spellStart"/>
            <w:r w:rsidRPr="00C01985">
              <w:rPr>
                <w:rFonts w:ascii="Arial" w:hAnsi="Arial" w:cs="Arial"/>
                <w:color w:val="000000"/>
                <w:sz w:val="18"/>
                <w:szCs w:val="18"/>
                <w:lang w:val="en-US"/>
              </w:rPr>
              <w:t>gl</w:t>
            </w:r>
            <w:proofErr w:type="spellEnd"/>
          </w:p>
        </w:tc>
        <w:tc>
          <w:tcPr>
            <w:tcW w:w="1134" w:type="dxa"/>
            <w:tcBorders>
              <w:top w:val="single" w:sz="4" w:space="0" w:color="auto"/>
              <w:bottom w:val="single" w:sz="4" w:space="0" w:color="auto"/>
            </w:tcBorders>
            <w:shd w:val="clear" w:color="auto" w:fill="auto"/>
          </w:tcPr>
          <w:p w14:paraId="758EF7A2" w14:textId="77777777" w:rsidR="00C01985" w:rsidRPr="00C01985" w:rsidRDefault="00C01985" w:rsidP="00C01985">
            <w:pPr>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Sig.</w:t>
            </w:r>
          </w:p>
        </w:tc>
        <w:tc>
          <w:tcPr>
            <w:cnfStyle w:val="000010000000" w:firstRow="0" w:lastRow="0" w:firstColumn="0" w:lastColumn="0" w:oddVBand="1" w:evenVBand="0" w:oddHBand="0" w:evenHBand="0" w:firstRowFirstColumn="0" w:firstRowLastColumn="0" w:lastRowFirstColumn="0" w:lastRowLastColumn="0"/>
            <w:tcW w:w="1276" w:type="dxa"/>
            <w:tcBorders>
              <w:top w:val="single" w:sz="4" w:space="0" w:color="auto"/>
              <w:bottom w:val="single" w:sz="4" w:space="0" w:color="auto"/>
            </w:tcBorders>
            <w:shd w:val="clear" w:color="auto" w:fill="auto"/>
          </w:tcPr>
          <w:p w14:paraId="08BF032E"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proofErr w:type="spellStart"/>
            <w:r w:rsidRPr="00C01985">
              <w:rPr>
                <w:rFonts w:ascii="Arial" w:hAnsi="Arial" w:cs="Arial"/>
                <w:color w:val="000000"/>
                <w:sz w:val="18"/>
                <w:szCs w:val="18"/>
                <w:lang w:val="en-US"/>
              </w:rPr>
              <w:t>Estadístico</w:t>
            </w:r>
            <w:proofErr w:type="spellEnd"/>
          </w:p>
        </w:tc>
        <w:tc>
          <w:tcPr>
            <w:tcW w:w="567" w:type="dxa"/>
            <w:tcBorders>
              <w:top w:val="single" w:sz="4" w:space="0" w:color="auto"/>
              <w:bottom w:val="single" w:sz="4" w:space="0" w:color="auto"/>
            </w:tcBorders>
            <w:shd w:val="clear" w:color="auto" w:fill="auto"/>
          </w:tcPr>
          <w:p w14:paraId="22E9C2F8" w14:textId="77777777" w:rsidR="00C01985" w:rsidRPr="00C01985" w:rsidRDefault="00C01985" w:rsidP="00C01985">
            <w:pPr>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proofErr w:type="spellStart"/>
            <w:r w:rsidRPr="00C01985">
              <w:rPr>
                <w:rFonts w:ascii="Arial" w:hAnsi="Arial" w:cs="Arial"/>
                <w:color w:val="000000"/>
                <w:sz w:val="18"/>
                <w:szCs w:val="18"/>
                <w:lang w:val="en-US"/>
              </w:rPr>
              <w:t>gl</w:t>
            </w:r>
            <w:proofErr w:type="spellEnd"/>
          </w:p>
        </w:tc>
        <w:tc>
          <w:tcPr>
            <w:cnfStyle w:val="000010000000" w:firstRow="0" w:lastRow="0" w:firstColumn="0" w:lastColumn="0" w:oddVBand="1" w:evenVBand="0" w:oddHBand="0" w:evenHBand="0" w:firstRowFirstColumn="0" w:firstRowLastColumn="0" w:lastRowFirstColumn="0" w:lastRowLastColumn="0"/>
            <w:tcW w:w="959" w:type="dxa"/>
            <w:tcBorders>
              <w:top w:val="single" w:sz="4" w:space="0" w:color="auto"/>
              <w:bottom w:val="single" w:sz="4" w:space="0" w:color="auto"/>
            </w:tcBorders>
            <w:shd w:val="clear" w:color="auto" w:fill="auto"/>
          </w:tcPr>
          <w:p w14:paraId="7CE973F7"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r w:rsidRPr="00C01985">
              <w:rPr>
                <w:rFonts w:ascii="Arial" w:hAnsi="Arial" w:cs="Arial"/>
                <w:color w:val="000000"/>
                <w:sz w:val="18"/>
                <w:szCs w:val="18"/>
                <w:lang w:val="en-US"/>
              </w:rPr>
              <w:t>Sig.</w:t>
            </w:r>
          </w:p>
        </w:tc>
      </w:tr>
      <w:tr w:rsidR="00C01985" w:rsidRPr="00C01985" w14:paraId="12EB0371" w14:textId="77777777" w:rsidTr="00C019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20DDDD25" w14:textId="47C359B3"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Pr>
                <w:rFonts w:ascii="Arial" w:hAnsi="Arial" w:cs="Arial"/>
                <w:color w:val="000000"/>
                <w:sz w:val="18"/>
                <w:szCs w:val="18"/>
                <w:lang w:val="en-US"/>
              </w:rPr>
              <w:t>Area_Estu</w:t>
            </w:r>
            <w:r w:rsidRPr="00C01985">
              <w:rPr>
                <w:rFonts w:ascii="Arial" w:hAnsi="Arial" w:cs="Arial"/>
                <w:color w:val="000000"/>
                <w:sz w:val="18"/>
                <w:szCs w:val="18"/>
                <w:lang w:val="en-US"/>
              </w:rPr>
              <w:t>diantil</w:t>
            </w:r>
            <w:proofErr w:type="spellEnd"/>
          </w:p>
        </w:tc>
        <w:tc>
          <w:tcPr>
            <w:tcW w:w="1418" w:type="dxa"/>
            <w:tcBorders>
              <w:top w:val="single" w:sz="4" w:space="0" w:color="auto"/>
            </w:tcBorders>
            <w:shd w:val="clear" w:color="auto" w:fill="auto"/>
          </w:tcPr>
          <w:p w14:paraId="7A799E2B"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.251</w:t>
            </w:r>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auto"/>
            </w:tcBorders>
            <w:shd w:val="clear" w:color="auto" w:fill="auto"/>
          </w:tcPr>
          <w:p w14:paraId="26B5CDA3"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tcBorders>
              <w:top w:val="single" w:sz="4" w:space="0" w:color="auto"/>
            </w:tcBorders>
            <w:shd w:val="clear" w:color="auto" w:fill="auto"/>
          </w:tcPr>
          <w:p w14:paraId="279E9CFD"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.075</w:t>
            </w:r>
          </w:p>
        </w:tc>
        <w:tc>
          <w:tcPr>
            <w:cnfStyle w:val="000010000000" w:firstRow="0" w:lastRow="0" w:firstColumn="0" w:lastColumn="0" w:oddVBand="1" w:evenVBand="0" w:oddHBand="0" w:evenHBand="0" w:firstRowFirstColumn="0" w:firstRowLastColumn="0" w:lastRowFirstColumn="0" w:lastRowLastColumn="0"/>
            <w:tcW w:w="1276" w:type="dxa"/>
            <w:tcBorders>
              <w:top w:val="single" w:sz="4" w:space="0" w:color="auto"/>
            </w:tcBorders>
            <w:shd w:val="clear" w:color="auto" w:fill="auto"/>
          </w:tcPr>
          <w:p w14:paraId="0AF96749"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.833</w:t>
            </w:r>
          </w:p>
        </w:tc>
        <w:tc>
          <w:tcPr>
            <w:tcW w:w="567" w:type="dxa"/>
            <w:tcBorders>
              <w:top w:val="single" w:sz="4" w:space="0" w:color="auto"/>
            </w:tcBorders>
            <w:shd w:val="clear" w:color="auto" w:fill="auto"/>
          </w:tcPr>
          <w:p w14:paraId="1CFC190A"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tcBorders>
              <w:top w:val="single" w:sz="4" w:space="0" w:color="auto"/>
            </w:tcBorders>
            <w:shd w:val="clear" w:color="auto" w:fill="auto"/>
          </w:tcPr>
          <w:p w14:paraId="0E594CFB"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.037</w:t>
            </w:r>
          </w:p>
        </w:tc>
      </w:tr>
      <w:tr w:rsidR="00C01985" w:rsidRPr="00C01985" w14:paraId="378A1540" w14:textId="77777777" w:rsidTr="00C01985">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5CEFB9C0"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Area_Docente</w:t>
            </w:r>
            <w:proofErr w:type="spellEnd"/>
          </w:p>
        </w:tc>
        <w:tc>
          <w:tcPr>
            <w:tcW w:w="1418" w:type="dxa"/>
            <w:shd w:val="clear" w:color="auto" w:fill="auto"/>
          </w:tcPr>
          <w:p w14:paraId="73B5E153"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.399</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2392208B"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37F743D9"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.000</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23F29D06"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.616</w:t>
            </w:r>
          </w:p>
        </w:tc>
        <w:tc>
          <w:tcPr>
            <w:tcW w:w="567" w:type="dxa"/>
            <w:shd w:val="clear" w:color="auto" w:fill="auto"/>
          </w:tcPr>
          <w:p w14:paraId="2D7EA3B5"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6E5B16E4"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.000</w:t>
            </w:r>
          </w:p>
        </w:tc>
      </w:tr>
      <w:tr w:rsidR="00C01985" w:rsidRPr="00C01985" w14:paraId="5C38DC1F" w14:textId="77777777" w:rsidTr="00C019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475E0BCC"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Area_Operacional</w:t>
            </w:r>
            <w:proofErr w:type="spellEnd"/>
          </w:p>
        </w:tc>
        <w:tc>
          <w:tcPr>
            <w:tcW w:w="1418" w:type="dxa"/>
            <w:shd w:val="clear" w:color="auto" w:fill="auto"/>
          </w:tcPr>
          <w:p w14:paraId="7DF758E3"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.322</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1519FD1F"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21103D18"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.004</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0704895B"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.649</w:t>
            </w:r>
          </w:p>
        </w:tc>
        <w:tc>
          <w:tcPr>
            <w:tcW w:w="567" w:type="dxa"/>
            <w:shd w:val="clear" w:color="auto" w:fill="auto"/>
          </w:tcPr>
          <w:p w14:paraId="54160E0C"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6D25BFB8"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.000</w:t>
            </w:r>
          </w:p>
        </w:tc>
      </w:tr>
      <w:tr w:rsidR="00C01985" w:rsidRPr="00C01985" w14:paraId="5FBD5940" w14:textId="77777777" w:rsidTr="00C01985">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0C6168DB"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Area_Financiera</w:t>
            </w:r>
            <w:proofErr w:type="spellEnd"/>
          </w:p>
        </w:tc>
        <w:tc>
          <w:tcPr>
            <w:tcW w:w="1418" w:type="dxa"/>
            <w:shd w:val="clear" w:color="auto" w:fill="auto"/>
          </w:tcPr>
          <w:p w14:paraId="10005A00"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.524</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78896D91"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4B3D3D06"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.000</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075AF802"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.366</w:t>
            </w:r>
          </w:p>
        </w:tc>
        <w:tc>
          <w:tcPr>
            <w:tcW w:w="567" w:type="dxa"/>
            <w:shd w:val="clear" w:color="auto" w:fill="auto"/>
          </w:tcPr>
          <w:p w14:paraId="47E91C9F"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54FBECEE"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.000</w:t>
            </w:r>
          </w:p>
        </w:tc>
      </w:tr>
      <w:tr w:rsidR="00C01985" w:rsidRPr="00C01985" w14:paraId="3698A7A3" w14:textId="77777777" w:rsidTr="00C019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7E15D093"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Total_Variable_Independiente</w:t>
            </w:r>
            <w:proofErr w:type="spellEnd"/>
          </w:p>
        </w:tc>
        <w:tc>
          <w:tcPr>
            <w:tcW w:w="1418" w:type="dxa"/>
            <w:shd w:val="clear" w:color="auto" w:fill="auto"/>
          </w:tcPr>
          <w:p w14:paraId="25EF9FEC"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.175</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74D6F8C6"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7612AE2D"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.200</w:t>
            </w:r>
            <w:r w:rsidRPr="00C01985">
              <w:rPr>
                <w:rFonts w:ascii="Arial" w:hAnsi="Arial" w:cs="Arial"/>
                <w:color w:val="000000"/>
                <w:sz w:val="18"/>
                <w:szCs w:val="18"/>
                <w:vertAlign w:val="superscript"/>
                <w:lang w:val="en-US"/>
              </w:rPr>
              <w:t>*</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45B0E411"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.883</w:t>
            </w:r>
          </w:p>
        </w:tc>
        <w:tc>
          <w:tcPr>
            <w:tcW w:w="567" w:type="dxa"/>
            <w:shd w:val="clear" w:color="auto" w:fill="auto"/>
          </w:tcPr>
          <w:p w14:paraId="2E2A336C"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24038882"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.141</w:t>
            </w:r>
          </w:p>
        </w:tc>
      </w:tr>
    </w:tbl>
    <w:p w14:paraId="7C1AD392" w14:textId="77777777" w:rsidR="0094517D" w:rsidRDefault="0094517D" w:rsidP="00F556DF">
      <w:pPr>
        <w:autoSpaceDE w:val="0"/>
        <w:autoSpaceDN w:val="0"/>
        <w:adjustRightInd w:val="0"/>
        <w:spacing w:after="0" w:line="480" w:lineRule="auto"/>
        <w:jc w:val="center"/>
        <w:rPr>
          <w:rFonts w:ascii="Times New Roman" w:hAnsi="Times New Roman" w:cs="Times New Roman"/>
          <w:sz w:val="24"/>
          <w:szCs w:val="24"/>
        </w:rPr>
      </w:pPr>
    </w:p>
    <w:p w14:paraId="5158B3BB" w14:textId="69E8F888" w:rsidR="0094517D" w:rsidRDefault="00DB6302" w:rsidP="00CF0CC9">
      <w:pPr>
        <w:autoSpaceDE w:val="0"/>
        <w:autoSpaceDN w:val="0"/>
        <w:adjustRightInd w:val="0"/>
        <w:spacing w:after="0" w:line="480" w:lineRule="auto"/>
        <w:jc w:val="center"/>
        <w:rPr>
          <w:rFonts w:ascii="Times New Roman" w:hAnsi="Times New Roman" w:cs="Times New Roman"/>
          <w:sz w:val="24"/>
          <w:szCs w:val="24"/>
        </w:rPr>
      </w:pPr>
      <w:r w:rsidRPr="000C5D6F">
        <w:rPr>
          <w:rFonts w:ascii="Times New Roman" w:hAnsi="Times New Roman" w:cs="Times New Roman"/>
          <w:sz w:val="24"/>
          <w:szCs w:val="24"/>
        </w:rPr>
        <w:t>Fuente: Construcción Propia</w:t>
      </w:r>
    </w:p>
    <w:p w14:paraId="29937BA2" w14:textId="24F39414" w:rsidR="00552889" w:rsidRDefault="00552889" w:rsidP="00CF0CC9">
      <w:pPr>
        <w:autoSpaceDE w:val="0"/>
        <w:autoSpaceDN w:val="0"/>
        <w:adjustRightInd w:val="0"/>
        <w:spacing w:after="0" w:line="480" w:lineRule="auto"/>
        <w:jc w:val="center"/>
        <w:rPr>
          <w:rFonts w:ascii="Times New Roman" w:hAnsi="Times New Roman" w:cs="Times New Roman"/>
          <w:sz w:val="24"/>
          <w:szCs w:val="24"/>
        </w:rPr>
      </w:pPr>
      <w:r>
        <w:rPr>
          <w:noProof/>
          <w:lang w:val="en-US"/>
        </w:rPr>
        <w:lastRenderedPageBreak/>
        <w:drawing>
          <wp:inline distT="0" distB="0" distL="0" distR="0" wp14:anchorId="2F847E29" wp14:editId="1C890273">
            <wp:extent cx="3584440" cy="21723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0006" t="40226" r="7030" b="18117"/>
                    <a:stretch/>
                  </pic:blipFill>
                  <pic:spPr bwMode="auto">
                    <a:xfrm>
                      <a:off x="0" y="0"/>
                      <a:ext cx="3603535" cy="2183933"/>
                    </a:xfrm>
                    <a:prstGeom prst="rect">
                      <a:avLst/>
                    </a:prstGeom>
                    <a:ln>
                      <a:noFill/>
                    </a:ln>
                    <a:extLst>
                      <a:ext uri="{53640926-AAD7-44D8-BBD7-CCE9431645EC}">
                        <a14:shadowObscured xmlns:a14="http://schemas.microsoft.com/office/drawing/2010/main"/>
                      </a:ext>
                    </a:extLst>
                  </pic:spPr>
                </pic:pic>
              </a:graphicData>
            </a:graphic>
          </wp:inline>
        </w:drawing>
      </w:r>
    </w:p>
    <w:p w14:paraId="331ED56C" w14:textId="77777777" w:rsidR="0094517D" w:rsidRPr="00DB6302" w:rsidRDefault="0094517D" w:rsidP="0094517D">
      <w:pPr>
        <w:autoSpaceDE w:val="0"/>
        <w:autoSpaceDN w:val="0"/>
        <w:adjustRightInd w:val="0"/>
        <w:spacing w:after="0" w:line="240" w:lineRule="auto"/>
        <w:jc w:val="center"/>
        <w:rPr>
          <w:rFonts w:ascii="Times New Roman" w:hAnsi="Times New Roman" w:cs="Times New Roman"/>
          <w:sz w:val="24"/>
          <w:szCs w:val="24"/>
        </w:rPr>
      </w:pPr>
    </w:p>
    <w:p w14:paraId="4272A04E" w14:textId="701FBEA4" w:rsidR="00281CC4"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Los resultados de la prueba de normalidad demuestran que los datos tienen una distribución </w:t>
      </w:r>
      <w:r w:rsidR="0094517D">
        <w:rPr>
          <w:rFonts w:ascii="Times New Roman" w:hAnsi="Times New Roman" w:cs="Times New Roman"/>
          <w:sz w:val="24"/>
          <w:szCs w:val="24"/>
          <w:lang w:val="es-HN"/>
        </w:rPr>
        <w:t>Normal</w:t>
      </w:r>
      <w:r w:rsidR="00DB6302" w:rsidRPr="000C5D6F">
        <w:rPr>
          <w:rFonts w:ascii="Times New Roman" w:hAnsi="Times New Roman" w:cs="Times New Roman"/>
          <w:sz w:val="24"/>
          <w:szCs w:val="24"/>
          <w:lang w:val="es-HN"/>
        </w:rPr>
        <w:t>. Por lo tanto,</w:t>
      </w:r>
      <w:r w:rsidRPr="000C5D6F">
        <w:rPr>
          <w:rFonts w:ascii="Times New Roman" w:hAnsi="Times New Roman" w:cs="Times New Roman"/>
          <w:sz w:val="24"/>
          <w:szCs w:val="24"/>
          <w:lang w:val="es-HN"/>
        </w:rPr>
        <w:t xml:space="preserve"> las pruebas a realizar para la inferencia</w:t>
      </w:r>
      <w:r w:rsidR="00DB6302" w:rsidRPr="000C5D6F">
        <w:rPr>
          <w:rFonts w:ascii="Times New Roman" w:hAnsi="Times New Roman" w:cs="Times New Roman"/>
          <w:sz w:val="24"/>
          <w:szCs w:val="24"/>
          <w:lang w:val="es-HN"/>
        </w:rPr>
        <w:t xml:space="preserve"> estadística que de paso a la comprobación de la hipótesis de investigación serán</w:t>
      </w:r>
      <w:r w:rsidR="001467A6" w:rsidRPr="000C5D6F">
        <w:rPr>
          <w:rFonts w:ascii="Times New Roman" w:hAnsi="Times New Roman" w:cs="Times New Roman"/>
          <w:sz w:val="24"/>
          <w:szCs w:val="24"/>
          <w:lang w:val="es-HN"/>
        </w:rPr>
        <w:t xml:space="preserve"> </w:t>
      </w:r>
      <w:r w:rsidR="00CF0CC9">
        <w:rPr>
          <w:rFonts w:ascii="Times New Roman" w:hAnsi="Times New Roman" w:cs="Times New Roman"/>
          <w:sz w:val="24"/>
          <w:szCs w:val="24"/>
          <w:lang w:val="es-HN"/>
        </w:rPr>
        <w:t>Paramétrico</w:t>
      </w:r>
      <w:r w:rsidR="00CF0CC9" w:rsidRPr="000C5D6F">
        <w:rPr>
          <w:rFonts w:ascii="Times New Roman" w:hAnsi="Times New Roman" w:cs="Times New Roman"/>
          <w:sz w:val="24"/>
          <w:szCs w:val="24"/>
          <w:lang w:val="es-HN"/>
        </w:rPr>
        <w:t>s a</w:t>
      </w:r>
      <w:r w:rsidR="001467A6" w:rsidRPr="000C5D6F">
        <w:rPr>
          <w:rFonts w:ascii="Times New Roman" w:hAnsi="Times New Roman" w:cs="Times New Roman"/>
          <w:sz w:val="24"/>
          <w:szCs w:val="24"/>
          <w:lang w:val="es-HN"/>
        </w:rPr>
        <w:t xml:space="preserve"> partir del uso del método de </w:t>
      </w:r>
      <w:r w:rsidR="00AB3DE5" w:rsidRPr="000C5D6F">
        <w:rPr>
          <w:rFonts w:ascii="Times New Roman" w:hAnsi="Times New Roman" w:cs="Times New Roman"/>
          <w:sz w:val="24"/>
          <w:szCs w:val="24"/>
          <w:lang w:val="es-HN"/>
        </w:rPr>
        <w:t>“”</w:t>
      </w:r>
      <w:r w:rsidR="001467A6" w:rsidRPr="000C5D6F">
        <w:rPr>
          <w:rFonts w:ascii="Times New Roman" w:hAnsi="Times New Roman" w:cs="Times New Roman"/>
          <w:sz w:val="24"/>
          <w:szCs w:val="24"/>
          <w:lang w:val="es-HN"/>
        </w:rPr>
        <w:t>.</w:t>
      </w:r>
    </w:p>
    <w:p w14:paraId="427CBAE2" w14:textId="6D92AB96" w:rsidR="00B41D34" w:rsidRPr="000C5D6F" w:rsidRDefault="0089224A" w:rsidP="006F5822">
      <w:pPr>
        <w:pStyle w:val="Ttulo2"/>
        <w:spacing w:line="480" w:lineRule="auto"/>
        <w:rPr>
          <w:lang w:val="es-HN"/>
        </w:rPr>
      </w:pPr>
      <w:bookmarkStart w:id="297" w:name="_Toc517026134"/>
      <w:r>
        <w:rPr>
          <w:lang w:val="es-HN"/>
        </w:rPr>
        <w:t>6</w:t>
      </w:r>
      <w:r w:rsidR="00B41D34" w:rsidRPr="000C5D6F">
        <w:rPr>
          <w:lang w:val="es-HN"/>
        </w:rPr>
        <w:t>.</w:t>
      </w:r>
      <w:r>
        <w:rPr>
          <w:lang w:val="es-HN"/>
        </w:rPr>
        <w:t>3</w:t>
      </w:r>
      <w:r w:rsidR="00B41D34" w:rsidRPr="000C5D6F">
        <w:rPr>
          <w:lang w:val="es-HN"/>
        </w:rPr>
        <w:t xml:space="preserve">.2 </w:t>
      </w:r>
      <w:r w:rsidR="00B41D34">
        <w:rPr>
          <w:lang w:val="es-HN"/>
        </w:rPr>
        <w:t>Confiabilidad del instrumento</w:t>
      </w:r>
      <w:bookmarkEnd w:id="297"/>
    </w:p>
    <w:p w14:paraId="461A552E" w14:textId="77777777" w:rsidR="00F556DF" w:rsidRDefault="00F556DF" w:rsidP="00F556DF">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La confiabilidad del instrumento fue evaluada para estimar la consistencia interna de los datos en contraste al valor medio de los mismos, para ello se hizo uso de la prueba </w:t>
      </w:r>
      <w:proofErr w:type="spellStart"/>
      <w:r>
        <w:rPr>
          <w:rFonts w:ascii="Times New Roman" w:hAnsi="Times New Roman" w:cs="Times New Roman"/>
          <w:sz w:val="24"/>
          <w:szCs w:val="24"/>
          <w:lang w:val="es-HN"/>
        </w:rPr>
        <w:t>Alpha</w:t>
      </w:r>
      <w:proofErr w:type="spellEnd"/>
      <w:r>
        <w:rPr>
          <w:rFonts w:ascii="Times New Roman" w:hAnsi="Times New Roman" w:cs="Times New Roman"/>
          <w:sz w:val="24"/>
          <w:szCs w:val="24"/>
          <w:lang w:val="es-HN"/>
        </w:rPr>
        <w:t xml:space="preserve"> de </w:t>
      </w:r>
      <w:proofErr w:type="spellStart"/>
      <w:r>
        <w:rPr>
          <w:rFonts w:ascii="Times New Roman" w:hAnsi="Times New Roman" w:cs="Times New Roman"/>
          <w:sz w:val="24"/>
          <w:szCs w:val="24"/>
          <w:lang w:val="es-HN"/>
        </w:rPr>
        <w:t>Cronbach</w:t>
      </w:r>
      <w:proofErr w:type="spellEnd"/>
      <w:r>
        <w:rPr>
          <w:rFonts w:ascii="Times New Roman" w:hAnsi="Times New Roman" w:cs="Times New Roman"/>
          <w:sz w:val="24"/>
          <w:szCs w:val="24"/>
          <w:lang w:val="es-HN"/>
        </w:rPr>
        <w:t xml:space="preserve">. </w:t>
      </w:r>
    </w:p>
    <w:p w14:paraId="7B42A0D2" w14:textId="77777777" w:rsidR="00F556DF" w:rsidRDefault="00F556DF" w:rsidP="00F556DF">
      <w:pPr>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Tabla No. XXX </w:t>
      </w:r>
    </w:p>
    <w:p w14:paraId="462093B2" w14:textId="77777777" w:rsidR="00F556DF" w:rsidRDefault="00F556DF" w:rsidP="00F556DF">
      <w:pPr>
        <w:ind w:firstLine="709"/>
        <w:jc w:val="center"/>
        <w:rPr>
          <w:rFonts w:ascii="Times New Roman" w:hAnsi="Times New Roman" w:cs="Times New Roman"/>
          <w:sz w:val="24"/>
          <w:szCs w:val="24"/>
          <w:lang w:val="es-HN"/>
        </w:rPr>
      </w:pPr>
    </w:p>
    <w:p w14:paraId="6ACEF3CB" w14:textId="77777777" w:rsidR="00F556DF" w:rsidRPr="00F556DF" w:rsidRDefault="00F556DF" w:rsidP="00F556DF">
      <w:pPr>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06BB4AD" w14:textId="77777777" w:rsidR="00F556DF" w:rsidRPr="00F556DF" w:rsidRDefault="00F556DF" w:rsidP="00F556DF">
      <w:pPr>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El valor del coeficiente mostrado en la tabla anterior indica que existe </w:t>
      </w:r>
      <w:proofErr w:type="spellStart"/>
      <w:r>
        <w:rPr>
          <w:rFonts w:ascii="Times New Roman" w:hAnsi="Times New Roman" w:cs="Times New Roman"/>
          <w:sz w:val="24"/>
          <w:szCs w:val="24"/>
          <w:lang w:val="es-HN"/>
        </w:rPr>
        <w:t>xxxxxx</w:t>
      </w:r>
      <w:proofErr w:type="spellEnd"/>
    </w:p>
    <w:p w14:paraId="5EFF031F" w14:textId="77777777" w:rsidR="00E20965" w:rsidRPr="000C5D6F" w:rsidRDefault="00E20965" w:rsidP="006F5822">
      <w:pPr>
        <w:pStyle w:val="Ttulo2"/>
        <w:spacing w:line="480" w:lineRule="auto"/>
        <w:rPr>
          <w:lang w:val="es-HN"/>
        </w:rPr>
      </w:pPr>
      <w:bookmarkStart w:id="298" w:name="_Toc517026135"/>
      <w:r w:rsidRPr="000C5D6F">
        <w:rPr>
          <w:lang w:val="es-HN"/>
        </w:rPr>
        <w:t>4.2.</w:t>
      </w:r>
      <w:r w:rsidR="00B41D34">
        <w:rPr>
          <w:lang w:val="es-HN"/>
        </w:rPr>
        <w:t>3</w:t>
      </w:r>
      <w:r w:rsidRPr="000C5D6F">
        <w:rPr>
          <w:lang w:val="es-HN"/>
        </w:rPr>
        <w:t xml:space="preserve"> Tipo de hipótesis</w:t>
      </w:r>
      <w:bookmarkEnd w:id="298"/>
    </w:p>
    <w:p w14:paraId="7827B7E4" w14:textId="77777777" w:rsidR="00281CC4" w:rsidRPr="000C5D6F"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hipótesis plasmada en la presente investigación es de tipo correlacional, dado que se especifican la relación entre dos o más variables, analizando el grado de </w:t>
      </w:r>
      <w:r w:rsidR="00201D8F" w:rsidRPr="000C5D6F">
        <w:rPr>
          <w:rFonts w:ascii="Times New Roman" w:hAnsi="Times New Roman" w:cs="Times New Roman"/>
          <w:sz w:val="24"/>
          <w:szCs w:val="24"/>
          <w:lang w:val="es-HN"/>
        </w:rPr>
        <w:t>dependencia</w:t>
      </w:r>
      <w:r w:rsidRPr="000C5D6F">
        <w:rPr>
          <w:rFonts w:ascii="Times New Roman" w:hAnsi="Times New Roman" w:cs="Times New Roman"/>
          <w:sz w:val="24"/>
          <w:szCs w:val="24"/>
          <w:lang w:val="es-HN"/>
        </w:rPr>
        <w:t xml:space="preserve"> o vinculación entre las mismas.</w:t>
      </w:r>
    </w:p>
    <w:p w14:paraId="26C69ACB" w14:textId="77777777" w:rsidR="00281CC4" w:rsidRPr="000C5D6F" w:rsidRDefault="00281CC4" w:rsidP="006F5822">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hipótesis </w:t>
      </w:r>
      <w:r w:rsidR="00F556DF">
        <w:rPr>
          <w:rFonts w:ascii="Times New Roman" w:hAnsi="Times New Roman" w:cs="Times New Roman"/>
          <w:sz w:val="24"/>
          <w:szCs w:val="24"/>
          <w:lang w:val="es-HN"/>
        </w:rPr>
        <w:t>por</w:t>
      </w:r>
      <w:r w:rsidRPr="000C5D6F">
        <w:rPr>
          <w:rFonts w:ascii="Times New Roman" w:hAnsi="Times New Roman" w:cs="Times New Roman"/>
          <w:sz w:val="24"/>
          <w:szCs w:val="24"/>
          <w:lang w:val="es-HN"/>
        </w:rPr>
        <w:t xml:space="preserve"> valorar e</w:t>
      </w:r>
      <w:r w:rsidR="00F10387" w:rsidRPr="000C5D6F">
        <w:rPr>
          <w:rFonts w:ascii="Times New Roman" w:hAnsi="Times New Roman" w:cs="Times New Roman"/>
          <w:sz w:val="24"/>
          <w:szCs w:val="24"/>
          <w:lang w:val="es-HN"/>
        </w:rPr>
        <w:t>n esta investigación es</w:t>
      </w:r>
      <w:r w:rsidRPr="000C5D6F">
        <w:rPr>
          <w:rFonts w:ascii="Times New Roman" w:hAnsi="Times New Roman" w:cs="Times New Roman"/>
          <w:sz w:val="24"/>
          <w:szCs w:val="24"/>
          <w:lang w:val="es-HN"/>
        </w:rPr>
        <w:t>:</w:t>
      </w:r>
    </w:p>
    <w:p w14:paraId="2C2D260E" w14:textId="77777777" w:rsidR="00281CC4" w:rsidRPr="000C5D6F" w:rsidRDefault="00281CC4" w:rsidP="006F5822">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H</w:t>
      </w:r>
      <w:r w:rsidRPr="000C5D6F">
        <w:rPr>
          <w:rFonts w:ascii="Times New Roman" w:hAnsi="Times New Roman" w:cs="Times New Roman"/>
          <w:sz w:val="24"/>
          <w:szCs w:val="24"/>
          <w:vertAlign w:val="subscript"/>
          <w:lang w:val="es-HN"/>
        </w:rPr>
        <w:t>i</w:t>
      </w:r>
      <w:r w:rsidRPr="000C5D6F">
        <w:rPr>
          <w:rFonts w:ascii="Times New Roman" w:hAnsi="Times New Roman" w:cs="Times New Roman"/>
          <w:sz w:val="24"/>
          <w:szCs w:val="24"/>
          <w:lang w:val="es-HN"/>
        </w:rPr>
        <w:t>:</w:t>
      </w:r>
    </w:p>
    <w:p w14:paraId="5B19A56D" w14:textId="77777777" w:rsidR="00F10387" w:rsidRPr="000C5D6F" w:rsidRDefault="00F10387" w:rsidP="006F5822">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lastRenderedPageBreak/>
        <w:t>H</w:t>
      </w:r>
      <w:r w:rsidRPr="000C5D6F">
        <w:rPr>
          <w:rFonts w:ascii="Times New Roman" w:hAnsi="Times New Roman" w:cs="Times New Roman"/>
          <w:sz w:val="24"/>
          <w:szCs w:val="24"/>
          <w:vertAlign w:val="subscript"/>
          <w:lang w:val="es-HN"/>
        </w:rPr>
        <w:t>o</w:t>
      </w:r>
      <w:r w:rsidRPr="000C5D6F">
        <w:rPr>
          <w:rFonts w:ascii="Times New Roman" w:hAnsi="Times New Roman" w:cs="Times New Roman"/>
          <w:sz w:val="24"/>
          <w:szCs w:val="24"/>
          <w:lang w:val="es-HN"/>
        </w:rPr>
        <w:t xml:space="preserve">: </w:t>
      </w:r>
    </w:p>
    <w:p w14:paraId="01EC253C" w14:textId="77777777" w:rsidR="00E20965" w:rsidRPr="000C5D6F" w:rsidRDefault="00E20965" w:rsidP="006F5822">
      <w:pPr>
        <w:pStyle w:val="Ttulo2"/>
        <w:spacing w:line="480" w:lineRule="auto"/>
        <w:rPr>
          <w:lang w:val="es-HN"/>
        </w:rPr>
      </w:pPr>
      <w:bookmarkStart w:id="299" w:name="_Toc517026136"/>
      <w:r w:rsidRPr="000C5D6F">
        <w:rPr>
          <w:lang w:val="es-HN"/>
        </w:rPr>
        <w:t>4.2.</w:t>
      </w:r>
      <w:r w:rsidR="00B41D34">
        <w:rPr>
          <w:lang w:val="es-HN"/>
        </w:rPr>
        <w:t>4</w:t>
      </w:r>
      <w:r w:rsidRPr="000C5D6F">
        <w:rPr>
          <w:lang w:val="es-HN"/>
        </w:rPr>
        <w:t xml:space="preserve"> Método de prueba de hipótesis</w:t>
      </w:r>
      <w:bookmarkEnd w:id="299"/>
      <w:r w:rsidRPr="000C5D6F">
        <w:rPr>
          <w:lang w:val="es-HN"/>
        </w:rPr>
        <w:t xml:space="preserve"> </w:t>
      </w:r>
    </w:p>
    <w:p w14:paraId="5B5D3215" w14:textId="77777777" w:rsidR="00E20965" w:rsidRPr="000C5D6F"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Partiendo del análisis de la distribución normal de los datos, y </w:t>
      </w:r>
      <w:r w:rsidR="00F10387" w:rsidRPr="000C5D6F">
        <w:rPr>
          <w:rFonts w:ascii="Times New Roman" w:hAnsi="Times New Roman" w:cs="Times New Roman"/>
          <w:sz w:val="24"/>
          <w:szCs w:val="24"/>
          <w:lang w:val="es-HN"/>
        </w:rPr>
        <w:t>para dar respuesta a los supuestos planteados en esta investigación</w:t>
      </w:r>
      <w:r w:rsidRPr="000C5D6F">
        <w:rPr>
          <w:rFonts w:ascii="Times New Roman" w:hAnsi="Times New Roman" w:cs="Times New Roman"/>
          <w:sz w:val="24"/>
          <w:szCs w:val="24"/>
          <w:lang w:val="es-HN"/>
        </w:rPr>
        <w:t>, el método de prueba de la hipótesis es:</w:t>
      </w:r>
    </w:p>
    <w:p w14:paraId="21572DD1" w14:textId="77777777" w:rsidR="00281CC4" w:rsidRPr="000C5D6F" w:rsidRDefault="00281CC4" w:rsidP="006F5822">
      <w:pPr>
        <w:pStyle w:val="Prrafodelista"/>
        <w:numPr>
          <w:ilvl w:val="0"/>
          <w:numId w:val="4"/>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Correlaci</w:t>
      </w:r>
      <w:r w:rsidR="00F10387" w:rsidRPr="000C5D6F">
        <w:rPr>
          <w:rFonts w:ascii="Times New Roman" w:hAnsi="Times New Roman" w:cs="Times New Roman"/>
          <w:sz w:val="24"/>
          <w:szCs w:val="24"/>
          <w:lang w:val="es-HN"/>
        </w:rPr>
        <w:t>ó</w:t>
      </w:r>
      <w:r w:rsidRPr="000C5D6F">
        <w:rPr>
          <w:rFonts w:ascii="Times New Roman" w:hAnsi="Times New Roman" w:cs="Times New Roman"/>
          <w:sz w:val="24"/>
          <w:szCs w:val="24"/>
          <w:lang w:val="es-HN"/>
        </w:rPr>
        <w:t xml:space="preserve">n de Pearson, </w:t>
      </w:r>
      <w:proofErr w:type="spellStart"/>
      <w:r w:rsidRPr="000C5D6F">
        <w:rPr>
          <w:rFonts w:ascii="Times New Roman" w:hAnsi="Times New Roman" w:cs="Times New Roman"/>
          <w:sz w:val="24"/>
          <w:szCs w:val="24"/>
          <w:lang w:val="es-HN"/>
        </w:rPr>
        <w:t>Spearman</w:t>
      </w:r>
      <w:proofErr w:type="spellEnd"/>
      <w:r w:rsidRPr="000C5D6F">
        <w:rPr>
          <w:rFonts w:ascii="Times New Roman" w:hAnsi="Times New Roman" w:cs="Times New Roman"/>
          <w:sz w:val="24"/>
          <w:szCs w:val="24"/>
          <w:lang w:val="es-HN"/>
        </w:rPr>
        <w:t xml:space="preserve">, </w:t>
      </w:r>
      <w:r w:rsidR="00AB3DE5" w:rsidRPr="000C5D6F">
        <w:rPr>
          <w:rFonts w:ascii="Times New Roman" w:hAnsi="Times New Roman" w:cs="Times New Roman"/>
          <w:sz w:val="24"/>
          <w:szCs w:val="24"/>
          <w:lang w:val="es-HN"/>
        </w:rPr>
        <w:t>etc.</w:t>
      </w:r>
    </w:p>
    <w:p w14:paraId="288581C5" w14:textId="77777777" w:rsidR="00281CC4" w:rsidRPr="000C5D6F" w:rsidRDefault="00F10387"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Donde, un nivel de significancia inferior a 0.05 y un grado de relación positiva entre las variables, dará lugar a la aceptación del supuesto de investigación. De igual forma, un nivel de significancia superior a 0.05 y un grado de relación </w:t>
      </w:r>
      <w:r w:rsidR="00A00488" w:rsidRPr="000C5D6F">
        <w:rPr>
          <w:rFonts w:ascii="Times New Roman" w:hAnsi="Times New Roman" w:cs="Times New Roman"/>
          <w:sz w:val="24"/>
          <w:szCs w:val="24"/>
          <w:lang w:val="es-HN"/>
        </w:rPr>
        <w:t>negativa</w:t>
      </w:r>
      <w:r w:rsidRPr="000C5D6F">
        <w:rPr>
          <w:rFonts w:ascii="Times New Roman" w:hAnsi="Times New Roman" w:cs="Times New Roman"/>
          <w:sz w:val="24"/>
          <w:szCs w:val="24"/>
          <w:lang w:val="es-HN"/>
        </w:rPr>
        <w:t xml:space="preserve"> entre las variables, dará lugar al rechazo del supuesto de investigación. </w:t>
      </w:r>
    </w:p>
    <w:p w14:paraId="24D02A0D" w14:textId="77777777" w:rsidR="00E20965" w:rsidRPr="000C5D6F" w:rsidRDefault="00E20965" w:rsidP="006F5822">
      <w:pPr>
        <w:pStyle w:val="Ttulo2"/>
        <w:spacing w:line="480" w:lineRule="auto"/>
        <w:rPr>
          <w:lang w:val="es-HN"/>
        </w:rPr>
      </w:pPr>
      <w:bookmarkStart w:id="300" w:name="_Toc517026137"/>
      <w:r w:rsidRPr="000C5D6F">
        <w:rPr>
          <w:lang w:val="es-HN"/>
        </w:rPr>
        <w:t>4.2.</w:t>
      </w:r>
      <w:r w:rsidR="00B41D34">
        <w:rPr>
          <w:lang w:val="es-HN"/>
        </w:rPr>
        <w:t>5</w:t>
      </w:r>
      <w:r w:rsidRPr="000C5D6F">
        <w:rPr>
          <w:lang w:val="es-HN"/>
        </w:rPr>
        <w:t xml:space="preserve"> Prueba de hipótesis</w:t>
      </w:r>
      <w:bookmarkEnd w:id="300"/>
      <w:r w:rsidRPr="000C5D6F">
        <w:rPr>
          <w:lang w:val="es-HN"/>
        </w:rPr>
        <w:t xml:space="preserve"> </w:t>
      </w:r>
    </w:p>
    <w:p w14:paraId="60E9F323" w14:textId="77777777" w:rsidR="00E20965" w:rsidRPr="000C5D6F"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A continuación, se da a conocer los resultados de la prueba de hipótesis llevada a cabo en el programa estadístico SPSS.</w:t>
      </w:r>
    </w:p>
    <w:p w14:paraId="0A216B52" w14:textId="77777777" w:rsidR="00281CC4" w:rsidRPr="000C5D6F" w:rsidRDefault="00281CC4" w:rsidP="00F556DF">
      <w:pPr>
        <w:spacing w:after="0" w:line="480" w:lineRule="auto"/>
        <w:jc w:val="center"/>
        <w:rPr>
          <w:rFonts w:ascii="Times New Roman" w:hAnsi="Times New Roman" w:cs="Times New Roman"/>
          <w:sz w:val="24"/>
          <w:szCs w:val="24"/>
          <w:lang w:val="es-HN"/>
        </w:rPr>
      </w:pPr>
      <w:r w:rsidRPr="000C5D6F">
        <w:rPr>
          <w:rFonts w:ascii="Times New Roman" w:hAnsi="Times New Roman" w:cs="Times New Roman"/>
          <w:sz w:val="24"/>
          <w:szCs w:val="24"/>
          <w:lang w:val="es-HN"/>
        </w:rPr>
        <w:t>Tabla No. XXX</w:t>
      </w:r>
    </w:p>
    <w:tbl>
      <w:tblPr>
        <w:tblW w:w="8516"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45"/>
        <w:gridCol w:w="1414"/>
        <w:gridCol w:w="2460"/>
        <w:gridCol w:w="1383"/>
        <w:gridCol w:w="1414"/>
      </w:tblGrid>
      <w:tr w:rsidR="00492BFE" w:rsidRPr="00492BFE" w14:paraId="6C69888F" w14:textId="77777777" w:rsidTr="00F556DF">
        <w:trPr>
          <w:cantSplit/>
        </w:trPr>
        <w:tc>
          <w:tcPr>
            <w:tcW w:w="5719" w:type="dxa"/>
            <w:gridSpan w:val="3"/>
            <w:tcBorders>
              <w:top w:val="single" w:sz="16" w:space="0" w:color="000000"/>
              <w:left w:val="single" w:sz="16" w:space="0" w:color="000000"/>
              <w:bottom w:val="single" w:sz="16" w:space="0" w:color="000000"/>
              <w:right w:val="nil"/>
            </w:tcBorders>
            <w:shd w:val="clear" w:color="auto" w:fill="FFFFFF"/>
            <w:vAlign w:val="bottom"/>
          </w:tcPr>
          <w:p w14:paraId="3F1EE7F4" w14:textId="77777777" w:rsidR="00492BFE" w:rsidRPr="00492BFE" w:rsidRDefault="00492BFE" w:rsidP="006F5822">
            <w:pPr>
              <w:autoSpaceDE w:val="0"/>
              <w:autoSpaceDN w:val="0"/>
              <w:adjustRightInd w:val="0"/>
              <w:spacing w:after="0" w:line="480" w:lineRule="auto"/>
              <w:rPr>
                <w:rFonts w:ascii="Times New Roman" w:hAnsi="Times New Roman" w:cs="Times New Roman"/>
                <w:sz w:val="24"/>
                <w:szCs w:val="24"/>
              </w:rPr>
            </w:pPr>
          </w:p>
        </w:tc>
        <w:tc>
          <w:tcPr>
            <w:tcW w:w="1383" w:type="dxa"/>
            <w:tcBorders>
              <w:top w:val="single" w:sz="16" w:space="0" w:color="000000"/>
              <w:left w:val="single" w:sz="16" w:space="0" w:color="000000"/>
              <w:bottom w:val="single" w:sz="16" w:space="0" w:color="000000"/>
            </w:tcBorders>
            <w:shd w:val="clear" w:color="auto" w:fill="FFFFFF"/>
            <w:vAlign w:val="bottom"/>
          </w:tcPr>
          <w:p w14:paraId="1FB55A34"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Optimización</w:t>
            </w:r>
          </w:p>
        </w:tc>
        <w:tc>
          <w:tcPr>
            <w:tcW w:w="1414" w:type="dxa"/>
            <w:tcBorders>
              <w:top w:val="single" w:sz="16" w:space="0" w:color="000000"/>
              <w:bottom w:val="single" w:sz="16" w:space="0" w:color="000000"/>
              <w:right w:val="single" w:sz="16" w:space="0" w:color="000000"/>
            </w:tcBorders>
            <w:shd w:val="clear" w:color="auto" w:fill="FFFFFF"/>
            <w:vAlign w:val="bottom"/>
          </w:tcPr>
          <w:p w14:paraId="0B523936"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Tercerización</w:t>
            </w:r>
          </w:p>
        </w:tc>
      </w:tr>
      <w:tr w:rsidR="00492BFE" w:rsidRPr="00492BFE" w14:paraId="0175B36B" w14:textId="77777777" w:rsidTr="00F556DF">
        <w:trPr>
          <w:cantSplit/>
        </w:trPr>
        <w:tc>
          <w:tcPr>
            <w:tcW w:w="1845" w:type="dxa"/>
            <w:vMerge w:val="restart"/>
            <w:tcBorders>
              <w:top w:val="single" w:sz="16" w:space="0" w:color="000000"/>
              <w:left w:val="single" w:sz="16" w:space="0" w:color="000000"/>
              <w:bottom w:val="single" w:sz="16" w:space="0" w:color="000000"/>
              <w:right w:val="nil"/>
            </w:tcBorders>
            <w:shd w:val="clear" w:color="auto" w:fill="FFFFFF"/>
          </w:tcPr>
          <w:p w14:paraId="27A8BBC7"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 xml:space="preserve">Rho de </w:t>
            </w:r>
            <w:proofErr w:type="spellStart"/>
            <w:r w:rsidRPr="00492BFE">
              <w:rPr>
                <w:rFonts w:ascii="Times New Roman" w:hAnsi="Times New Roman" w:cs="Times New Roman"/>
                <w:color w:val="000000"/>
                <w:sz w:val="18"/>
                <w:szCs w:val="18"/>
              </w:rPr>
              <w:t>Spearman</w:t>
            </w:r>
            <w:proofErr w:type="spellEnd"/>
          </w:p>
        </w:tc>
        <w:tc>
          <w:tcPr>
            <w:tcW w:w="1414" w:type="dxa"/>
            <w:vMerge w:val="restart"/>
            <w:tcBorders>
              <w:top w:val="single" w:sz="16" w:space="0" w:color="000000"/>
              <w:left w:val="nil"/>
              <w:right w:val="nil"/>
            </w:tcBorders>
            <w:shd w:val="clear" w:color="auto" w:fill="FFFFFF"/>
          </w:tcPr>
          <w:p w14:paraId="0F389571"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Optimización</w:t>
            </w:r>
          </w:p>
        </w:tc>
        <w:tc>
          <w:tcPr>
            <w:tcW w:w="2460" w:type="dxa"/>
            <w:tcBorders>
              <w:top w:val="single" w:sz="16" w:space="0" w:color="000000"/>
              <w:left w:val="nil"/>
              <w:bottom w:val="nil"/>
              <w:right w:val="single" w:sz="16" w:space="0" w:color="000000"/>
            </w:tcBorders>
            <w:shd w:val="clear" w:color="auto" w:fill="FFFFFF"/>
          </w:tcPr>
          <w:p w14:paraId="08C9C2DB"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Coeficiente de correlación</w:t>
            </w:r>
          </w:p>
        </w:tc>
        <w:tc>
          <w:tcPr>
            <w:tcW w:w="1383" w:type="dxa"/>
            <w:tcBorders>
              <w:top w:val="single" w:sz="16" w:space="0" w:color="000000"/>
              <w:left w:val="single" w:sz="16" w:space="0" w:color="000000"/>
              <w:bottom w:val="nil"/>
            </w:tcBorders>
            <w:shd w:val="clear" w:color="auto" w:fill="FFFFFF"/>
            <w:vAlign w:val="center"/>
          </w:tcPr>
          <w:p w14:paraId="3F4504E1"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1,000</w:t>
            </w:r>
          </w:p>
        </w:tc>
        <w:tc>
          <w:tcPr>
            <w:tcW w:w="1414" w:type="dxa"/>
            <w:tcBorders>
              <w:top w:val="single" w:sz="16" w:space="0" w:color="000000"/>
              <w:bottom w:val="nil"/>
              <w:right w:val="single" w:sz="16" w:space="0" w:color="000000"/>
            </w:tcBorders>
            <w:shd w:val="clear" w:color="auto" w:fill="FFFFFF"/>
            <w:vAlign w:val="center"/>
          </w:tcPr>
          <w:p w14:paraId="55D903DA" w14:textId="77777777" w:rsidR="00492BFE" w:rsidRPr="00492BFE" w:rsidRDefault="00A07509"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0C5D6F">
              <w:rPr>
                <w:rFonts w:ascii="Times New Roman" w:hAnsi="Times New Roman" w:cs="Times New Roman"/>
                <w:color w:val="000000"/>
                <w:sz w:val="18"/>
                <w:szCs w:val="18"/>
              </w:rPr>
              <w:t>,</w:t>
            </w:r>
            <w:r w:rsidR="00492BFE" w:rsidRPr="00492BFE">
              <w:rPr>
                <w:rFonts w:ascii="Times New Roman" w:hAnsi="Times New Roman" w:cs="Times New Roman"/>
                <w:color w:val="000000"/>
                <w:sz w:val="18"/>
                <w:szCs w:val="18"/>
              </w:rPr>
              <w:t>187</w:t>
            </w:r>
          </w:p>
        </w:tc>
      </w:tr>
      <w:tr w:rsidR="00492BFE" w:rsidRPr="00492BFE" w14:paraId="202CA77F"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1B70AE98"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single" w:sz="16" w:space="0" w:color="000000"/>
              <w:left w:val="nil"/>
              <w:right w:val="nil"/>
            </w:tcBorders>
            <w:shd w:val="clear" w:color="auto" w:fill="FFFFFF"/>
          </w:tcPr>
          <w:p w14:paraId="4CE6C2D4"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bottom w:val="nil"/>
              <w:right w:val="single" w:sz="16" w:space="0" w:color="000000"/>
            </w:tcBorders>
            <w:shd w:val="clear" w:color="auto" w:fill="FFFFFF"/>
          </w:tcPr>
          <w:p w14:paraId="4BCD1A8A"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Sig. (bilateral)</w:t>
            </w:r>
          </w:p>
        </w:tc>
        <w:tc>
          <w:tcPr>
            <w:tcW w:w="1383" w:type="dxa"/>
            <w:tcBorders>
              <w:top w:val="nil"/>
              <w:left w:val="single" w:sz="16" w:space="0" w:color="000000"/>
              <w:bottom w:val="nil"/>
            </w:tcBorders>
            <w:shd w:val="clear" w:color="auto" w:fill="FFFFFF"/>
            <w:vAlign w:val="center"/>
          </w:tcPr>
          <w:p w14:paraId="16800849"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w:t>
            </w:r>
          </w:p>
        </w:tc>
        <w:tc>
          <w:tcPr>
            <w:tcW w:w="1414" w:type="dxa"/>
            <w:tcBorders>
              <w:top w:val="nil"/>
              <w:bottom w:val="nil"/>
              <w:right w:val="single" w:sz="16" w:space="0" w:color="000000"/>
            </w:tcBorders>
            <w:shd w:val="clear" w:color="auto" w:fill="FFFFFF"/>
            <w:vAlign w:val="center"/>
          </w:tcPr>
          <w:p w14:paraId="48CA9E6D"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,541</w:t>
            </w:r>
          </w:p>
        </w:tc>
      </w:tr>
      <w:tr w:rsidR="00492BFE" w:rsidRPr="00492BFE" w14:paraId="555C9E1C"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6C227C30"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single" w:sz="16" w:space="0" w:color="000000"/>
              <w:left w:val="nil"/>
              <w:right w:val="nil"/>
            </w:tcBorders>
            <w:shd w:val="clear" w:color="auto" w:fill="FFFFFF"/>
          </w:tcPr>
          <w:p w14:paraId="02034177"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right w:val="single" w:sz="16" w:space="0" w:color="000000"/>
            </w:tcBorders>
            <w:shd w:val="clear" w:color="auto" w:fill="FFFFFF"/>
          </w:tcPr>
          <w:p w14:paraId="51F327CE"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N</w:t>
            </w:r>
          </w:p>
        </w:tc>
        <w:tc>
          <w:tcPr>
            <w:tcW w:w="1383" w:type="dxa"/>
            <w:tcBorders>
              <w:top w:val="nil"/>
              <w:left w:val="single" w:sz="16" w:space="0" w:color="000000"/>
            </w:tcBorders>
            <w:shd w:val="clear" w:color="auto" w:fill="FFFFFF"/>
            <w:vAlign w:val="center"/>
          </w:tcPr>
          <w:p w14:paraId="784ADECE"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c>
          <w:tcPr>
            <w:tcW w:w="1414" w:type="dxa"/>
            <w:tcBorders>
              <w:top w:val="nil"/>
              <w:right w:val="single" w:sz="16" w:space="0" w:color="000000"/>
            </w:tcBorders>
            <w:shd w:val="clear" w:color="auto" w:fill="FFFFFF"/>
            <w:vAlign w:val="center"/>
          </w:tcPr>
          <w:p w14:paraId="6B5274ED"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r>
      <w:tr w:rsidR="00492BFE" w:rsidRPr="00492BFE" w14:paraId="7BFF35BD"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5D2A754E"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val="restart"/>
            <w:tcBorders>
              <w:top w:val="nil"/>
              <w:left w:val="nil"/>
              <w:bottom w:val="single" w:sz="16" w:space="0" w:color="000000"/>
              <w:right w:val="nil"/>
            </w:tcBorders>
            <w:shd w:val="clear" w:color="auto" w:fill="FFFFFF"/>
          </w:tcPr>
          <w:p w14:paraId="40E32912"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Tercerización</w:t>
            </w:r>
          </w:p>
        </w:tc>
        <w:tc>
          <w:tcPr>
            <w:tcW w:w="2460" w:type="dxa"/>
            <w:tcBorders>
              <w:top w:val="nil"/>
              <w:left w:val="nil"/>
              <w:bottom w:val="nil"/>
              <w:right w:val="single" w:sz="16" w:space="0" w:color="000000"/>
            </w:tcBorders>
            <w:shd w:val="clear" w:color="auto" w:fill="FFFFFF"/>
          </w:tcPr>
          <w:p w14:paraId="65AB7B6B"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Coeficiente de correlación</w:t>
            </w:r>
          </w:p>
        </w:tc>
        <w:tc>
          <w:tcPr>
            <w:tcW w:w="1383" w:type="dxa"/>
            <w:tcBorders>
              <w:top w:val="nil"/>
              <w:left w:val="single" w:sz="16" w:space="0" w:color="000000"/>
              <w:bottom w:val="nil"/>
            </w:tcBorders>
            <w:shd w:val="clear" w:color="auto" w:fill="FFFFFF"/>
            <w:vAlign w:val="center"/>
          </w:tcPr>
          <w:p w14:paraId="7EAA9694"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,187</w:t>
            </w:r>
          </w:p>
        </w:tc>
        <w:tc>
          <w:tcPr>
            <w:tcW w:w="1414" w:type="dxa"/>
            <w:tcBorders>
              <w:top w:val="nil"/>
              <w:bottom w:val="nil"/>
              <w:right w:val="single" w:sz="16" w:space="0" w:color="000000"/>
            </w:tcBorders>
            <w:shd w:val="clear" w:color="auto" w:fill="FFFFFF"/>
            <w:vAlign w:val="center"/>
          </w:tcPr>
          <w:p w14:paraId="715F9C61"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1,000</w:t>
            </w:r>
          </w:p>
        </w:tc>
      </w:tr>
      <w:tr w:rsidR="00492BFE" w:rsidRPr="00492BFE" w14:paraId="2E3D0B0C"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08BD8149"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nil"/>
              <w:left w:val="nil"/>
              <w:bottom w:val="single" w:sz="16" w:space="0" w:color="000000"/>
              <w:right w:val="nil"/>
            </w:tcBorders>
            <w:shd w:val="clear" w:color="auto" w:fill="FFFFFF"/>
          </w:tcPr>
          <w:p w14:paraId="6915771A"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bottom w:val="nil"/>
              <w:right w:val="single" w:sz="16" w:space="0" w:color="000000"/>
            </w:tcBorders>
            <w:shd w:val="clear" w:color="auto" w:fill="FFFFFF"/>
          </w:tcPr>
          <w:p w14:paraId="77871960"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Sig. (bilateral)</w:t>
            </w:r>
          </w:p>
        </w:tc>
        <w:tc>
          <w:tcPr>
            <w:tcW w:w="1383" w:type="dxa"/>
            <w:tcBorders>
              <w:top w:val="nil"/>
              <w:left w:val="single" w:sz="16" w:space="0" w:color="000000"/>
              <w:bottom w:val="nil"/>
            </w:tcBorders>
            <w:shd w:val="clear" w:color="auto" w:fill="FFFFFF"/>
            <w:vAlign w:val="center"/>
          </w:tcPr>
          <w:p w14:paraId="14E57E86"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,541</w:t>
            </w:r>
          </w:p>
        </w:tc>
        <w:tc>
          <w:tcPr>
            <w:tcW w:w="1414" w:type="dxa"/>
            <w:tcBorders>
              <w:top w:val="nil"/>
              <w:bottom w:val="nil"/>
              <w:right w:val="single" w:sz="16" w:space="0" w:color="000000"/>
            </w:tcBorders>
            <w:shd w:val="clear" w:color="auto" w:fill="FFFFFF"/>
            <w:vAlign w:val="center"/>
          </w:tcPr>
          <w:p w14:paraId="43339DE4"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w:t>
            </w:r>
          </w:p>
        </w:tc>
      </w:tr>
      <w:tr w:rsidR="00492BFE" w:rsidRPr="00492BFE" w14:paraId="5B7DA8F1"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76DD8F51"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nil"/>
              <w:left w:val="nil"/>
              <w:bottom w:val="single" w:sz="16" w:space="0" w:color="000000"/>
              <w:right w:val="nil"/>
            </w:tcBorders>
            <w:shd w:val="clear" w:color="auto" w:fill="FFFFFF"/>
          </w:tcPr>
          <w:p w14:paraId="2CD00CF7"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bottom w:val="single" w:sz="16" w:space="0" w:color="000000"/>
              <w:right w:val="single" w:sz="16" w:space="0" w:color="000000"/>
            </w:tcBorders>
            <w:shd w:val="clear" w:color="auto" w:fill="FFFFFF"/>
          </w:tcPr>
          <w:p w14:paraId="448E20FE"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N</w:t>
            </w:r>
          </w:p>
        </w:tc>
        <w:tc>
          <w:tcPr>
            <w:tcW w:w="1383" w:type="dxa"/>
            <w:tcBorders>
              <w:top w:val="nil"/>
              <w:left w:val="single" w:sz="16" w:space="0" w:color="000000"/>
              <w:bottom w:val="single" w:sz="16" w:space="0" w:color="000000"/>
            </w:tcBorders>
            <w:shd w:val="clear" w:color="auto" w:fill="FFFFFF"/>
            <w:vAlign w:val="center"/>
          </w:tcPr>
          <w:p w14:paraId="1B949222"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c>
          <w:tcPr>
            <w:tcW w:w="1414" w:type="dxa"/>
            <w:tcBorders>
              <w:top w:val="nil"/>
              <w:bottom w:val="single" w:sz="16" w:space="0" w:color="000000"/>
              <w:right w:val="single" w:sz="16" w:space="0" w:color="000000"/>
            </w:tcBorders>
            <w:shd w:val="clear" w:color="auto" w:fill="FFFFFF"/>
            <w:vAlign w:val="center"/>
          </w:tcPr>
          <w:p w14:paraId="2DB6DE5F"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r>
    </w:tbl>
    <w:p w14:paraId="7EC71BDC" w14:textId="77777777" w:rsidR="00281CC4" w:rsidRPr="000C5D6F" w:rsidRDefault="00281CC4" w:rsidP="00F556DF">
      <w:pPr>
        <w:spacing w:line="480" w:lineRule="auto"/>
        <w:jc w:val="center"/>
        <w:rPr>
          <w:rFonts w:ascii="Times New Roman" w:hAnsi="Times New Roman" w:cs="Times New Roman"/>
          <w:sz w:val="24"/>
          <w:szCs w:val="24"/>
          <w:lang w:val="es-HN"/>
        </w:rPr>
      </w:pPr>
      <w:r w:rsidRPr="000C5D6F">
        <w:rPr>
          <w:rFonts w:ascii="Times New Roman" w:hAnsi="Times New Roman" w:cs="Times New Roman"/>
          <w:sz w:val="24"/>
          <w:szCs w:val="24"/>
          <w:lang w:val="es-HN"/>
        </w:rPr>
        <w:t>Fuente</w:t>
      </w:r>
      <w:r w:rsidR="00492BFE" w:rsidRPr="000C5D6F">
        <w:rPr>
          <w:rFonts w:ascii="Times New Roman" w:hAnsi="Times New Roman" w:cs="Times New Roman"/>
          <w:sz w:val="24"/>
          <w:szCs w:val="24"/>
          <w:lang w:val="es-HN"/>
        </w:rPr>
        <w:t>: construcción propia</w:t>
      </w:r>
    </w:p>
    <w:p w14:paraId="3784BFDB" w14:textId="77777777" w:rsidR="00492BFE" w:rsidRPr="000C5D6F" w:rsidRDefault="00A07509"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medición de la hipótesis expresa que existe correlación entre las variables optimización y tercerización (r=0.187). De igual forma, a pesar de existir correlación la probabilidad de ocurrencia del evento es no significativo debido al resultado de la </w:t>
      </w:r>
      <w:r w:rsidRPr="000C5D6F">
        <w:rPr>
          <w:rFonts w:ascii="Times New Roman" w:hAnsi="Times New Roman" w:cs="Times New Roman"/>
          <w:sz w:val="24"/>
          <w:szCs w:val="24"/>
          <w:lang w:val="es-HN"/>
        </w:rPr>
        <w:lastRenderedPageBreak/>
        <w:t>significancia bilateral (0.541&gt;0.05). Como resultado de lo anterior se rechaza la hipótesis de investigación.</w:t>
      </w:r>
    </w:p>
    <w:p w14:paraId="7AC114FD" w14:textId="77777777" w:rsidR="00E20965" w:rsidRPr="00F556DF" w:rsidRDefault="00F556DF" w:rsidP="006F5822">
      <w:pPr>
        <w:pStyle w:val="Ttulo1"/>
        <w:spacing w:line="480" w:lineRule="auto"/>
        <w:rPr>
          <w:sz w:val="24"/>
        </w:rPr>
      </w:pPr>
      <w:bookmarkStart w:id="301" w:name="_Toc517026138"/>
      <w:r w:rsidRPr="00F556DF">
        <w:rPr>
          <w:sz w:val="24"/>
        </w:rPr>
        <w:t xml:space="preserve">4.3 </w:t>
      </w:r>
      <w:r>
        <w:rPr>
          <w:sz w:val="24"/>
        </w:rPr>
        <w:t>A</w:t>
      </w:r>
      <w:r w:rsidRPr="00F556DF">
        <w:rPr>
          <w:sz w:val="24"/>
        </w:rPr>
        <w:t>nálisis de los resultados a la luz de las hipótesis y objetivos</w:t>
      </w:r>
      <w:bookmarkEnd w:id="301"/>
      <w:r w:rsidRPr="00F556DF">
        <w:rPr>
          <w:sz w:val="24"/>
        </w:rPr>
        <w:t xml:space="preserve"> </w:t>
      </w:r>
    </w:p>
    <w:p w14:paraId="5C4F2558" w14:textId="77777777" w:rsidR="00541A93" w:rsidRPr="000C5D6F" w:rsidRDefault="00DA7038" w:rsidP="00F556DF">
      <w:pPr>
        <w:spacing w:line="480" w:lineRule="auto"/>
        <w:ind w:firstLine="709"/>
        <w:rPr>
          <w:rFonts w:ascii="Times New Roman" w:hAnsi="Times New Roman" w:cs="Times New Roman"/>
          <w:lang w:val="es-HN"/>
        </w:rPr>
      </w:pPr>
      <w:r w:rsidRPr="000C5D6F">
        <w:rPr>
          <w:rFonts w:ascii="Times New Roman" w:hAnsi="Times New Roman" w:cs="Times New Roman"/>
          <w:lang w:val="es-HN"/>
        </w:rPr>
        <w:t>La revisión de los resultados presentados en el apartado anterior permite el contraste con los supuestos plasmados en la metodología de la investigación. En vista de ello, en los siguientes numerales se expresan los factores explicativos de las pruebas obtenidas en la medición de la hipótesis. Detallando el porqué de su significancia y la relación de los datos alcanzad</w:t>
      </w:r>
      <w:r w:rsidR="00E43D07" w:rsidRPr="000C5D6F">
        <w:rPr>
          <w:rFonts w:ascii="Times New Roman" w:hAnsi="Times New Roman" w:cs="Times New Roman"/>
          <w:lang w:val="es-HN"/>
        </w:rPr>
        <w:t>o</w:t>
      </w:r>
      <w:r w:rsidRPr="000C5D6F">
        <w:rPr>
          <w:rFonts w:ascii="Times New Roman" w:hAnsi="Times New Roman" w:cs="Times New Roman"/>
          <w:lang w:val="es-HN"/>
        </w:rPr>
        <w:t>.</w:t>
      </w:r>
    </w:p>
    <w:p w14:paraId="63588F7C" w14:textId="77777777" w:rsidR="00DA7038" w:rsidRPr="000C5D6F" w:rsidRDefault="00E43D07" w:rsidP="006F5822">
      <w:pPr>
        <w:pStyle w:val="Prrafodelista"/>
        <w:numPr>
          <w:ilvl w:val="0"/>
          <w:numId w:val="6"/>
        </w:numPr>
        <w:spacing w:line="480" w:lineRule="auto"/>
        <w:rPr>
          <w:rFonts w:ascii="Times New Roman" w:hAnsi="Times New Roman" w:cs="Times New Roman"/>
          <w:lang w:val="es-HN"/>
        </w:rPr>
      </w:pPr>
      <w:r w:rsidRPr="000C5D6F">
        <w:rPr>
          <w:rFonts w:ascii="Times New Roman" w:hAnsi="Times New Roman" w:cs="Times New Roman"/>
          <w:lang w:val="es-HN"/>
        </w:rPr>
        <w:t xml:space="preserve">Los bancos no están </w:t>
      </w:r>
      <w:proofErr w:type="spellStart"/>
      <w:r w:rsidRPr="000C5D6F">
        <w:rPr>
          <w:rFonts w:ascii="Times New Roman" w:hAnsi="Times New Roman" w:cs="Times New Roman"/>
          <w:lang w:val="es-HN"/>
        </w:rPr>
        <w:t>tercerizando</w:t>
      </w:r>
      <w:proofErr w:type="spellEnd"/>
      <w:r w:rsidRPr="000C5D6F">
        <w:rPr>
          <w:rFonts w:ascii="Times New Roman" w:hAnsi="Times New Roman" w:cs="Times New Roman"/>
          <w:lang w:val="es-HN"/>
        </w:rPr>
        <w:t xml:space="preserve"> todos solo las instituciones con mayor cuota de mercado</w:t>
      </w:r>
    </w:p>
    <w:p w14:paraId="5785852D" w14:textId="77777777" w:rsidR="00E43D07" w:rsidRPr="000C5D6F" w:rsidRDefault="00E43D07" w:rsidP="006F5822">
      <w:pPr>
        <w:pStyle w:val="Prrafodelista"/>
        <w:numPr>
          <w:ilvl w:val="0"/>
          <w:numId w:val="6"/>
        </w:numPr>
        <w:spacing w:line="480" w:lineRule="auto"/>
        <w:rPr>
          <w:rFonts w:ascii="Times New Roman" w:hAnsi="Times New Roman" w:cs="Times New Roman"/>
          <w:lang w:val="es-HN"/>
        </w:rPr>
      </w:pPr>
      <w:r w:rsidRPr="000C5D6F">
        <w:rPr>
          <w:rFonts w:ascii="Times New Roman" w:hAnsi="Times New Roman" w:cs="Times New Roman"/>
          <w:lang w:val="es-HN"/>
        </w:rPr>
        <w:t>Los costos de tercerización son elevados</w:t>
      </w:r>
    </w:p>
    <w:p w14:paraId="3852F63A" w14:textId="77777777" w:rsidR="00E43D07" w:rsidRPr="000C5D6F" w:rsidRDefault="00E43D07" w:rsidP="006F5822">
      <w:pPr>
        <w:pStyle w:val="Prrafodelista"/>
        <w:numPr>
          <w:ilvl w:val="0"/>
          <w:numId w:val="6"/>
        </w:numPr>
        <w:spacing w:line="480" w:lineRule="auto"/>
        <w:rPr>
          <w:rFonts w:ascii="Times New Roman" w:hAnsi="Times New Roman" w:cs="Times New Roman"/>
          <w:lang w:val="es-HN"/>
        </w:rPr>
      </w:pPr>
      <w:r w:rsidRPr="000C5D6F">
        <w:rPr>
          <w:rFonts w:ascii="Times New Roman" w:hAnsi="Times New Roman" w:cs="Times New Roman"/>
          <w:lang w:val="es-HN"/>
        </w:rPr>
        <w:t xml:space="preserve">Porque los servicios y el acceso a la información </w:t>
      </w:r>
      <w:r w:rsidR="00AB3DE5" w:rsidRPr="000C5D6F">
        <w:rPr>
          <w:rFonts w:ascii="Times New Roman" w:hAnsi="Times New Roman" w:cs="Times New Roman"/>
          <w:lang w:val="es-HN"/>
        </w:rPr>
        <w:t>son</w:t>
      </w:r>
      <w:r w:rsidRPr="000C5D6F">
        <w:rPr>
          <w:rFonts w:ascii="Times New Roman" w:hAnsi="Times New Roman" w:cs="Times New Roman"/>
          <w:lang w:val="es-HN"/>
        </w:rPr>
        <w:t xml:space="preserve"> confidencial y se requiere de muchos protocolos de seguridad.</w:t>
      </w:r>
    </w:p>
    <w:p w14:paraId="61BCD19B" w14:textId="77777777" w:rsidR="00DA7038" w:rsidRPr="000C5D6F" w:rsidRDefault="00DA7038" w:rsidP="006F5822">
      <w:pPr>
        <w:spacing w:line="480" w:lineRule="auto"/>
        <w:rPr>
          <w:rFonts w:ascii="Times New Roman" w:hAnsi="Times New Roman" w:cs="Times New Roman"/>
          <w:lang w:val="es-HN"/>
        </w:rPr>
      </w:pPr>
    </w:p>
    <w:p w14:paraId="23C20C8A" w14:textId="77777777" w:rsidR="00173506" w:rsidRPr="000C5D6F" w:rsidRDefault="00173506" w:rsidP="006F5822">
      <w:pPr>
        <w:spacing w:line="480" w:lineRule="auto"/>
        <w:rPr>
          <w:rFonts w:ascii="Times New Roman" w:hAnsi="Times New Roman" w:cs="Times New Roman"/>
          <w:lang w:val="es-HN"/>
        </w:rPr>
      </w:pPr>
    </w:p>
    <w:p w14:paraId="6667CCD1" w14:textId="77777777" w:rsidR="00173506" w:rsidRPr="000C5D6F" w:rsidRDefault="00173506" w:rsidP="006F5822">
      <w:pPr>
        <w:spacing w:line="480" w:lineRule="auto"/>
        <w:rPr>
          <w:rFonts w:ascii="Times New Roman" w:hAnsi="Times New Roman" w:cs="Times New Roman"/>
          <w:lang w:val="es-HN"/>
        </w:rPr>
      </w:pPr>
    </w:p>
    <w:p w14:paraId="37296117" w14:textId="77777777" w:rsidR="00173506" w:rsidRPr="000C5D6F" w:rsidRDefault="00173506" w:rsidP="006F5822">
      <w:pPr>
        <w:spacing w:line="480" w:lineRule="auto"/>
        <w:rPr>
          <w:rFonts w:ascii="Times New Roman" w:hAnsi="Times New Roman" w:cs="Times New Roman"/>
          <w:lang w:val="es-HN"/>
        </w:rPr>
      </w:pPr>
    </w:p>
    <w:p w14:paraId="497E902A" w14:textId="77777777" w:rsidR="00173506" w:rsidRPr="000C5D6F" w:rsidRDefault="00173506" w:rsidP="006F5822">
      <w:pPr>
        <w:spacing w:line="480" w:lineRule="auto"/>
        <w:rPr>
          <w:rFonts w:ascii="Times New Roman" w:hAnsi="Times New Roman" w:cs="Times New Roman"/>
          <w:lang w:val="es-HN"/>
        </w:rPr>
      </w:pPr>
    </w:p>
    <w:p w14:paraId="176D68D0" w14:textId="77777777" w:rsidR="00173506" w:rsidRPr="000C5D6F" w:rsidRDefault="00173506" w:rsidP="006F5822">
      <w:pPr>
        <w:pStyle w:val="Ttulo1"/>
        <w:numPr>
          <w:ilvl w:val="0"/>
          <w:numId w:val="10"/>
        </w:numPr>
        <w:spacing w:line="480" w:lineRule="auto"/>
      </w:pPr>
      <w:bookmarkStart w:id="302" w:name="_Toc517026139"/>
      <w:r w:rsidRPr="000C5D6F">
        <w:t>CONCLUSIONES</w:t>
      </w:r>
      <w:bookmarkEnd w:id="302"/>
    </w:p>
    <w:p w14:paraId="5B5AA6F6" w14:textId="77777777" w:rsidR="00173506" w:rsidRPr="000C5D6F" w:rsidRDefault="00173506"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Las conclusiones de la investigación se estructuran a partir de los objetivos establecidos en el apartado del planteamiento del problema</w:t>
      </w:r>
      <w:r w:rsidR="00F429AE" w:rsidRPr="000C5D6F">
        <w:rPr>
          <w:rFonts w:ascii="Times New Roman" w:hAnsi="Times New Roman" w:cs="Times New Roman"/>
          <w:sz w:val="24"/>
          <w:szCs w:val="24"/>
          <w:lang w:val="es-HN"/>
        </w:rPr>
        <w:t>, con la finalidad de dar respuesta de manera oportuna y precisa a lo propuesto en dicho apartado</w:t>
      </w:r>
      <w:r w:rsidRPr="000C5D6F">
        <w:rPr>
          <w:rFonts w:ascii="Times New Roman" w:hAnsi="Times New Roman" w:cs="Times New Roman"/>
          <w:sz w:val="24"/>
          <w:szCs w:val="24"/>
          <w:lang w:val="es-HN"/>
        </w:rPr>
        <w:t>.</w:t>
      </w:r>
    </w:p>
    <w:p w14:paraId="3FC41C6F"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Los resultados de la investigación permiten establecer de forma general……</w:t>
      </w:r>
      <w:r w:rsidR="001F17AF" w:rsidRPr="000C5D6F">
        <w:rPr>
          <w:rFonts w:ascii="Times New Roman" w:hAnsi="Times New Roman" w:cs="Times New Roman"/>
          <w:sz w:val="24"/>
          <w:szCs w:val="24"/>
          <w:lang w:val="es-HN"/>
        </w:rPr>
        <w:t xml:space="preserve"> (En base al objetivo general)</w:t>
      </w:r>
    </w:p>
    <w:p w14:paraId="6183ABD5"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lastRenderedPageBreak/>
        <w:t xml:space="preserve">En cuanto al objetivo </w:t>
      </w:r>
      <w:proofErr w:type="spellStart"/>
      <w:r w:rsidRPr="000C5D6F">
        <w:rPr>
          <w:rFonts w:ascii="Times New Roman" w:hAnsi="Times New Roman" w:cs="Times New Roman"/>
          <w:sz w:val="24"/>
          <w:szCs w:val="24"/>
          <w:lang w:val="es-HN"/>
        </w:rPr>
        <w:t>xxxxxxxxxxxxxxxxx</w:t>
      </w:r>
      <w:proofErr w:type="spellEnd"/>
      <w:r w:rsidRPr="000C5D6F">
        <w:rPr>
          <w:rFonts w:ascii="Times New Roman" w:hAnsi="Times New Roman" w:cs="Times New Roman"/>
          <w:sz w:val="24"/>
          <w:szCs w:val="24"/>
          <w:lang w:val="es-HN"/>
        </w:rPr>
        <w:t xml:space="preserve">, los resultados de la </w:t>
      </w:r>
      <w:proofErr w:type="spellStart"/>
      <w:r w:rsidRPr="000C5D6F">
        <w:rPr>
          <w:rFonts w:ascii="Times New Roman" w:hAnsi="Times New Roman" w:cs="Times New Roman"/>
          <w:sz w:val="24"/>
          <w:szCs w:val="24"/>
          <w:lang w:val="es-HN"/>
        </w:rPr>
        <w:t>investigacion</w:t>
      </w:r>
      <w:proofErr w:type="spellEnd"/>
      <w:r w:rsidRPr="000C5D6F">
        <w:rPr>
          <w:rFonts w:ascii="Times New Roman" w:hAnsi="Times New Roman" w:cs="Times New Roman"/>
          <w:sz w:val="24"/>
          <w:szCs w:val="24"/>
          <w:lang w:val="es-HN"/>
        </w:rPr>
        <w:t xml:space="preserve"> demuestran qué </w:t>
      </w:r>
      <w:proofErr w:type="spellStart"/>
      <w:r w:rsidRPr="000C5D6F">
        <w:rPr>
          <w:rFonts w:ascii="Times New Roman" w:hAnsi="Times New Roman" w:cs="Times New Roman"/>
          <w:sz w:val="24"/>
          <w:szCs w:val="24"/>
          <w:lang w:val="es-HN"/>
        </w:rPr>
        <w:t>xxxxxxxxxxxxxxxxxxxxxxxxxx</w:t>
      </w:r>
      <w:proofErr w:type="spellEnd"/>
      <w:r w:rsidRPr="000C5D6F">
        <w:rPr>
          <w:rFonts w:ascii="Times New Roman" w:hAnsi="Times New Roman" w:cs="Times New Roman"/>
          <w:sz w:val="24"/>
          <w:szCs w:val="24"/>
          <w:lang w:val="es-HN"/>
        </w:rPr>
        <w:t>.</w:t>
      </w:r>
      <w:r w:rsidR="001F17AF" w:rsidRPr="000C5D6F">
        <w:rPr>
          <w:rFonts w:ascii="Times New Roman" w:hAnsi="Times New Roman" w:cs="Times New Roman"/>
          <w:sz w:val="24"/>
          <w:szCs w:val="24"/>
          <w:lang w:val="es-HN"/>
        </w:rPr>
        <w:t xml:space="preserve"> </w:t>
      </w:r>
      <w:bookmarkStart w:id="303" w:name="_Hlk497887519"/>
      <w:r w:rsidR="001F17AF" w:rsidRPr="000C5D6F">
        <w:rPr>
          <w:rFonts w:ascii="Times New Roman" w:hAnsi="Times New Roman" w:cs="Times New Roman"/>
          <w:sz w:val="24"/>
          <w:szCs w:val="24"/>
          <w:lang w:val="es-HN"/>
        </w:rPr>
        <w:t>(En base al objetivo específico 1)</w:t>
      </w:r>
      <w:bookmarkEnd w:id="303"/>
    </w:p>
    <w:p w14:paraId="1363FE99"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Por otra parte, de la valoración del objetivo XXXXXXX, las mediciones estadísticas tanto descriptivas como inferenciales permiten aseverar qué XXXXXXXXXXXXX.</w:t>
      </w:r>
      <w:r w:rsidR="001F17AF" w:rsidRPr="000C5D6F">
        <w:rPr>
          <w:rFonts w:ascii="Times New Roman" w:hAnsi="Times New Roman" w:cs="Times New Roman"/>
          <w:sz w:val="24"/>
          <w:szCs w:val="24"/>
          <w:lang w:val="es-HN"/>
        </w:rPr>
        <w:t xml:space="preserve"> (En base al objetivo específico 2)</w:t>
      </w:r>
    </w:p>
    <w:p w14:paraId="7E2ADC7D"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A su vez, la medición del objetivo XXXXXX, dio como resultado XXXXXXXXXX.</w:t>
      </w:r>
      <w:r w:rsidR="001F17AF" w:rsidRPr="000C5D6F">
        <w:rPr>
          <w:rFonts w:ascii="Times New Roman" w:hAnsi="Times New Roman" w:cs="Times New Roman"/>
          <w:sz w:val="24"/>
          <w:szCs w:val="24"/>
          <w:lang w:val="es-HN"/>
        </w:rPr>
        <w:t xml:space="preserve"> (En base al objetivo específico 3)</w:t>
      </w:r>
    </w:p>
    <w:p w14:paraId="4D59AE5B"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Conclusión del investigador (perspectiva general de lo que encontró en su investigación)</w:t>
      </w:r>
    </w:p>
    <w:p w14:paraId="0482B826"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Conclusión a partir de la hipótesis (perspectiva del investigador condensada de la valoración estadística de su hipótesis)</w:t>
      </w:r>
    </w:p>
    <w:p w14:paraId="25DF2A2D" w14:textId="77777777" w:rsidR="00173506" w:rsidRPr="000C5D6F" w:rsidRDefault="00173506" w:rsidP="006F5822">
      <w:pPr>
        <w:spacing w:line="480" w:lineRule="auto"/>
        <w:rPr>
          <w:rFonts w:ascii="Times New Roman" w:hAnsi="Times New Roman" w:cs="Times New Roman"/>
          <w:lang w:val="es-HN"/>
        </w:rPr>
      </w:pPr>
    </w:p>
    <w:p w14:paraId="7D61C5CE" w14:textId="77777777" w:rsidR="00173506" w:rsidRPr="000C5D6F" w:rsidRDefault="00173506" w:rsidP="006F5822">
      <w:pPr>
        <w:spacing w:line="480" w:lineRule="auto"/>
        <w:rPr>
          <w:rFonts w:ascii="Times New Roman" w:hAnsi="Times New Roman" w:cs="Times New Roman"/>
          <w:lang w:val="es-HN"/>
        </w:rPr>
      </w:pPr>
    </w:p>
    <w:p w14:paraId="2AEE584A" w14:textId="77777777" w:rsidR="00F8336A" w:rsidRPr="000C5D6F" w:rsidRDefault="00F8336A" w:rsidP="006F5822">
      <w:pPr>
        <w:spacing w:line="480" w:lineRule="auto"/>
        <w:rPr>
          <w:rFonts w:ascii="Times New Roman" w:hAnsi="Times New Roman" w:cs="Times New Roman"/>
          <w:lang w:val="es-HN"/>
        </w:rPr>
      </w:pPr>
    </w:p>
    <w:p w14:paraId="14BDCA74" w14:textId="77777777" w:rsidR="00F8336A" w:rsidRPr="000C5D6F" w:rsidRDefault="00F8336A" w:rsidP="006F5822">
      <w:pPr>
        <w:spacing w:line="480" w:lineRule="auto"/>
        <w:rPr>
          <w:rFonts w:ascii="Times New Roman" w:hAnsi="Times New Roman" w:cs="Times New Roman"/>
          <w:lang w:val="es-HN"/>
        </w:rPr>
      </w:pPr>
    </w:p>
    <w:p w14:paraId="500C8720" w14:textId="77777777" w:rsidR="00F8336A" w:rsidRPr="000C5D6F" w:rsidRDefault="00F8336A" w:rsidP="006F5822">
      <w:pPr>
        <w:spacing w:line="480" w:lineRule="auto"/>
        <w:rPr>
          <w:rFonts w:ascii="Times New Roman" w:hAnsi="Times New Roman" w:cs="Times New Roman"/>
          <w:lang w:val="es-HN"/>
        </w:rPr>
      </w:pPr>
    </w:p>
    <w:p w14:paraId="0BA8BF4E" w14:textId="77777777" w:rsidR="00F8336A" w:rsidRPr="00076211" w:rsidRDefault="002944F0" w:rsidP="006F5822">
      <w:pPr>
        <w:pStyle w:val="Ttulo1"/>
        <w:numPr>
          <w:ilvl w:val="0"/>
          <w:numId w:val="10"/>
        </w:numPr>
        <w:spacing w:line="480" w:lineRule="auto"/>
      </w:pPr>
      <w:bookmarkStart w:id="304" w:name="_Toc517026140"/>
      <w:r w:rsidRPr="00076211">
        <w:t>RECOMENDACIONES</w:t>
      </w:r>
      <w:bookmarkEnd w:id="304"/>
      <w:r w:rsidRPr="00076211">
        <w:t xml:space="preserve"> </w:t>
      </w:r>
    </w:p>
    <w:p w14:paraId="63BFBD4B" w14:textId="77777777" w:rsidR="002944F0" w:rsidRPr="000C5D6F" w:rsidRDefault="002944F0" w:rsidP="00C8216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A continuación, se dan a conocer las recomendaciones de la </w:t>
      </w:r>
      <w:proofErr w:type="spellStart"/>
      <w:r w:rsidRPr="000C5D6F">
        <w:rPr>
          <w:rFonts w:ascii="Times New Roman" w:hAnsi="Times New Roman" w:cs="Times New Roman"/>
          <w:sz w:val="24"/>
          <w:szCs w:val="24"/>
          <w:lang w:val="es-HN"/>
        </w:rPr>
        <w:t>Investigacion</w:t>
      </w:r>
      <w:proofErr w:type="spellEnd"/>
      <w:r w:rsidRPr="000C5D6F">
        <w:rPr>
          <w:rFonts w:ascii="Times New Roman" w:hAnsi="Times New Roman" w:cs="Times New Roman"/>
          <w:sz w:val="24"/>
          <w:szCs w:val="24"/>
          <w:lang w:val="es-HN"/>
        </w:rPr>
        <w:t xml:space="preserve"> expresando elementos estratégicos, académicos, científicos y empíricos para dar respuesta al problema planteado en este estudio.</w:t>
      </w:r>
    </w:p>
    <w:p w14:paraId="4DCDDBA9" w14:textId="77777777" w:rsidR="00F8336A" w:rsidRPr="000C5D6F" w:rsidRDefault="00F8336A" w:rsidP="006F5822">
      <w:pPr>
        <w:pStyle w:val="Prrafodelista"/>
        <w:numPr>
          <w:ilvl w:val="0"/>
          <w:numId w:val="9"/>
        </w:numPr>
        <w:spacing w:line="480" w:lineRule="auto"/>
        <w:rPr>
          <w:rFonts w:ascii="Times New Roman" w:hAnsi="Times New Roman" w:cs="Times New Roman"/>
          <w:lang w:val="es-HN"/>
        </w:rPr>
      </w:pPr>
    </w:p>
    <w:p w14:paraId="6D70AE12" w14:textId="77777777" w:rsidR="00F8336A" w:rsidRDefault="00F8336A" w:rsidP="006F5822">
      <w:pPr>
        <w:spacing w:line="480" w:lineRule="auto"/>
        <w:rPr>
          <w:rFonts w:ascii="Times New Roman" w:hAnsi="Times New Roman" w:cs="Times New Roman"/>
          <w:sz w:val="24"/>
          <w:lang w:val="es-HN"/>
        </w:rPr>
      </w:pPr>
    </w:p>
    <w:p w14:paraId="16D2D3EA" w14:textId="77777777" w:rsidR="00076211" w:rsidRDefault="00076211" w:rsidP="006F5822">
      <w:pPr>
        <w:spacing w:line="480" w:lineRule="auto"/>
        <w:rPr>
          <w:rFonts w:ascii="Times New Roman" w:hAnsi="Times New Roman" w:cs="Times New Roman"/>
          <w:sz w:val="24"/>
          <w:lang w:val="es-HN"/>
        </w:rPr>
      </w:pPr>
    </w:p>
    <w:p w14:paraId="311876B9" w14:textId="77777777" w:rsidR="00076211" w:rsidRDefault="00076211" w:rsidP="006F5822">
      <w:pPr>
        <w:spacing w:line="480" w:lineRule="auto"/>
        <w:rPr>
          <w:rFonts w:ascii="Times New Roman" w:hAnsi="Times New Roman" w:cs="Times New Roman"/>
          <w:sz w:val="24"/>
          <w:lang w:val="es-HN"/>
        </w:rPr>
      </w:pPr>
    </w:p>
    <w:p w14:paraId="128F7253" w14:textId="77777777" w:rsidR="00076211" w:rsidRDefault="00076211" w:rsidP="006F5822">
      <w:pPr>
        <w:spacing w:line="480" w:lineRule="auto"/>
        <w:rPr>
          <w:rFonts w:ascii="Times New Roman" w:hAnsi="Times New Roman" w:cs="Times New Roman"/>
          <w:sz w:val="24"/>
          <w:lang w:val="es-HN"/>
        </w:rPr>
      </w:pPr>
    </w:p>
    <w:p w14:paraId="242188D6" w14:textId="77777777" w:rsidR="00076211" w:rsidRDefault="00076211" w:rsidP="006F5822">
      <w:pPr>
        <w:spacing w:line="480" w:lineRule="auto"/>
        <w:rPr>
          <w:rFonts w:ascii="Times New Roman" w:hAnsi="Times New Roman" w:cs="Times New Roman"/>
          <w:sz w:val="24"/>
          <w:lang w:val="es-HN"/>
        </w:rPr>
      </w:pPr>
    </w:p>
    <w:p w14:paraId="358B3370" w14:textId="77777777" w:rsidR="00076211" w:rsidRDefault="00076211" w:rsidP="006F5822">
      <w:pPr>
        <w:spacing w:line="480" w:lineRule="auto"/>
        <w:rPr>
          <w:rFonts w:ascii="Times New Roman" w:hAnsi="Times New Roman" w:cs="Times New Roman"/>
          <w:sz w:val="24"/>
          <w:lang w:val="es-HN"/>
        </w:rPr>
      </w:pPr>
    </w:p>
    <w:p w14:paraId="38412448" w14:textId="77777777" w:rsidR="00076211" w:rsidRDefault="00076211" w:rsidP="006F5822">
      <w:pPr>
        <w:spacing w:line="480" w:lineRule="auto"/>
        <w:rPr>
          <w:rFonts w:ascii="Times New Roman" w:hAnsi="Times New Roman" w:cs="Times New Roman"/>
          <w:sz w:val="24"/>
          <w:lang w:val="es-HN"/>
        </w:rPr>
      </w:pPr>
    </w:p>
    <w:p w14:paraId="3619BAC5" w14:textId="77777777" w:rsidR="00076211" w:rsidRDefault="00076211" w:rsidP="006F5822">
      <w:pPr>
        <w:spacing w:line="480" w:lineRule="auto"/>
        <w:rPr>
          <w:rFonts w:ascii="Times New Roman" w:hAnsi="Times New Roman" w:cs="Times New Roman"/>
          <w:sz w:val="24"/>
          <w:lang w:val="es-HN"/>
        </w:rPr>
      </w:pPr>
    </w:p>
    <w:p w14:paraId="141EDE87" w14:textId="77777777" w:rsidR="00076211" w:rsidRDefault="00076211" w:rsidP="006F5822">
      <w:pPr>
        <w:spacing w:line="480" w:lineRule="auto"/>
        <w:rPr>
          <w:rFonts w:ascii="Times New Roman" w:hAnsi="Times New Roman" w:cs="Times New Roman"/>
          <w:sz w:val="24"/>
          <w:lang w:val="es-HN"/>
        </w:rPr>
      </w:pPr>
    </w:p>
    <w:p w14:paraId="7F4B950A" w14:textId="77777777" w:rsidR="00076211" w:rsidRDefault="00076211" w:rsidP="006F5822">
      <w:pPr>
        <w:spacing w:line="480" w:lineRule="auto"/>
        <w:rPr>
          <w:rFonts w:ascii="Times New Roman" w:hAnsi="Times New Roman" w:cs="Times New Roman"/>
          <w:sz w:val="24"/>
          <w:lang w:val="es-HN"/>
        </w:rPr>
      </w:pPr>
    </w:p>
    <w:p w14:paraId="11A1A316" w14:textId="77777777" w:rsidR="00076211" w:rsidRDefault="00076211" w:rsidP="006F5822">
      <w:pPr>
        <w:spacing w:line="480" w:lineRule="auto"/>
        <w:rPr>
          <w:rFonts w:ascii="Times New Roman" w:hAnsi="Times New Roman" w:cs="Times New Roman"/>
          <w:sz w:val="24"/>
          <w:lang w:val="es-HN"/>
        </w:rPr>
      </w:pPr>
    </w:p>
    <w:p w14:paraId="00FA3F9D" w14:textId="77777777" w:rsidR="00076211" w:rsidRDefault="00076211" w:rsidP="006F5822">
      <w:pPr>
        <w:spacing w:line="480" w:lineRule="auto"/>
        <w:rPr>
          <w:rFonts w:ascii="Times New Roman" w:hAnsi="Times New Roman" w:cs="Times New Roman"/>
          <w:sz w:val="24"/>
          <w:lang w:val="es-HN"/>
        </w:rPr>
      </w:pPr>
    </w:p>
    <w:p w14:paraId="1B671B7E" w14:textId="77777777" w:rsidR="00076211" w:rsidRDefault="00076211" w:rsidP="006F5822">
      <w:pPr>
        <w:spacing w:line="480" w:lineRule="auto"/>
        <w:rPr>
          <w:rFonts w:ascii="Times New Roman" w:hAnsi="Times New Roman" w:cs="Times New Roman"/>
          <w:sz w:val="24"/>
          <w:lang w:val="es-HN"/>
        </w:rPr>
      </w:pPr>
    </w:p>
    <w:p w14:paraId="5D965FC1" w14:textId="77777777" w:rsidR="00076211" w:rsidRDefault="00076211" w:rsidP="006F5822">
      <w:pPr>
        <w:spacing w:line="480" w:lineRule="auto"/>
        <w:rPr>
          <w:rFonts w:ascii="Times New Roman" w:hAnsi="Times New Roman" w:cs="Times New Roman"/>
          <w:sz w:val="24"/>
          <w:lang w:val="es-HN"/>
        </w:rPr>
      </w:pPr>
    </w:p>
    <w:p w14:paraId="6CE4502E" w14:textId="77777777" w:rsidR="00076211" w:rsidRDefault="00076211" w:rsidP="006F5822">
      <w:pPr>
        <w:spacing w:line="480" w:lineRule="auto"/>
        <w:rPr>
          <w:rFonts w:ascii="Times New Roman" w:hAnsi="Times New Roman" w:cs="Times New Roman"/>
          <w:sz w:val="24"/>
          <w:lang w:val="es-HN"/>
        </w:rPr>
      </w:pPr>
    </w:p>
    <w:p w14:paraId="0DE4EDCC" w14:textId="77777777" w:rsidR="00076211" w:rsidRPr="00C82168" w:rsidRDefault="00BE0BC1" w:rsidP="00605735">
      <w:pPr>
        <w:pStyle w:val="Ttulo1"/>
        <w:numPr>
          <w:ilvl w:val="0"/>
          <w:numId w:val="10"/>
        </w:numPr>
        <w:spacing w:line="480" w:lineRule="auto"/>
        <w:rPr>
          <w:rFonts w:cs="Times New Roman"/>
          <w:sz w:val="24"/>
        </w:rPr>
      </w:pPr>
      <w:bookmarkStart w:id="305" w:name="_Toc517026141"/>
      <w:r w:rsidRPr="009B5DFA">
        <w:t>R</w:t>
      </w:r>
      <w:r>
        <w:t>EFERENCIAS BIBLIOGRÁFICAS</w:t>
      </w:r>
      <w:bookmarkEnd w:id="305"/>
      <w:r w:rsidR="00C82168">
        <w:t xml:space="preserve"> </w:t>
      </w:r>
    </w:p>
    <w:sdt>
      <w:sdtPr>
        <w:rPr>
          <w:rFonts w:asciiTheme="minorHAnsi" w:eastAsiaTheme="minorHAnsi" w:hAnsiTheme="minorHAnsi" w:cstheme="minorBidi"/>
          <w:b w:val="0"/>
          <w:bCs w:val="0"/>
          <w:color w:val="auto"/>
          <w:sz w:val="22"/>
          <w:szCs w:val="22"/>
          <w:lang w:val="es-ES"/>
        </w:rPr>
        <w:id w:val="-569736260"/>
        <w:docPartObj>
          <w:docPartGallery w:val="Bibliographies"/>
          <w:docPartUnique/>
        </w:docPartObj>
      </w:sdtPr>
      <w:sdtContent>
        <w:p w14:paraId="5B990CCA" w14:textId="0AE0D985" w:rsidR="00B1734E" w:rsidRDefault="00B1734E">
          <w:pPr>
            <w:pStyle w:val="Ttulo1"/>
          </w:pPr>
          <w:r>
            <w:rPr>
              <w:lang w:val="es-ES"/>
            </w:rPr>
            <w:t>Referencias</w:t>
          </w:r>
        </w:p>
        <w:sdt>
          <w:sdtPr>
            <w:id w:val="-573587230"/>
            <w:bibliography/>
          </w:sdtPr>
          <w:sdtContent>
            <w:p w14:paraId="623830D0" w14:textId="77777777" w:rsidR="001E273B" w:rsidRDefault="00B1734E" w:rsidP="001E273B">
              <w:pPr>
                <w:pStyle w:val="Bibliografa"/>
                <w:rPr>
                  <w:noProof/>
                  <w:sz w:val="24"/>
                  <w:szCs w:val="24"/>
                </w:rPr>
              </w:pPr>
              <w:r>
                <w:fldChar w:fldCharType="begin"/>
              </w:r>
              <w:r>
                <w:instrText>BIBLIOGRAPHY</w:instrText>
              </w:r>
              <w:r>
                <w:fldChar w:fldCharType="separate"/>
              </w:r>
              <w:r w:rsidR="001E273B">
                <w:rPr>
                  <w:noProof/>
                </w:rPr>
                <w:t>Alfons, A. S., 2015. LA GESTIÓN DE LA INFORMACIÓN: HERRAMIENTA ESENCIAL PARA EL DESARROLLO DE HABILIDADES EN LA COMUNIDAD ESTUDIANTIL UNIVERSITARIA. p. 3.</w:t>
              </w:r>
            </w:p>
            <w:p w14:paraId="20B57EEB" w14:textId="77777777" w:rsidR="001E273B" w:rsidRDefault="001E273B" w:rsidP="001E273B">
              <w:pPr>
                <w:pStyle w:val="Bibliografa"/>
                <w:rPr>
                  <w:noProof/>
                </w:rPr>
              </w:pPr>
              <w:r>
                <w:rPr>
                  <w:noProof/>
                </w:rPr>
                <w:t xml:space="preserve">Anon., 2018. [En línea] </w:t>
              </w:r>
              <w:r>
                <w:rPr>
                  <w:noProof/>
                </w:rPr>
                <w:br/>
                <w:t xml:space="preserve">Available at: </w:t>
              </w:r>
              <w:r>
                <w:rPr>
                  <w:noProof/>
                  <w:u w:val="single"/>
                </w:rPr>
                <w:t>https://conceptodefinicion.de/conocimiento/</w:t>
              </w:r>
            </w:p>
            <w:p w14:paraId="6DD2D1AA" w14:textId="77777777" w:rsidR="001E273B" w:rsidRDefault="001E273B" w:rsidP="001E273B">
              <w:pPr>
                <w:pStyle w:val="Bibliografa"/>
                <w:rPr>
                  <w:noProof/>
                </w:rPr>
              </w:pPr>
              <w:r>
                <w:rPr>
                  <w:noProof/>
                </w:rPr>
                <w:t xml:space="preserve">Anon., 2018. [En línea] </w:t>
              </w:r>
              <w:r>
                <w:rPr>
                  <w:noProof/>
                </w:rPr>
                <w:br/>
                <w:t xml:space="preserve">Available at: </w:t>
              </w:r>
              <w:r>
                <w:rPr>
                  <w:noProof/>
                  <w:u w:val="single"/>
                </w:rPr>
                <w:t>https://www.coursehero.com/file/29053742/articles-324587-archivo-pdf-4-Gestion-Conocimiento-MENpdf/</w:t>
              </w:r>
            </w:p>
            <w:p w14:paraId="4BC24DDC" w14:textId="77777777" w:rsidR="001E273B" w:rsidRDefault="001E273B" w:rsidP="001E273B">
              <w:pPr>
                <w:pStyle w:val="Bibliografa"/>
                <w:rPr>
                  <w:noProof/>
                </w:rPr>
              </w:pPr>
              <w:r>
                <w:rPr>
                  <w:noProof/>
                </w:rPr>
                <w:lastRenderedPageBreak/>
                <w:t xml:space="preserve">Arevalo, J., 2007. Gestión de la Información, gestión de contenidos y conocimiento. </w:t>
              </w:r>
              <w:r>
                <w:rPr>
                  <w:i/>
                  <w:iCs/>
                  <w:noProof/>
                </w:rPr>
                <w:t xml:space="preserve">Grupo SIOU , </w:t>
              </w:r>
              <w:r>
                <w:rPr>
                  <w:noProof/>
                </w:rPr>
                <w:t>p. 5.</w:t>
              </w:r>
            </w:p>
            <w:p w14:paraId="7831C85C" w14:textId="77777777" w:rsidR="001E273B" w:rsidRDefault="001E273B" w:rsidP="001E273B">
              <w:pPr>
                <w:pStyle w:val="Bibliografa"/>
                <w:rPr>
                  <w:noProof/>
                </w:rPr>
              </w:pPr>
              <w:r>
                <w:rPr>
                  <w:noProof/>
                </w:rPr>
                <w:t xml:space="preserve">Bi-spain, 2012. [En línea] </w:t>
              </w:r>
              <w:r>
                <w:rPr>
                  <w:noProof/>
                </w:rPr>
                <w:br/>
                <w:t xml:space="preserve">Available at: </w:t>
              </w:r>
              <w:r>
                <w:rPr>
                  <w:noProof/>
                  <w:u w:val="single"/>
                </w:rPr>
                <w:t>https://www.bi-spain.com/articulo/72477/business-intelligence/hoteles/la-cadena-de-hoteles-de-lujo-sandals-mejora-su-rentabilidad-con-el-bi-de-aptech</w:t>
              </w:r>
            </w:p>
            <w:p w14:paraId="28E070A7" w14:textId="77777777" w:rsidR="001E273B" w:rsidRDefault="001E273B" w:rsidP="001E273B">
              <w:pPr>
                <w:pStyle w:val="Bibliografa"/>
                <w:rPr>
                  <w:noProof/>
                </w:rPr>
              </w:pPr>
              <w:r>
                <w:rPr>
                  <w:noProof/>
                </w:rPr>
                <w:t xml:space="preserve">BI-SPAIN, 2012. [En línea] </w:t>
              </w:r>
              <w:r>
                <w:rPr>
                  <w:noProof/>
                </w:rPr>
                <w:br/>
                <w:t xml:space="preserve">Available at: </w:t>
              </w:r>
              <w:r>
                <w:rPr>
                  <w:noProof/>
                  <w:u w:val="single"/>
                </w:rPr>
                <w:t>https://www.bi-spain.com/articulo/72559/business-intelligence/hoteles/grupo-hotelero-indonesio-con-mas-de-7200-camas-utiliza-la-inteligencia-de-precios-de-rategaincom-con-presencia-en-espana</w:t>
              </w:r>
            </w:p>
            <w:p w14:paraId="454E7AA1" w14:textId="77777777" w:rsidR="001E273B" w:rsidRDefault="001E273B" w:rsidP="001E273B">
              <w:pPr>
                <w:pStyle w:val="Bibliografa"/>
                <w:rPr>
                  <w:noProof/>
                </w:rPr>
              </w:pPr>
              <w:r>
                <w:rPr>
                  <w:noProof/>
                </w:rPr>
                <w:t xml:space="preserve">Bi-spain, 2014. [En línea] </w:t>
              </w:r>
              <w:r>
                <w:rPr>
                  <w:noProof/>
                </w:rPr>
                <w:br/>
                <w:t xml:space="preserve">Available at: </w:t>
              </w:r>
              <w:r>
                <w:rPr>
                  <w:noProof/>
                  <w:u w:val="single"/>
                </w:rPr>
                <w:t>https://www.bi-spain.com/articulo/73774/business-intelligence/hoteles/hotel-viceroy-en-usa-utiliza-solucion-de-business-intelligence-para-mejorar-sus-ventas-y-marketing</w:t>
              </w:r>
            </w:p>
            <w:p w14:paraId="6EC342A9" w14:textId="77777777" w:rsidR="001E273B" w:rsidRDefault="001E273B" w:rsidP="001E273B">
              <w:pPr>
                <w:pStyle w:val="Bibliografa"/>
                <w:rPr>
                  <w:noProof/>
                </w:rPr>
              </w:pPr>
              <w:r>
                <w:rPr>
                  <w:noProof/>
                </w:rPr>
                <w:t xml:space="preserve">Bi-spain, 2016. [En línea] </w:t>
              </w:r>
              <w:r>
                <w:rPr>
                  <w:noProof/>
                </w:rPr>
                <w:br/>
                <w:t xml:space="preserve">Available at: </w:t>
              </w:r>
              <w:r>
                <w:rPr>
                  <w:noProof/>
                  <w:u w:val="single"/>
                </w:rPr>
                <w:t>https://www.bi-spain.com/articulo/74529/oracle/educacion-y-formacion/la-universidad-de-kansas-implementa-oracle-cloud-para-mejorar-la-visibilidad-de-los-procesos-financieros</w:t>
              </w:r>
            </w:p>
            <w:p w14:paraId="53E134DF" w14:textId="77777777" w:rsidR="001E273B" w:rsidRDefault="001E273B" w:rsidP="001E273B">
              <w:pPr>
                <w:pStyle w:val="Bibliografa"/>
                <w:rPr>
                  <w:noProof/>
                </w:rPr>
              </w:pPr>
              <w:r>
                <w:rPr>
                  <w:noProof/>
                </w:rPr>
                <w:t xml:space="preserve">BI-SPAIN-3, 2014. [En línea] </w:t>
              </w:r>
              <w:r>
                <w:rPr>
                  <w:noProof/>
                </w:rPr>
                <w:br/>
                <w:t xml:space="preserve">Available at: </w:t>
              </w:r>
              <w:r>
                <w:rPr>
                  <w:noProof/>
                  <w:u w:val="single"/>
                </w:rPr>
                <w:t>https://www.bi-spain.com/articulo/73771/business-intelligence/aeropuertos/-saudi-airlines-obtiene-ahorros-y-mejora-el-analisis-de-sus-datos-con-tecnologia-de-bi-para-office-365</w:t>
              </w:r>
            </w:p>
            <w:p w14:paraId="01B62303" w14:textId="77777777" w:rsidR="001E273B" w:rsidRDefault="001E273B" w:rsidP="001E273B">
              <w:pPr>
                <w:pStyle w:val="Bibliografa"/>
                <w:rPr>
                  <w:noProof/>
                </w:rPr>
              </w:pPr>
              <w:r>
                <w:rPr>
                  <w:noProof/>
                </w:rPr>
                <w:t xml:space="preserve">Brown, S., 2013. </w:t>
              </w:r>
              <w:r>
                <w:rPr>
                  <w:i/>
                  <w:iCs/>
                  <w:noProof/>
                </w:rPr>
                <w:t xml:space="preserve">cnn.com. </w:t>
              </w:r>
              <w:r>
                <w:rPr>
                  <w:noProof/>
                </w:rPr>
                <w:t xml:space="preserve">[En línea] </w:t>
              </w:r>
              <w:r>
                <w:rPr>
                  <w:noProof/>
                </w:rPr>
                <w:br/>
                <w:t xml:space="preserve">Available at: </w:t>
              </w:r>
              <w:r>
                <w:rPr>
                  <w:noProof/>
                  <w:u w:val="single"/>
                </w:rPr>
                <w:t>https://cnnespanol.cnn.com/2013/12/03/de-que-lugar-son-los-mejores-estudiantes-del-mundo/</w:t>
              </w:r>
            </w:p>
            <w:p w14:paraId="4369CEF4" w14:textId="77777777" w:rsidR="001E273B" w:rsidRDefault="001E273B" w:rsidP="001E273B">
              <w:pPr>
                <w:pStyle w:val="Bibliografa"/>
                <w:rPr>
                  <w:noProof/>
                </w:rPr>
              </w:pPr>
              <w:r>
                <w:rPr>
                  <w:noProof/>
                </w:rPr>
                <w:t xml:space="preserve">Bueno, E., 1998. El capital intangible como clave estraté-gica en la competencia actual. </w:t>
              </w:r>
              <w:r>
                <w:rPr>
                  <w:i/>
                  <w:iCs/>
                  <w:noProof/>
                </w:rPr>
                <w:t>Boletín de Estudios Económicos,Asociación de Licenciados de la Universidad Comercial de Deusto</w:t>
              </w:r>
              <w:r>
                <w:rPr>
                  <w:noProof/>
                </w:rPr>
                <w:t>, pp. 207-229.</w:t>
              </w:r>
            </w:p>
            <w:p w14:paraId="4D354E91" w14:textId="77777777" w:rsidR="001E273B" w:rsidRDefault="001E273B" w:rsidP="001E273B">
              <w:pPr>
                <w:pStyle w:val="Bibliografa"/>
                <w:rPr>
                  <w:noProof/>
                </w:rPr>
              </w:pPr>
              <w:r>
                <w:rPr>
                  <w:noProof/>
                </w:rPr>
                <w:t xml:space="preserve">Ciampagna, J., 2017. </w:t>
              </w:r>
              <w:r>
                <w:rPr>
                  <w:i/>
                  <w:iCs/>
                  <w:noProof/>
                </w:rPr>
                <w:t xml:space="preserve">los sistemas de información en la organización, </w:t>
              </w:r>
              <w:r>
                <w:rPr>
                  <w:noProof/>
                </w:rPr>
                <w:t>Madrid: s.n.</w:t>
              </w:r>
            </w:p>
            <w:p w14:paraId="1113FF0C" w14:textId="77777777" w:rsidR="001E273B" w:rsidRPr="001657CA" w:rsidRDefault="001E273B" w:rsidP="001E273B">
              <w:pPr>
                <w:pStyle w:val="Bibliografa"/>
                <w:rPr>
                  <w:noProof/>
                  <w:lang w:val="en-US"/>
                </w:rPr>
              </w:pPr>
              <w:r>
                <w:rPr>
                  <w:noProof/>
                </w:rPr>
                <w:t xml:space="preserve">Ciavenato, 2002. </w:t>
              </w:r>
              <w:r>
                <w:rPr>
                  <w:i/>
                  <w:iCs/>
                  <w:noProof/>
                </w:rPr>
                <w:t xml:space="preserve">Administracion en los nuevos tiempos. </w:t>
              </w:r>
              <w:r w:rsidRPr="001657CA">
                <w:rPr>
                  <w:noProof/>
                  <w:lang w:val="en-US"/>
                </w:rPr>
                <w:t>Bogota: Mcgraw-hill.</w:t>
              </w:r>
            </w:p>
            <w:p w14:paraId="472C3831" w14:textId="77777777" w:rsidR="001E273B" w:rsidRPr="001657CA" w:rsidRDefault="001E273B" w:rsidP="001E273B">
              <w:pPr>
                <w:pStyle w:val="Bibliografa"/>
                <w:rPr>
                  <w:noProof/>
                  <w:lang w:val="en-US"/>
                </w:rPr>
              </w:pPr>
              <w:r w:rsidRPr="001657CA">
                <w:rPr>
                  <w:noProof/>
                  <w:lang w:val="en-US"/>
                </w:rPr>
                <w:t>Ciavenato, I., 2002. Bogota: McGraw-Hill.</w:t>
              </w:r>
            </w:p>
            <w:p w14:paraId="0674788F" w14:textId="77777777" w:rsidR="001E273B" w:rsidRPr="001657CA" w:rsidRDefault="001E273B" w:rsidP="001E273B">
              <w:pPr>
                <w:pStyle w:val="Bibliografa"/>
                <w:rPr>
                  <w:noProof/>
                  <w:lang w:val="en-US"/>
                </w:rPr>
              </w:pPr>
              <w:r w:rsidRPr="001657CA">
                <w:rPr>
                  <w:noProof/>
                  <w:lang w:val="en-US"/>
                </w:rPr>
                <w:t xml:space="preserve">Ciavenato, I., 2002. </w:t>
              </w:r>
              <w:r>
                <w:rPr>
                  <w:i/>
                  <w:iCs/>
                  <w:noProof/>
                </w:rPr>
                <w:t xml:space="preserve">Administracion en los nuevos tiempos. </w:t>
              </w:r>
              <w:r w:rsidRPr="001657CA">
                <w:rPr>
                  <w:noProof/>
                  <w:lang w:val="en-US"/>
                </w:rPr>
                <w:t>Bogota: Mcgraw-hill.</w:t>
              </w:r>
            </w:p>
            <w:p w14:paraId="3D41C7BD" w14:textId="77777777" w:rsidR="001E273B" w:rsidRDefault="001E273B" w:rsidP="001E273B">
              <w:pPr>
                <w:pStyle w:val="Bibliografa"/>
                <w:rPr>
                  <w:noProof/>
                </w:rPr>
              </w:pPr>
              <w:r w:rsidRPr="001657CA">
                <w:rPr>
                  <w:noProof/>
                  <w:lang w:val="en-US"/>
                </w:rPr>
                <w:t xml:space="preserve">Concepto.de, 2018. </w:t>
              </w:r>
              <w:r>
                <w:rPr>
                  <w:i/>
                  <w:iCs/>
                  <w:noProof/>
                </w:rPr>
                <w:t xml:space="preserve">Concepto.de. </w:t>
              </w:r>
              <w:r>
                <w:rPr>
                  <w:noProof/>
                </w:rPr>
                <w:t>[En línea].</w:t>
              </w:r>
            </w:p>
            <w:p w14:paraId="1F986392" w14:textId="77777777" w:rsidR="001E273B" w:rsidRPr="001657CA" w:rsidRDefault="001E273B" w:rsidP="001E273B">
              <w:pPr>
                <w:pStyle w:val="Bibliografa"/>
                <w:rPr>
                  <w:noProof/>
                  <w:lang w:val="en-US"/>
                </w:rPr>
              </w:pPr>
              <w:r>
                <w:rPr>
                  <w:noProof/>
                </w:rPr>
                <w:t xml:space="preserve">Davenport, T., 2001. </w:t>
              </w:r>
              <w:r w:rsidRPr="001657CA">
                <w:rPr>
                  <w:i/>
                  <w:iCs/>
                  <w:noProof/>
                  <w:lang w:val="en-US"/>
                </w:rPr>
                <w:t xml:space="preserve">Working Knowlege. </w:t>
              </w:r>
              <w:r w:rsidRPr="001657CA">
                <w:rPr>
                  <w:noProof/>
                  <w:lang w:val="en-US"/>
                </w:rPr>
                <w:t>s.l.:s.n.</w:t>
              </w:r>
            </w:p>
            <w:p w14:paraId="34309D93" w14:textId="77777777" w:rsidR="001E273B" w:rsidRDefault="001E273B" w:rsidP="001E273B">
              <w:pPr>
                <w:pStyle w:val="Bibliografa"/>
                <w:rPr>
                  <w:noProof/>
                </w:rPr>
              </w:pPr>
              <w:r>
                <w:rPr>
                  <w:noProof/>
                </w:rPr>
                <w:t xml:space="preserve">diarium, 2016. [En línea] </w:t>
              </w:r>
              <w:r>
                <w:rPr>
                  <w:noProof/>
                </w:rPr>
                <w:br/>
                <w:t xml:space="preserve">Available at: </w:t>
              </w:r>
              <w:r>
                <w:rPr>
                  <w:noProof/>
                  <w:u w:val="single"/>
                </w:rPr>
                <w:t>http://diarium.usal.es/id00710310/files/2016/03/cons_tecn_Business_Intelligence.gif</w:t>
              </w:r>
            </w:p>
            <w:p w14:paraId="4819D975" w14:textId="77777777" w:rsidR="001E273B" w:rsidRPr="001657CA" w:rsidRDefault="001E273B" w:rsidP="001E273B">
              <w:pPr>
                <w:pStyle w:val="Bibliografa"/>
                <w:rPr>
                  <w:noProof/>
                  <w:lang w:val="en-US"/>
                </w:rPr>
              </w:pPr>
              <w:r w:rsidRPr="001657CA">
                <w:rPr>
                  <w:noProof/>
                  <w:lang w:val="en-US"/>
                </w:rPr>
                <w:t xml:space="preserve">Drucker, P., 2018. [En línea] </w:t>
              </w:r>
              <w:r w:rsidRPr="001657CA">
                <w:rPr>
                  <w:noProof/>
                  <w:lang w:val="en-US"/>
                </w:rPr>
                <w:br/>
                <w:t xml:space="preserve">Available at: </w:t>
              </w:r>
              <w:r w:rsidRPr="001657CA">
                <w:rPr>
                  <w:noProof/>
                  <w:u w:val="single"/>
                  <w:lang w:val="en-US"/>
                </w:rPr>
                <w:t>https://www.coursehero.com/file/29053742/articles-324587-archivo-pdf-4-Gestion-Conocimiento-MENpdf/</w:t>
              </w:r>
            </w:p>
            <w:p w14:paraId="22B83B2B" w14:textId="77777777" w:rsidR="001E273B" w:rsidRPr="001657CA" w:rsidRDefault="001E273B" w:rsidP="001E273B">
              <w:pPr>
                <w:pStyle w:val="Bibliografa"/>
                <w:rPr>
                  <w:noProof/>
                  <w:lang w:val="en-US"/>
                </w:rPr>
              </w:pPr>
              <w:r w:rsidRPr="001657CA">
                <w:rPr>
                  <w:noProof/>
                  <w:lang w:val="en-US"/>
                </w:rPr>
                <w:t xml:space="preserve">EIU, 2007. In search of clarity. </w:t>
              </w:r>
              <w:r w:rsidRPr="001657CA">
                <w:rPr>
                  <w:i/>
                  <w:iCs/>
                  <w:noProof/>
                  <w:lang w:val="en-US"/>
                </w:rPr>
                <w:t>The Economist Intelligence Unit.</w:t>
              </w:r>
            </w:p>
            <w:p w14:paraId="10C2960C" w14:textId="77777777" w:rsidR="001E273B" w:rsidRPr="001657CA" w:rsidRDefault="001E273B" w:rsidP="001E273B">
              <w:pPr>
                <w:pStyle w:val="Bibliografa"/>
                <w:rPr>
                  <w:noProof/>
                  <w:lang w:val="en-US"/>
                </w:rPr>
              </w:pPr>
              <w:r w:rsidRPr="001657CA">
                <w:rPr>
                  <w:noProof/>
                  <w:lang w:val="en-US"/>
                </w:rPr>
                <w:lastRenderedPageBreak/>
                <w:t xml:space="preserve">ELHERALDO, 2017. </w:t>
              </w:r>
              <w:r w:rsidRPr="001657CA">
                <w:rPr>
                  <w:i/>
                  <w:iCs/>
                  <w:noProof/>
                  <w:lang w:val="en-US"/>
                </w:rPr>
                <w:t xml:space="preserve">elheraldo.hn. </w:t>
              </w:r>
              <w:r w:rsidRPr="001657CA">
                <w:rPr>
                  <w:noProof/>
                  <w:lang w:val="en-US"/>
                </w:rPr>
                <w:t xml:space="preserve">[En línea] </w:t>
              </w:r>
              <w:r w:rsidRPr="001657CA">
                <w:rPr>
                  <w:noProof/>
                  <w:lang w:val="en-US"/>
                </w:rPr>
                <w:br/>
                <w:t xml:space="preserve">Available at: </w:t>
              </w:r>
              <w:r w:rsidRPr="001657CA">
                <w:rPr>
                  <w:noProof/>
                  <w:u w:val="single"/>
                  <w:lang w:val="en-US"/>
                </w:rPr>
                <w:t>http://www.elheraldo.hn/pais/1078026-466/secretaria-de-educaci%C3%B3n-estancado-rendimiento-de-alumnos-hondure%C3%B1os-en-matem%C3%A1ticas-y-espa%C3%B1ol</w:t>
              </w:r>
            </w:p>
            <w:p w14:paraId="14031165" w14:textId="77777777" w:rsidR="001E273B" w:rsidRDefault="001E273B" w:rsidP="001E273B">
              <w:pPr>
                <w:pStyle w:val="Bibliografa"/>
                <w:rPr>
                  <w:noProof/>
                </w:rPr>
              </w:pPr>
              <w:r>
                <w:rPr>
                  <w:noProof/>
                </w:rPr>
                <w:t xml:space="preserve">Equipo de Redacción de Concepto.de, 2019. [En línea] </w:t>
              </w:r>
              <w:r>
                <w:rPr>
                  <w:noProof/>
                </w:rPr>
                <w:br/>
                <w:t xml:space="preserve">Available at: </w:t>
              </w:r>
              <w:r>
                <w:rPr>
                  <w:noProof/>
                  <w:u w:val="single"/>
                </w:rPr>
                <w:t>concepto.de/sistema-de-informacion/</w:t>
              </w:r>
            </w:p>
            <w:p w14:paraId="54BF0AA9" w14:textId="77777777" w:rsidR="001E273B" w:rsidRDefault="001E273B" w:rsidP="001E273B">
              <w:pPr>
                <w:pStyle w:val="Bibliografa"/>
                <w:rPr>
                  <w:noProof/>
                </w:rPr>
              </w:pPr>
              <w:r>
                <w:rPr>
                  <w:noProof/>
                </w:rPr>
                <w:t xml:space="preserve">estrategiaynegocios.net, 2015. [En línea] </w:t>
              </w:r>
              <w:r>
                <w:rPr>
                  <w:noProof/>
                </w:rPr>
                <w:br/>
                <w:t xml:space="preserve">Available at: </w:t>
              </w:r>
              <w:r>
                <w:rPr>
                  <w:noProof/>
                  <w:u w:val="single"/>
                </w:rPr>
                <w:t>en https://www.estrategiaynegocios.net/lasclavesdeldia/906666-330/costa-rica-el-pa%C3%ADs-que-m%C3%A1s-crece-en-tics-en-el-mundo</w:t>
              </w:r>
            </w:p>
            <w:p w14:paraId="4008CD5C" w14:textId="77777777" w:rsidR="001E273B" w:rsidRDefault="001E273B" w:rsidP="001E273B">
              <w:pPr>
                <w:pStyle w:val="Bibliografa"/>
                <w:rPr>
                  <w:noProof/>
                </w:rPr>
              </w:pPr>
              <w:r>
                <w:rPr>
                  <w:noProof/>
                </w:rPr>
                <w:t xml:space="preserve">estrategiaynegocios.net, 2015. </w:t>
              </w:r>
              <w:r>
                <w:rPr>
                  <w:i/>
                  <w:iCs/>
                  <w:noProof/>
                </w:rPr>
                <w:t xml:space="preserve">estrategiaynegocios.net. </w:t>
              </w:r>
              <w:r>
                <w:rPr>
                  <w:noProof/>
                </w:rPr>
                <w:t xml:space="preserve">[En línea] </w:t>
              </w:r>
              <w:r>
                <w:rPr>
                  <w:noProof/>
                </w:rPr>
                <w:br/>
                <w:t xml:space="preserve">Available at: </w:t>
              </w:r>
              <w:r>
                <w:rPr>
                  <w:noProof/>
                  <w:u w:val="single"/>
                </w:rPr>
                <w:t>https://www.estrategiaynegocios.net/lasclavesdeldia/906666-330/costa-rica-el-pa%C3%ADs-que-m%C3%A1s-crece-en-tics-en-el-mundo</w:t>
              </w:r>
            </w:p>
            <w:p w14:paraId="2CBB25B4" w14:textId="77777777" w:rsidR="001E273B" w:rsidRDefault="001E273B" w:rsidP="001E273B">
              <w:pPr>
                <w:pStyle w:val="Bibliografa"/>
                <w:rPr>
                  <w:noProof/>
                </w:rPr>
              </w:pPr>
              <w:r>
                <w:rPr>
                  <w:noProof/>
                </w:rPr>
                <w:t xml:space="preserve">Ferrer,Silva, 2015. </w:t>
              </w:r>
              <w:r>
                <w:rPr>
                  <w:i/>
                  <w:iCs/>
                  <w:noProof/>
                </w:rPr>
                <w:t xml:space="preserve">pertutatis.cat. </w:t>
              </w:r>
              <w:r>
                <w:rPr>
                  <w:noProof/>
                </w:rPr>
                <w:t xml:space="preserve">[En línea] </w:t>
              </w:r>
              <w:r>
                <w:rPr>
                  <w:noProof/>
                </w:rPr>
                <w:br/>
                <w:t xml:space="preserve">Available at: </w:t>
              </w:r>
              <w:r>
                <w:rPr>
                  <w:noProof/>
                  <w:u w:val="single"/>
                </w:rPr>
                <w:t>http://pertutatis.cat/que-son-los-sistemas-de-apoyo-a-los-ejecutivos-ess/</w:t>
              </w:r>
            </w:p>
            <w:p w14:paraId="22A237B8" w14:textId="77777777" w:rsidR="001E273B" w:rsidRDefault="001E273B" w:rsidP="001E273B">
              <w:pPr>
                <w:pStyle w:val="Bibliografa"/>
                <w:rPr>
                  <w:noProof/>
                </w:rPr>
              </w:pPr>
              <w:r>
                <w:rPr>
                  <w:noProof/>
                </w:rPr>
                <w:t xml:space="preserve">Ferrer, S., 2015. [En línea] </w:t>
              </w:r>
              <w:r>
                <w:rPr>
                  <w:noProof/>
                </w:rPr>
                <w:br/>
                <w:t xml:space="preserve">Available at: </w:t>
              </w:r>
              <w:r>
                <w:rPr>
                  <w:noProof/>
                  <w:u w:val="single"/>
                </w:rPr>
                <w:t>http://pertutatis.cat/la-piramide-de-los-diferentes-tipos-de-sistemas-de-informacion/</w:t>
              </w:r>
            </w:p>
            <w:p w14:paraId="444052B4" w14:textId="77777777" w:rsidR="001E273B" w:rsidRPr="001657CA" w:rsidRDefault="001E273B" w:rsidP="001E273B">
              <w:pPr>
                <w:pStyle w:val="Bibliografa"/>
                <w:rPr>
                  <w:noProof/>
                  <w:lang w:val="en-US"/>
                </w:rPr>
              </w:pPr>
              <w:r w:rsidRPr="001657CA">
                <w:rPr>
                  <w:noProof/>
                  <w:lang w:val="en-US"/>
                </w:rPr>
                <w:t xml:space="preserve">GARTNER, 2019. </w:t>
              </w:r>
              <w:r w:rsidRPr="001657CA">
                <w:rPr>
                  <w:i/>
                  <w:iCs/>
                  <w:noProof/>
                  <w:lang w:val="en-US"/>
                </w:rPr>
                <w:t xml:space="preserve">gartner.com. </w:t>
              </w:r>
              <w:r w:rsidRPr="001657CA">
                <w:rPr>
                  <w:noProof/>
                  <w:lang w:val="en-US"/>
                </w:rPr>
                <w:t xml:space="preserve">[En línea] </w:t>
              </w:r>
              <w:r w:rsidRPr="001657CA">
                <w:rPr>
                  <w:noProof/>
                  <w:lang w:val="en-US"/>
                </w:rPr>
                <w:br/>
                <w:t xml:space="preserve">Available at: </w:t>
              </w:r>
              <w:r w:rsidRPr="001657CA">
                <w:rPr>
                  <w:noProof/>
                  <w:u w:val="single"/>
                  <w:lang w:val="en-US"/>
                </w:rPr>
                <w:t>https://www.gartner.com/it-glossary/business-intelligence-bi/</w:t>
              </w:r>
            </w:p>
            <w:p w14:paraId="72B19A74" w14:textId="77777777" w:rsidR="001E273B" w:rsidRDefault="001E273B" w:rsidP="001E273B">
              <w:pPr>
                <w:pStyle w:val="Bibliografa"/>
                <w:rPr>
                  <w:noProof/>
                </w:rPr>
              </w:pPr>
              <w:r>
                <w:rPr>
                  <w:noProof/>
                </w:rPr>
                <w:t xml:space="preserve">González, C., 2017. </w:t>
              </w:r>
              <w:r>
                <w:rPr>
                  <w:i/>
                  <w:iCs/>
                  <w:noProof/>
                </w:rPr>
                <w:t xml:space="preserve">emagister. </w:t>
              </w:r>
              <w:r>
                <w:rPr>
                  <w:noProof/>
                </w:rPr>
                <w:t xml:space="preserve">[En línea] </w:t>
              </w:r>
              <w:r>
                <w:rPr>
                  <w:noProof/>
                </w:rPr>
                <w:br/>
                <w:t xml:space="preserve">Available at: </w:t>
              </w:r>
              <w:r>
                <w:rPr>
                  <w:noProof/>
                  <w:u w:val="single"/>
                </w:rPr>
                <w:t>www.emagister.com/blog/datos-informacion-conocimiento/</w:t>
              </w:r>
            </w:p>
            <w:p w14:paraId="227F56E5" w14:textId="77777777" w:rsidR="001E273B" w:rsidRDefault="001E273B" w:rsidP="001E273B">
              <w:pPr>
                <w:pStyle w:val="Bibliografa"/>
                <w:rPr>
                  <w:noProof/>
                </w:rPr>
              </w:pPr>
              <w:r>
                <w:rPr>
                  <w:noProof/>
                </w:rPr>
                <w:t xml:space="preserve">Ibermatica, 2007. El conocimiento Compartido. </w:t>
              </w:r>
              <w:r>
                <w:rPr>
                  <w:i/>
                  <w:iCs/>
                  <w:noProof/>
                </w:rPr>
                <w:t xml:space="preserve">Ibermatica, </w:t>
              </w:r>
              <w:r>
                <w:rPr>
                  <w:noProof/>
                </w:rPr>
                <w:t>p. 2.</w:t>
              </w:r>
            </w:p>
            <w:p w14:paraId="0A354152" w14:textId="77777777" w:rsidR="001E273B" w:rsidRPr="001657CA" w:rsidRDefault="001E273B" w:rsidP="001E273B">
              <w:pPr>
                <w:pStyle w:val="Bibliografa"/>
                <w:rPr>
                  <w:noProof/>
                  <w:lang w:val="en-US"/>
                </w:rPr>
              </w:pPr>
              <w:r w:rsidRPr="001657CA">
                <w:rPr>
                  <w:noProof/>
                  <w:lang w:val="en-US"/>
                </w:rPr>
                <w:t xml:space="preserve">IBM, 2006. </w:t>
              </w:r>
              <w:r w:rsidRPr="001657CA">
                <w:rPr>
                  <w:i/>
                  <w:iCs/>
                  <w:noProof/>
                  <w:lang w:val="en-US"/>
                </w:rPr>
                <w:t xml:space="preserve">redbooks.ibm.com. </w:t>
              </w:r>
              <w:r w:rsidRPr="001657CA">
                <w:rPr>
                  <w:noProof/>
                  <w:lang w:val="en-US"/>
                </w:rPr>
                <w:t xml:space="preserve">[En línea] </w:t>
              </w:r>
              <w:r w:rsidRPr="001657CA">
                <w:rPr>
                  <w:noProof/>
                  <w:lang w:val="en-US"/>
                </w:rPr>
                <w:br/>
                <w:t xml:space="preserve">Available at: </w:t>
              </w:r>
              <w:r w:rsidRPr="001657CA">
                <w:rPr>
                  <w:noProof/>
                  <w:u w:val="single"/>
                  <w:lang w:val="en-US"/>
                </w:rPr>
                <w:t>http://www.redbooks.ibm.com/redbooks/pdfs/sg247210.pdf</w:t>
              </w:r>
            </w:p>
            <w:p w14:paraId="3817AE1F" w14:textId="77777777" w:rsidR="001E273B" w:rsidRDefault="001E273B" w:rsidP="001E273B">
              <w:pPr>
                <w:pStyle w:val="Bibliografa"/>
                <w:rPr>
                  <w:noProof/>
                </w:rPr>
              </w:pPr>
              <w:r>
                <w:rPr>
                  <w:noProof/>
                </w:rPr>
                <w:t xml:space="preserve">ideasmeetcapital, 2014. [En línea] </w:t>
              </w:r>
              <w:r>
                <w:rPr>
                  <w:noProof/>
                </w:rPr>
                <w:br/>
                <w:t xml:space="preserve">Available at: </w:t>
              </w:r>
              <w:r>
                <w:rPr>
                  <w:noProof/>
                  <w:u w:val="single"/>
                </w:rPr>
                <w:t>http://ideasmeetcapital.com/how/</w:t>
              </w:r>
            </w:p>
            <w:p w14:paraId="7F7FB21A" w14:textId="77777777" w:rsidR="001E273B" w:rsidRDefault="001E273B" w:rsidP="001E273B">
              <w:pPr>
                <w:pStyle w:val="Bibliografa"/>
                <w:rPr>
                  <w:noProof/>
                </w:rPr>
              </w:pPr>
              <w:r>
                <w:rPr>
                  <w:noProof/>
                </w:rPr>
                <w:t>Lisot, 2018. ¿Qué es un Sistema de Gestión de la Seguridad de la Información (SGSI)?. 14 Mayo.</w:t>
              </w:r>
            </w:p>
            <w:p w14:paraId="60E07D4A" w14:textId="77777777" w:rsidR="001E273B" w:rsidRDefault="001E273B" w:rsidP="001E273B">
              <w:pPr>
                <w:pStyle w:val="Bibliografa"/>
                <w:rPr>
                  <w:noProof/>
                </w:rPr>
              </w:pPr>
              <w:r>
                <w:rPr>
                  <w:noProof/>
                </w:rPr>
                <w:t xml:space="preserve">Lorenzo, A., 2012. Conceptos de estrategia empresarial. </w:t>
              </w:r>
              <w:r>
                <w:rPr>
                  <w:i/>
                  <w:iCs/>
                  <w:noProof/>
                </w:rPr>
                <w:t xml:space="preserve">Creative Commons, </w:t>
              </w:r>
              <w:r>
                <w:rPr>
                  <w:noProof/>
                </w:rPr>
                <w:t>p. 7.</w:t>
              </w:r>
            </w:p>
            <w:p w14:paraId="1F3364D0" w14:textId="77777777" w:rsidR="001E273B" w:rsidRDefault="001E273B" w:rsidP="001E273B">
              <w:pPr>
                <w:pStyle w:val="Bibliografa"/>
                <w:rPr>
                  <w:noProof/>
                </w:rPr>
              </w:pPr>
              <w:r>
                <w:rPr>
                  <w:noProof/>
                </w:rPr>
                <w:t xml:space="preserve">Luna, N., 2018. </w:t>
              </w:r>
              <w:r>
                <w:rPr>
                  <w:i/>
                  <w:iCs/>
                  <w:noProof/>
                </w:rPr>
                <w:t xml:space="preserve">¿Que son las TIC?. </w:t>
              </w:r>
              <w:r>
                <w:rPr>
                  <w:noProof/>
                </w:rPr>
                <w:t xml:space="preserve">[En línea] </w:t>
              </w:r>
              <w:r>
                <w:rPr>
                  <w:noProof/>
                </w:rPr>
                <w:br/>
                <w:t xml:space="preserve">Available at: </w:t>
              </w:r>
              <w:r>
                <w:rPr>
                  <w:noProof/>
                  <w:u w:val="single"/>
                </w:rPr>
                <w:t>https://www.entrepreneur.com/article/308917</w:t>
              </w:r>
            </w:p>
            <w:p w14:paraId="11AF4CBE" w14:textId="77777777" w:rsidR="001E273B" w:rsidRDefault="001E273B" w:rsidP="001E273B">
              <w:pPr>
                <w:pStyle w:val="Bibliografa"/>
                <w:rPr>
                  <w:noProof/>
                </w:rPr>
              </w:pPr>
              <w:r>
                <w:rPr>
                  <w:noProof/>
                </w:rPr>
                <w:t xml:space="preserve">Marez, A., 2014. </w:t>
              </w:r>
              <w:r>
                <w:rPr>
                  <w:i/>
                  <w:iCs/>
                  <w:noProof/>
                </w:rPr>
                <w:t xml:space="preserve">Informática Médica y Salud. </w:t>
              </w:r>
              <w:r>
                <w:rPr>
                  <w:noProof/>
                </w:rPr>
                <w:t xml:space="preserve">[En línea] </w:t>
              </w:r>
              <w:r>
                <w:rPr>
                  <w:noProof/>
                </w:rPr>
                <w:br/>
                <w:t xml:space="preserve">Available at: </w:t>
              </w:r>
              <w:r>
                <w:rPr>
                  <w:noProof/>
                  <w:u w:val="single"/>
                </w:rPr>
                <w:t>http://azucenamarez.blogspot.com/2014/04/gestion-de-la-informacion-cientifico.html</w:t>
              </w:r>
            </w:p>
            <w:p w14:paraId="0D1FCBF3" w14:textId="77777777" w:rsidR="001E273B" w:rsidRDefault="001E273B" w:rsidP="001E273B">
              <w:pPr>
                <w:pStyle w:val="Bibliografa"/>
                <w:rPr>
                  <w:noProof/>
                </w:rPr>
              </w:pPr>
              <w:r>
                <w:rPr>
                  <w:noProof/>
                </w:rPr>
                <w:t xml:space="preserve">Mercereau, L., 2015. [En línea] </w:t>
              </w:r>
              <w:r>
                <w:rPr>
                  <w:noProof/>
                </w:rPr>
                <w:br/>
                <w:t xml:space="preserve">Available at: </w:t>
              </w:r>
              <w:r>
                <w:rPr>
                  <w:noProof/>
                  <w:u w:val="single"/>
                </w:rPr>
                <w:t>https://www.realwire.com/releases/State-University-System-of-Florida-Selects-Rosslyn-Analytics</w:t>
              </w:r>
            </w:p>
            <w:p w14:paraId="17DFE23A" w14:textId="77777777" w:rsidR="001E273B" w:rsidRDefault="001E273B" w:rsidP="001E273B">
              <w:pPr>
                <w:pStyle w:val="Bibliografa"/>
                <w:rPr>
                  <w:noProof/>
                </w:rPr>
              </w:pPr>
              <w:r>
                <w:rPr>
                  <w:noProof/>
                </w:rPr>
                <w:t xml:space="preserve">Muñoz, P. S., 2008. </w:t>
              </w:r>
              <w:r>
                <w:rPr>
                  <w:i/>
                  <w:iCs/>
                  <w:noProof/>
                </w:rPr>
                <w:t xml:space="preserve">Gestion del conocimiento en Pymes, </w:t>
              </w:r>
              <w:r>
                <w:rPr>
                  <w:noProof/>
                </w:rPr>
                <w:t>Bolivia: s.n.</w:t>
              </w:r>
            </w:p>
            <w:p w14:paraId="02F68059" w14:textId="77777777" w:rsidR="001E273B" w:rsidRDefault="001E273B" w:rsidP="001E273B">
              <w:pPr>
                <w:pStyle w:val="Bibliografa"/>
                <w:rPr>
                  <w:noProof/>
                </w:rPr>
              </w:pPr>
              <w:r>
                <w:rPr>
                  <w:noProof/>
                </w:rPr>
                <w:t xml:space="preserve">Nagles, N., 2007. La Gestion del Conocimiento como fuente de Innovacion. </w:t>
              </w:r>
              <w:r>
                <w:rPr>
                  <w:i/>
                  <w:iCs/>
                  <w:noProof/>
                </w:rPr>
                <w:t xml:space="preserve">EAN, </w:t>
              </w:r>
              <w:r>
                <w:rPr>
                  <w:noProof/>
                </w:rPr>
                <w:t>p. 5.</w:t>
              </w:r>
            </w:p>
            <w:p w14:paraId="45A68F6D" w14:textId="77777777" w:rsidR="001E273B" w:rsidRPr="001657CA" w:rsidRDefault="001E273B" w:rsidP="001E273B">
              <w:pPr>
                <w:pStyle w:val="Bibliografa"/>
                <w:rPr>
                  <w:noProof/>
                  <w:lang w:val="en-US"/>
                </w:rPr>
              </w:pPr>
              <w:r>
                <w:rPr>
                  <w:noProof/>
                </w:rPr>
                <w:lastRenderedPageBreak/>
                <w:t xml:space="preserve">Nagles, N., 2007. La Gestion del Conocimiento como fuente de Innovacion. </w:t>
              </w:r>
              <w:r w:rsidRPr="001657CA">
                <w:rPr>
                  <w:i/>
                  <w:iCs/>
                  <w:noProof/>
                  <w:lang w:val="en-US"/>
                </w:rPr>
                <w:t xml:space="preserve">EAN, </w:t>
              </w:r>
              <w:r w:rsidRPr="001657CA">
                <w:rPr>
                  <w:noProof/>
                  <w:lang w:val="en-US"/>
                </w:rPr>
                <w:t>p. 5.</w:t>
              </w:r>
            </w:p>
            <w:p w14:paraId="21D9322D" w14:textId="77777777" w:rsidR="001E273B" w:rsidRPr="001657CA" w:rsidRDefault="001E273B" w:rsidP="001E273B">
              <w:pPr>
                <w:pStyle w:val="Bibliografa"/>
                <w:rPr>
                  <w:noProof/>
                  <w:lang w:val="en-US"/>
                </w:rPr>
              </w:pPr>
              <w:r w:rsidRPr="001657CA">
                <w:rPr>
                  <w:noProof/>
                  <w:lang w:val="en-US"/>
                </w:rPr>
                <w:t xml:space="preserve">OCDE, 1996. </w:t>
              </w:r>
              <w:r w:rsidRPr="001657CA">
                <w:rPr>
                  <w:i/>
                  <w:iCs/>
                  <w:noProof/>
                  <w:lang w:val="en-US"/>
                </w:rPr>
                <w:t xml:space="preserve">The Knowledge Based Economy, </w:t>
              </w:r>
              <w:r w:rsidRPr="001657CA">
                <w:rPr>
                  <w:noProof/>
                  <w:lang w:val="en-US"/>
                </w:rPr>
                <w:t>Paris: s.n.</w:t>
              </w:r>
            </w:p>
            <w:p w14:paraId="2466B035" w14:textId="77777777" w:rsidR="001E273B" w:rsidRDefault="001E273B" w:rsidP="001E273B">
              <w:pPr>
                <w:pStyle w:val="Bibliografa"/>
                <w:rPr>
                  <w:noProof/>
                </w:rPr>
              </w:pPr>
              <w:r>
                <w:rPr>
                  <w:noProof/>
                </w:rPr>
                <w:t>OCDE, 2017. Perspectivas de la OCDE sobre la Economía Digital. p. 219.</w:t>
              </w:r>
            </w:p>
            <w:p w14:paraId="12829C27" w14:textId="77777777" w:rsidR="001E273B" w:rsidRDefault="001E273B" w:rsidP="001E273B">
              <w:pPr>
                <w:pStyle w:val="Bibliografa"/>
                <w:rPr>
                  <w:noProof/>
                </w:rPr>
              </w:pPr>
              <w:r>
                <w:rPr>
                  <w:noProof/>
                </w:rPr>
                <w:t xml:space="preserve">OECD, 2012. </w:t>
              </w:r>
              <w:r>
                <w:rPr>
                  <w:i/>
                  <w:iCs/>
                  <w:noProof/>
                </w:rPr>
                <w:t xml:space="preserve">oecd.org. </w:t>
              </w:r>
              <w:r>
                <w:rPr>
                  <w:noProof/>
                </w:rPr>
                <w:t xml:space="preserve">[En línea] </w:t>
              </w:r>
              <w:r>
                <w:rPr>
                  <w:noProof/>
                </w:rPr>
                <w:br/>
                <w:t xml:space="preserve">Available at: </w:t>
              </w:r>
              <w:r>
                <w:rPr>
                  <w:noProof/>
                  <w:u w:val="single"/>
                </w:rPr>
                <w:t>http://www.oecd.org/pisa/keyfindings/PISA-2012-Estudiantes-de-bajo-rendimiento.pdf</w:t>
              </w:r>
            </w:p>
            <w:p w14:paraId="37AD2ECE" w14:textId="77777777" w:rsidR="001E273B" w:rsidRDefault="001E273B" w:rsidP="001E273B">
              <w:pPr>
                <w:pStyle w:val="Bibliografa"/>
                <w:rPr>
                  <w:noProof/>
                </w:rPr>
              </w:pPr>
              <w:r>
                <w:rPr>
                  <w:noProof/>
                </w:rPr>
                <w:t xml:space="preserve">OECD, 2015. </w:t>
              </w:r>
              <w:r>
                <w:rPr>
                  <w:i/>
                  <w:iCs/>
                  <w:noProof/>
                </w:rPr>
                <w:t xml:space="preserve">oecd.org. </w:t>
              </w:r>
              <w:r>
                <w:rPr>
                  <w:noProof/>
                </w:rPr>
                <w:t xml:space="preserve">[En línea] </w:t>
              </w:r>
              <w:r>
                <w:rPr>
                  <w:noProof/>
                </w:rPr>
                <w:br/>
                <w:t xml:space="preserve">Available at: </w:t>
              </w:r>
              <w:r>
                <w:rPr>
                  <w:noProof/>
                  <w:u w:val="single"/>
                </w:rPr>
                <w:t>https://www.oecd.org/pisa/pisa-2015-results-in-focus-ESP.pdf</w:t>
              </w:r>
            </w:p>
            <w:p w14:paraId="09E955E1" w14:textId="77777777" w:rsidR="001E273B" w:rsidRDefault="001E273B" w:rsidP="001E273B">
              <w:pPr>
                <w:pStyle w:val="Bibliografa"/>
                <w:rPr>
                  <w:noProof/>
                </w:rPr>
              </w:pPr>
              <w:r>
                <w:rPr>
                  <w:noProof/>
                </w:rPr>
                <w:t xml:space="preserve">ONU, 2013. </w:t>
              </w:r>
              <w:r>
                <w:rPr>
                  <w:i/>
                  <w:iCs/>
                  <w:noProof/>
                </w:rPr>
                <w:t xml:space="preserve">hn.one.un.org. </w:t>
              </w:r>
              <w:r>
                <w:rPr>
                  <w:noProof/>
                </w:rPr>
                <w:t xml:space="preserve">[En línea] </w:t>
              </w:r>
              <w:r>
                <w:rPr>
                  <w:noProof/>
                </w:rPr>
                <w:br/>
                <w:t xml:space="preserve">Available at: </w:t>
              </w:r>
              <w:r>
                <w:rPr>
                  <w:noProof/>
                  <w:u w:val="single"/>
                </w:rPr>
                <w:t>http://hn.one.un.org/content/unct/honduras/es/home/manud/tasa-de-asistencia-escolar2.html</w:t>
              </w:r>
            </w:p>
            <w:p w14:paraId="57903F53" w14:textId="77777777" w:rsidR="001E273B" w:rsidRDefault="001E273B" w:rsidP="001E273B">
              <w:pPr>
                <w:pStyle w:val="Bibliografa"/>
                <w:rPr>
                  <w:noProof/>
                </w:rPr>
              </w:pPr>
              <w:r>
                <w:rPr>
                  <w:noProof/>
                </w:rPr>
                <w:t xml:space="preserve">Peiro, A., 2017. [En línea] </w:t>
              </w:r>
              <w:r>
                <w:rPr>
                  <w:noProof/>
                </w:rPr>
                <w:br/>
                <w:t xml:space="preserve">Available at: </w:t>
              </w:r>
              <w:r>
                <w:rPr>
                  <w:noProof/>
                  <w:u w:val="single"/>
                </w:rPr>
                <w:t>https://economipedia.com/definiciones/estrategias-genericas-porter.html</w:t>
              </w:r>
            </w:p>
            <w:p w14:paraId="53DA41E5" w14:textId="77777777" w:rsidR="001E273B" w:rsidRDefault="001E273B" w:rsidP="001E273B">
              <w:pPr>
                <w:pStyle w:val="Bibliografa"/>
                <w:rPr>
                  <w:noProof/>
                </w:rPr>
              </w:pPr>
              <w:r>
                <w:rPr>
                  <w:noProof/>
                </w:rPr>
                <w:t xml:space="preserve">Pérez, Merino, 2008. </w:t>
              </w:r>
              <w:r>
                <w:rPr>
                  <w:i/>
                  <w:iCs/>
                  <w:noProof/>
                </w:rPr>
                <w:t xml:space="preserve">definicion.de. </w:t>
              </w:r>
              <w:r>
                <w:rPr>
                  <w:noProof/>
                </w:rPr>
                <w:t xml:space="preserve">[En línea] </w:t>
              </w:r>
              <w:r>
                <w:rPr>
                  <w:noProof/>
                </w:rPr>
                <w:br/>
                <w:t xml:space="preserve">Available at: </w:t>
              </w:r>
              <w:r>
                <w:rPr>
                  <w:noProof/>
                  <w:u w:val="single"/>
                </w:rPr>
                <w:t>https://definicion.de/estrategia/</w:t>
              </w:r>
            </w:p>
            <w:p w14:paraId="771ED9DC" w14:textId="77777777" w:rsidR="001E273B" w:rsidRDefault="001E273B" w:rsidP="001E273B">
              <w:pPr>
                <w:pStyle w:val="Bibliografa"/>
                <w:rPr>
                  <w:noProof/>
                </w:rPr>
              </w:pPr>
              <w:r>
                <w:rPr>
                  <w:noProof/>
                </w:rPr>
                <w:t xml:space="preserve">Pérez, C., 2011. </w:t>
              </w:r>
              <w:r>
                <w:rPr>
                  <w:i/>
                  <w:iCs/>
                  <w:noProof/>
                </w:rPr>
                <w:t xml:space="preserve">La sabiduria secreta de Maquiavelo. </w:t>
              </w:r>
              <w:r>
                <w:rPr>
                  <w:noProof/>
                </w:rPr>
                <w:t>Madrid: Tus Buenos libros.</w:t>
              </w:r>
            </w:p>
            <w:p w14:paraId="7598CDCC" w14:textId="77777777" w:rsidR="001E273B" w:rsidRDefault="001E273B" w:rsidP="001E273B">
              <w:pPr>
                <w:pStyle w:val="Bibliografa"/>
                <w:rPr>
                  <w:noProof/>
                </w:rPr>
              </w:pPr>
              <w:r>
                <w:rPr>
                  <w:noProof/>
                </w:rPr>
                <w:t xml:space="preserve">Pérez, J. &amp; Merino, M., 2008. </w:t>
              </w:r>
              <w:r>
                <w:rPr>
                  <w:i/>
                  <w:iCs/>
                  <w:noProof/>
                </w:rPr>
                <w:t xml:space="preserve">definicion.de. </w:t>
              </w:r>
              <w:r>
                <w:rPr>
                  <w:noProof/>
                </w:rPr>
                <w:t xml:space="preserve">[En línea] </w:t>
              </w:r>
              <w:r>
                <w:rPr>
                  <w:noProof/>
                </w:rPr>
                <w:br/>
                <w:t xml:space="preserve">Available at: </w:t>
              </w:r>
              <w:r>
                <w:rPr>
                  <w:noProof/>
                  <w:u w:val="single"/>
                </w:rPr>
                <w:t>https://definicion.de/estrategia/</w:t>
              </w:r>
            </w:p>
            <w:p w14:paraId="021BF523" w14:textId="77777777" w:rsidR="001E273B" w:rsidRDefault="001E273B" w:rsidP="001E273B">
              <w:pPr>
                <w:pStyle w:val="Bibliografa"/>
                <w:rPr>
                  <w:noProof/>
                </w:rPr>
              </w:pPr>
              <w:r>
                <w:rPr>
                  <w:noProof/>
                </w:rPr>
                <w:t xml:space="preserve">Pita, J., 2014. [En línea] </w:t>
              </w:r>
              <w:r>
                <w:rPr>
                  <w:noProof/>
                </w:rPr>
                <w:br/>
                <w:t xml:space="preserve">Available at: </w:t>
              </w:r>
              <w:r>
                <w:rPr>
                  <w:noProof/>
                  <w:u w:val="single"/>
                </w:rPr>
                <w:t>http://ideasmeetcapital.com/how/</w:t>
              </w:r>
            </w:p>
            <w:p w14:paraId="0597F418" w14:textId="77777777" w:rsidR="001E273B" w:rsidRDefault="001E273B" w:rsidP="001E273B">
              <w:pPr>
                <w:pStyle w:val="Bibliografa"/>
                <w:rPr>
                  <w:noProof/>
                </w:rPr>
              </w:pPr>
              <w:r>
                <w:rPr>
                  <w:noProof/>
                </w:rPr>
                <w:t xml:space="preserve">Pojuán, G., 2011. La gestión de información y sus modelos representativos. Valoraciones. </w:t>
              </w:r>
              <w:r>
                <w:rPr>
                  <w:i/>
                  <w:iCs/>
                  <w:noProof/>
                </w:rPr>
                <w:t xml:space="preserve">Redalyc, </w:t>
              </w:r>
              <w:r>
                <w:rPr>
                  <w:noProof/>
                </w:rPr>
                <w:t>pp. 1-3.</w:t>
              </w:r>
            </w:p>
            <w:p w14:paraId="317BEEED" w14:textId="77777777" w:rsidR="001E273B" w:rsidRDefault="001E273B" w:rsidP="001E273B">
              <w:pPr>
                <w:pStyle w:val="Bibliografa"/>
                <w:rPr>
                  <w:noProof/>
                </w:rPr>
              </w:pPr>
              <w:r>
                <w:rPr>
                  <w:noProof/>
                </w:rPr>
                <w:t xml:space="preserve">Ponjuan, G., 2011. Modelo Ciclo de la Gestión de Información (según Butcher y Rowley, 1998).. </w:t>
              </w:r>
              <w:r>
                <w:rPr>
                  <w:i/>
                  <w:iCs/>
                  <w:noProof/>
                </w:rPr>
                <w:t>researchgate.</w:t>
              </w:r>
            </w:p>
            <w:p w14:paraId="7A89B906" w14:textId="77777777" w:rsidR="001E273B" w:rsidRPr="001657CA" w:rsidRDefault="001E273B" w:rsidP="001E273B">
              <w:pPr>
                <w:pStyle w:val="Bibliografa"/>
                <w:rPr>
                  <w:noProof/>
                  <w:lang w:val="en-US"/>
                </w:rPr>
              </w:pPr>
              <w:r>
                <w:rPr>
                  <w:noProof/>
                </w:rPr>
                <w:t xml:space="preserve">Porter, M., 2011. ¿que es la estrategia?. </w:t>
              </w:r>
              <w:r w:rsidRPr="001657CA">
                <w:rPr>
                  <w:i/>
                  <w:iCs/>
                  <w:noProof/>
                  <w:lang w:val="en-US"/>
                </w:rPr>
                <w:t xml:space="preserve">Hardvard Business Review, </w:t>
              </w:r>
              <w:r w:rsidRPr="001657CA">
                <w:rPr>
                  <w:noProof/>
                  <w:lang w:val="en-US"/>
                </w:rPr>
                <w:t>p. 10.</w:t>
              </w:r>
            </w:p>
            <w:p w14:paraId="108C2251" w14:textId="77777777" w:rsidR="001E273B" w:rsidRDefault="001E273B" w:rsidP="001E273B">
              <w:pPr>
                <w:pStyle w:val="Bibliografa"/>
                <w:rPr>
                  <w:noProof/>
                </w:rPr>
              </w:pPr>
              <w:r w:rsidRPr="001657CA">
                <w:rPr>
                  <w:noProof/>
                  <w:lang w:val="en-US"/>
                </w:rPr>
                <w:t xml:space="preserve">Prieto, A. &amp;. </w:t>
              </w:r>
              <w:r>
                <w:rPr>
                  <w:noProof/>
                </w:rPr>
                <w:t xml:space="preserve">M. M., 2004. Sistemas de informacion en las organizaciones. </w:t>
              </w:r>
              <w:r>
                <w:rPr>
                  <w:i/>
                  <w:iCs/>
                  <w:noProof/>
                </w:rPr>
                <w:t xml:space="preserve">Revista de Ciencias Sociales, </w:t>
              </w:r>
              <w:r>
                <w:rPr>
                  <w:noProof/>
                </w:rPr>
                <w:t>pp. 322-337.</w:t>
              </w:r>
            </w:p>
            <w:p w14:paraId="6B0D3459" w14:textId="77777777" w:rsidR="001E273B" w:rsidRDefault="001E273B" w:rsidP="001E273B">
              <w:pPr>
                <w:pStyle w:val="Bibliografa"/>
                <w:rPr>
                  <w:noProof/>
                </w:rPr>
              </w:pPr>
              <w:r>
                <w:rPr>
                  <w:noProof/>
                </w:rPr>
                <w:t xml:space="preserve">Prieto, A., 2004. Sistemas de información en las organizaciones: Una alternativa para mejorar la productividad gerencial en las pequeñas y medianas empresas. </w:t>
              </w:r>
              <w:r>
                <w:rPr>
                  <w:i/>
                  <w:iCs/>
                  <w:noProof/>
                </w:rPr>
                <w:t xml:space="preserve">Revista de Ciencias Sociales , </w:t>
              </w:r>
              <w:r>
                <w:rPr>
                  <w:noProof/>
                </w:rPr>
                <w:t>pp. 1-4.</w:t>
              </w:r>
            </w:p>
            <w:p w14:paraId="749E19A3" w14:textId="77777777" w:rsidR="001E273B" w:rsidRDefault="001E273B" w:rsidP="001E273B">
              <w:pPr>
                <w:pStyle w:val="Bibliografa"/>
                <w:rPr>
                  <w:noProof/>
                </w:rPr>
              </w:pPr>
              <w:r>
                <w:rPr>
                  <w:noProof/>
                </w:rPr>
                <w:t xml:space="preserve">Reyes, D. A., 2016. </w:t>
              </w:r>
              <w:r>
                <w:rPr>
                  <w:i/>
                  <w:iCs/>
                  <w:noProof/>
                </w:rPr>
                <w:t xml:space="preserve">Tecnologias de la Informacion y Comunicacion en las Organizaciones. </w:t>
              </w:r>
              <w:r>
                <w:rPr>
                  <w:noProof/>
                </w:rPr>
                <w:t>Distrito Federal: Publicaciones Empresariales UNAM.</w:t>
              </w:r>
            </w:p>
            <w:p w14:paraId="704A8436" w14:textId="77777777" w:rsidR="001E273B" w:rsidRDefault="001E273B" w:rsidP="001E273B">
              <w:pPr>
                <w:pStyle w:val="Bibliografa"/>
                <w:rPr>
                  <w:noProof/>
                </w:rPr>
              </w:pPr>
              <w:r>
                <w:rPr>
                  <w:noProof/>
                </w:rPr>
                <w:t xml:space="preserve">Rivera, H. &amp; Malaver, M., 2011. </w:t>
              </w:r>
              <w:r>
                <w:rPr>
                  <w:i/>
                  <w:iCs/>
                  <w:noProof/>
                </w:rPr>
                <w:t xml:space="preserve">¿Qué estudia la estrategia, </w:t>
              </w:r>
              <w:r>
                <w:rPr>
                  <w:noProof/>
                </w:rPr>
                <w:t>Bogota: Centro de Estudios Empresariales para la perdurabilidad.</w:t>
              </w:r>
            </w:p>
            <w:p w14:paraId="75BF1183" w14:textId="77777777" w:rsidR="001E273B" w:rsidRDefault="001E273B" w:rsidP="001E273B">
              <w:pPr>
                <w:pStyle w:val="Bibliografa"/>
                <w:rPr>
                  <w:noProof/>
                </w:rPr>
              </w:pPr>
              <w:r>
                <w:rPr>
                  <w:noProof/>
                </w:rPr>
                <w:t xml:space="preserve">Sampieri, R., Collado, C. &amp; Baptista, M., 2014. </w:t>
              </w:r>
              <w:r>
                <w:rPr>
                  <w:i/>
                  <w:iCs/>
                  <w:noProof/>
                </w:rPr>
                <w:t xml:space="preserve">Metodologia de la Investigación. </w:t>
              </w:r>
              <w:r>
                <w:rPr>
                  <w:noProof/>
                </w:rPr>
                <w:t>Sexta ed. s.l.:Mc Graw Hill.</w:t>
              </w:r>
            </w:p>
            <w:p w14:paraId="3E0FBF35" w14:textId="77777777" w:rsidR="001E273B" w:rsidRDefault="001E273B" w:rsidP="001E273B">
              <w:pPr>
                <w:pStyle w:val="Bibliografa"/>
                <w:rPr>
                  <w:noProof/>
                </w:rPr>
              </w:pPr>
              <w:r>
                <w:rPr>
                  <w:noProof/>
                </w:rPr>
                <w:lastRenderedPageBreak/>
                <w:t xml:space="preserve">Sánchez, E., 2007. LAS TIC DESDE UNA PERSPECTIVA SOCIAL. </w:t>
              </w:r>
              <w:r>
                <w:rPr>
                  <w:i/>
                  <w:iCs/>
                  <w:noProof/>
                </w:rPr>
                <w:t xml:space="preserve">Educare, </w:t>
              </w:r>
              <w:r>
                <w:rPr>
                  <w:noProof/>
                </w:rPr>
                <w:t>20 Noviembre, Volumen VII, p. 156.</w:t>
              </w:r>
            </w:p>
            <w:p w14:paraId="7D272E64" w14:textId="77777777" w:rsidR="001E273B" w:rsidRDefault="001E273B" w:rsidP="001E273B">
              <w:pPr>
                <w:pStyle w:val="Bibliografa"/>
                <w:rPr>
                  <w:noProof/>
                </w:rPr>
              </w:pPr>
              <w:r>
                <w:rPr>
                  <w:noProof/>
                </w:rPr>
                <w:t xml:space="preserve">sinnexus, 2007. [En línea] </w:t>
              </w:r>
              <w:r>
                <w:rPr>
                  <w:noProof/>
                </w:rPr>
                <w:br/>
                <w:t xml:space="preserve">Available at: </w:t>
              </w:r>
              <w:r>
                <w:rPr>
                  <w:noProof/>
                  <w:u w:val="single"/>
                </w:rPr>
                <w:t>www.sinnexus.com/business_intelligence/piramide_negocio.aspx</w:t>
              </w:r>
            </w:p>
            <w:p w14:paraId="632B9FDF" w14:textId="77777777" w:rsidR="001E273B" w:rsidRDefault="001E273B" w:rsidP="001E273B">
              <w:pPr>
                <w:pStyle w:val="Bibliografa"/>
                <w:rPr>
                  <w:noProof/>
                </w:rPr>
              </w:pPr>
              <w:r>
                <w:rPr>
                  <w:noProof/>
                </w:rPr>
                <w:t xml:space="preserve">sistemasdeinformacionfer, 2016. [En línea] </w:t>
              </w:r>
              <w:r>
                <w:rPr>
                  <w:noProof/>
                </w:rPr>
                <w:br/>
                <w:t xml:space="preserve">Available at: </w:t>
              </w:r>
              <w:r>
                <w:rPr>
                  <w:noProof/>
                  <w:u w:val="single"/>
                </w:rPr>
                <w:t xml:space="preserve">sistemasdeinformacionfer.blogspot.com </w:t>
              </w:r>
            </w:p>
            <w:p w14:paraId="1BA11D6F" w14:textId="77777777" w:rsidR="001E273B" w:rsidRDefault="001E273B" w:rsidP="001E273B">
              <w:pPr>
                <w:pStyle w:val="Bibliografa"/>
                <w:rPr>
                  <w:noProof/>
                </w:rPr>
              </w:pPr>
              <w:r>
                <w:rPr>
                  <w:noProof/>
                </w:rPr>
                <w:t xml:space="preserve">Solana, D. J., 2014. El sistema de información de una organización. Necesidad de implicación de la dirección. </w:t>
              </w:r>
              <w:r>
                <w:rPr>
                  <w:i/>
                  <w:iCs/>
                  <w:noProof/>
                </w:rPr>
                <w:t xml:space="preserve">Anuario Jurídico y Económico Escurialense, </w:t>
              </w:r>
              <w:r>
                <w:rPr>
                  <w:noProof/>
                </w:rPr>
                <w:t>p. 3.</w:t>
              </w:r>
            </w:p>
            <w:p w14:paraId="0EF2E2A0" w14:textId="77777777" w:rsidR="001E273B" w:rsidRDefault="001E273B" w:rsidP="001E273B">
              <w:pPr>
                <w:pStyle w:val="Bibliografa"/>
                <w:rPr>
                  <w:noProof/>
                </w:rPr>
              </w:pPr>
              <w:r w:rsidRPr="001657CA">
                <w:rPr>
                  <w:noProof/>
                  <w:lang w:val="en-US"/>
                </w:rPr>
                <w:t xml:space="preserve">Toffler, A. &amp; Toffler, H., 1993. </w:t>
              </w:r>
              <w:r w:rsidRPr="001657CA">
                <w:rPr>
                  <w:i/>
                  <w:iCs/>
                  <w:noProof/>
                  <w:lang w:val="en-US"/>
                </w:rPr>
                <w:t xml:space="preserve">War and Anti-War: Survival at the Dawn of the 21st Century. </w:t>
              </w:r>
              <w:r>
                <w:rPr>
                  <w:noProof/>
                </w:rPr>
                <w:t>Londres: s.n.</w:t>
              </w:r>
            </w:p>
            <w:p w14:paraId="16ECC98D" w14:textId="77777777" w:rsidR="001E273B" w:rsidRDefault="001E273B" w:rsidP="001E273B">
              <w:pPr>
                <w:pStyle w:val="Bibliografa"/>
                <w:rPr>
                  <w:noProof/>
                </w:rPr>
              </w:pPr>
              <w:r>
                <w:rPr>
                  <w:noProof/>
                </w:rPr>
                <w:t xml:space="preserve">Tzu, S., 2500 AC.. </w:t>
              </w:r>
              <w:r>
                <w:rPr>
                  <w:i/>
                  <w:iCs/>
                  <w:noProof/>
                </w:rPr>
                <w:t xml:space="preserve">El arte de la Guerra. </w:t>
              </w:r>
              <w:r>
                <w:rPr>
                  <w:noProof/>
                </w:rPr>
                <w:t>s.l.:s.n.</w:t>
              </w:r>
            </w:p>
            <w:p w14:paraId="14FCED42" w14:textId="77777777" w:rsidR="001E273B" w:rsidRDefault="001E273B" w:rsidP="001E273B">
              <w:pPr>
                <w:pStyle w:val="Bibliografa"/>
                <w:rPr>
                  <w:noProof/>
                </w:rPr>
              </w:pPr>
              <w:r>
                <w:rPr>
                  <w:noProof/>
                </w:rPr>
                <w:t xml:space="preserve">UPC, 2019. </w:t>
              </w:r>
              <w:r>
                <w:rPr>
                  <w:i/>
                  <w:iCs/>
                  <w:noProof/>
                </w:rPr>
                <w:t xml:space="preserve">www.fib.upc.edu. </w:t>
              </w:r>
              <w:r>
                <w:rPr>
                  <w:noProof/>
                </w:rPr>
                <w:t xml:space="preserve">[En línea] </w:t>
              </w:r>
              <w:r>
                <w:rPr>
                  <w:noProof/>
                </w:rPr>
                <w:br/>
                <w:t xml:space="preserve">Available at: </w:t>
              </w:r>
              <w:r>
                <w:rPr>
                  <w:noProof/>
                  <w:u w:val="single"/>
                </w:rPr>
                <w:t>https://www.fib.upc.edu/es/estudios/grados/grado-en-ingenieria-informatica/plan-de-estudios/especialidades/sistemas-de-informacion</w:t>
              </w:r>
            </w:p>
            <w:p w14:paraId="4626B7F2" w14:textId="77777777" w:rsidR="001E273B" w:rsidRDefault="001E273B" w:rsidP="001E273B">
              <w:pPr>
                <w:pStyle w:val="Bibliografa"/>
                <w:rPr>
                  <w:noProof/>
                </w:rPr>
              </w:pPr>
              <w:r>
                <w:rPr>
                  <w:noProof/>
                </w:rPr>
                <w:t xml:space="preserve">Vasconcellos, J., 2005. </w:t>
              </w:r>
              <w:r>
                <w:rPr>
                  <w:i/>
                  <w:iCs/>
                  <w:noProof/>
                </w:rPr>
                <w:t xml:space="preserve">Los Señores de la Guerra. </w:t>
              </w:r>
              <w:r>
                <w:rPr>
                  <w:noProof/>
                </w:rPr>
                <w:t>Madrid: Diaz de Santos.</w:t>
              </w:r>
            </w:p>
            <w:p w14:paraId="198C80D8" w14:textId="3CA1164A" w:rsidR="00B1734E" w:rsidRDefault="00B1734E" w:rsidP="001E273B">
              <w:r>
                <w:rPr>
                  <w:b/>
                  <w:bCs/>
                </w:rPr>
                <w:fldChar w:fldCharType="end"/>
              </w:r>
            </w:p>
          </w:sdtContent>
        </w:sdt>
      </w:sdtContent>
    </w:sdt>
    <w:p w14:paraId="5E8D3006" w14:textId="77777777" w:rsidR="00B1734E" w:rsidRDefault="00B1734E" w:rsidP="00C82168">
      <w:pPr>
        <w:spacing w:line="480" w:lineRule="auto"/>
        <w:ind w:firstLine="709"/>
        <w:rPr>
          <w:rFonts w:ascii="Times New Roman" w:hAnsi="Times New Roman" w:cs="Times New Roman"/>
          <w:sz w:val="24"/>
          <w:lang w:val="es-HN"/>
        </w:rPr>
      </w:pPr>
    </w:p>
    <w:p w14:paraId="4335DD38" w14:textId="77777777" w:rsidR="00B1734E" w:rsidRDefault="00B1734E" w:rsidP="00C82168">
      <w:pPr>
        <w:spacing w:line="480" w:lineRule="auto"/>
        <w:ind w:firstLine="709"/>
        <w:rPr>
          <w:rFonts w:ascii="Times New Roman" w:hAnsi="Times New Roman" w:cs="Times New Roman"/>
          <w:sz w:val="24"/>
          <w:lang w:val="es-HN"/>
        </w:rPr>
      </w:pPr>
    </w:p>
    <w:p w14:paraId="228372F8" w14:textId="6978327D" w:rsidR="007F2FA1" w:rsidRDefault="007F2FA1" w:rsidP="00C82168">
      <w:pPr>
        <w:spacing w:line="480" w:lineRule="auto"/>
        <w:ind w:firstLine="709"/>
        <w:rPr>
          <w:rFonts w:ascii="Times New Roman" w:hAnsi="Times New Roman" w:cs="Times New Roman"/>
          <w:sz w:val="24"/>
          <w:lang w:val="es-HN"/>
        </w:rPr>
      </w:pPr>
      <w:r>
        <w:rPr>
          <w:rFonts w:ascii="Times New Roman" w:hAnsi="Times New Roman" w:cs="Times New Roman"/>
          <w:sz w:val="24"/>
          <w:lang w:val="es-HN"/>
        </w:rPr>
        <w:t>A continuación, se detallan las referencias bibliográficas que dan sustento a la investigación, bajo las normas APA 6ta edición.</w:t>
      </w:r>
    </w:p>
    <w:p w14:paraId="27DE4EFD" w14:textId="77777777" w:rsidR="00076211" w:rsidRDefault="00076211" w:rsidP="006F5822">
      <w:pPr>
        <w:spacing w:line="480" w:lineRule="auto"/>
        <w:rPr>
          <w:rFonts w:ascii="Times New Roman" w:hAnsi="Times New Roman" w:cs="Times New Roman"/>
          <w:sz w:val="24"/>
          <w:lang w:val="es-HN"/>
        </w:rPr>
      </w:pPr>
    </w:p>
    <w:p w14:paraId="168910E9" w14:textId="77777777" w:rsidR="00076211" w:rsidRDefault="00076211" w:rsidP="006F5822">
      <w:pPr>
        <w:spacing w:line="480" w:lineRule="auto"/>
        <w:rPr>
          <w:rFonts w:ascii="Times New Roman" w:hAnsi="Times New Roman" w:cs="Times New Roman"/>
          <w:sz w:val="24"/>
          <w:lang w:val="es-HN"/>
        </w:rPr>
      </w:pPr>
    </w:p>
    <w:p w14:paraId="112786B1" w14:textId="77777777" w:rsidR="007169AE" w:rsidRDefault="007169AE" w:rsidP="006F5822">
      <w:pPr>
        <w:pStyle w:val="Ttulo1"/>
        <w:numPr>
          <w:ilvl w:val="0"/>
          <w:numId w:val="10"/>
        </w:numPr>
        <w:spacing w:line="480" w:lineRule="auto"/>
      </w:pPr>
      <w:bookmarkStart w:id="306" w:name="_Toc517026142"/>
      <w:r>
        <w:t>ANEXOS</w:t>
      </w:r>
      <w:bookmarkEnd w:id="306"/>
    </w:p>
    <w:p w14:paraId="3466E395" w14:textId="77777777" w:rsidR="007169AE" w:rsidRDefault="007169AE" w:rsidP="00C82168"/>
    <w:p w14:paraId="6A359634" w14:textId="77777777" w:rsidR="007169AE" w:rsidRDefault="007169AE" w:rsidP="006F5822">
      <w:pPr>
        <w:pStyle w:val="Ttulo1"/>
        <w:numPr>
          <w:ilvl w:val="1"/>
          <w:numId w:val="10"/>
        </w:numPr>
        <w:spacing w:line="480" w:lineRule="auto"/>
      </w:pPr>
      <w:bookmarkStart w:id="307" w:name="_Toc517026143"/>
      <w:r>
        <w:lastRenderedPageBreak/>
        <w:t>Propuesta</w:t>
      </w:r>
      <w:bookmarkEnd w:id="307"/>
    </w:p>
    <w:p w14:paraId="24D0493F" w14:textId="77777777" w:rsidR="007169AE" w:rsidRDefault="007169AE" w:rsidP="006F5822">
      <w:pPr>
        <w:pStyle w:val="Ttulo1"/>
        <w:numPr>
          <w:ilvl w:val="1"/>
          <w:numId w:val="10"/>
        </w:numPr>
        <w:spacing w:line="480" w:lineRule="auto"/>
      </w:pPr>
      <w:bookmarkStart w:id="308" w:name="_Toc517026144"/>
      <w:r>
        <w:t>Instrumentos</w:t>
      </w:r>
      <w:bookmarkEnd w:id="308"/>
    </w:p>
    <w:p w14:paraId="6596AF21" w14:textId="77777777" w:rsidR="007169AE" w:rsidRDefault="007169AE" w:rsidP="006F5822">
      <w:pPr>
        <w:pStyle w:val="Ttulo1"/>
        <w:numPr>
          <w:ilvl w:val="1"/>
          <w:numId w:val="10"/>
        </w:numPr>
        <w:spacing w:line="480" w:lineRule="auto"/>
      </w:pPr>
      <w:bookmarkStart w:id="309" w:name="_Toc517026145"/>
      <w:r>
        <w:t>Otras estadísticas</w:t>
      </w:r>
      <w:bookmarkEnd w:id="309"/>
      <w:r>
        <w:t xml:space="preserve"> </w:t>
      </w:r>
    </w:p>
    <w:p w14:paraId="60C97C7F" w14:textId="77777777" w:rsidR="007169AE" w:rsidRPr="009B5DFA" w:rsidRDefault="007169AE" w:rsidP="006F5822">
      <w:pPr>
        <w:pStyle w:val="Ttulo1"/>
        <w:numPr>
          <w:ilvl w:val="1"/>
          <w:numId w:val="10"/>
        </w:numPr>
        <w:spacing w:line="480" w:lineRule="auto"/>
      </w:pPr>
      <w:bookmarkStart w:id="310" w:name="_Toc517026146"/>
      <w:r>
        <w:t>Respaldos gráficos</w:t>
      </w:r>
      <w:bookmarkEnd w:id="310"/>
      <w:r w:rsidRPr="009B5DFA">
        <w:t xml:space="preserve"> </w:t>
      </w:r>
    </w:p>
    <w:p w14:paraId="2CBA097A" w14:textId="77777777" w:rsidR="007169AE" w:rsidRDefault="007169AE" w:rsidP="006F5822">
      <w:pPr>
        <w:spacing w:line="480" w:lineRule="auto"/>
        <w:rPr>
          <w:rFonts w:ascii="Times New Roman" w:hAnsi="Times New Roman" w:cs="Times New Roman"/>
          <w:sz w:val="24"/>
          <w:lang w:val="es-HN"/>
        </w:rPr>
      </w:pPr>
    </w:p>
    <w:p w14:paraId="780A5207" w14:textId="77777777" w:rsidR="007169AE" w:rsidRDefault="007169AE" w:rsidP="006F5822">
      <w:pPr>
        <w:spacing w:line="480" w:lineRule="auto"/>
        <w:rPr>
          <w:rFonts w:ascii="Times New Roman" w:hAnsi="Times New Roman" w:cs="Times New Roman"/>
          <w:sz w:val="24"/>
          <w:lang w:val="es-HN"/>
        </w:rPr>
      </w:pPr>
    </w:p>
    <w:p w14:paraId="3EF9C609" w14:textId="77777777" w:rsidR="007169AE" w:rsidRDefault="007169AE" w:rsidP="006F5822">
      <w:pPr>
        <w:spacing w:line="480" w:lineRule="auto"/>
        <w:rPr>
          <w:rFonts w:ascii="Times New Roman" w:hAnsi="Times New Roman" w:cs="Times New Roman"/>
          <w:sz w:val="24"/>
          <w:lang w:val="es-HN"/>
        </w:rPr>
      </w:pPr>
    </w:p>
    <w:p w14:paraId="0F2F2BE7" w14:textId="77777777" w:rsidR="00076211" w:rsidRDefault="00076211" w:rsidP="006F5822">
      <w:pPr>
        <w:spacing w:line="480" w:lineRule="auto"/>
        <w:rPr>
          <w:rFonts w:ascii="Times New Roman" w:hAnsi="Times New Roman" w:cs="Times New Roman"/>
          <w:sz w:val="24"/>
          <w:lang w:val="es-HN"/>
        </w:rPr>
      </w:pPr>
    </w:p>
    <w:p w14:paraId="1FB3EE39" w14:textId="77777777" w:rsidR="00076211" w:rsidRDefault="00076211" w:rsidP="006F5822">
      <w:pPr>
        <w:spacing w:line="480" w:lineRule="auto"/>
        <w:rPr>
          <w:rFonts w:ascii="Times New Roman" w:hAnsi="Times New Roman" w:cs="Times New Roman"/>
          <w:sz w:val="24"/>
          <w:lang w:val="es-HN"/>
        </w:rPr>
      </w:pPr>
    </w:p>
    <w:p w14:paraId="54C6C81D" w14:textId="77777777" w:rsidR="00076211" w:rsidRDefault="00076211" w:rsidP="006F5822">
      <w:pPr>
        <w:spacing w:line="480" w:lineRule="auto"/>
        <w:rPr>
          <w:rFonts w:ascii="Times New Roman" w:hAnsi="Times New Roman" w:cs="Times New Roman"/>
          <w:sz w:val="24"/>
          <w:lang w:val="es-HN"/>
        </w:rPr>
      </w:pPr>
    </w:p>
    <w:p w14:paraId="68F7DE58" w14:textId="77777777" w:rsidR="00076211" w:rsidRDefault="00076211" w:rsidP="006F5822">
      <w:pPr>
        <w:spacing w:line="480" w:lineRule="auto"/>
        <w:rPr>
          <w:rFonts w:ascii="Times New Roman" w:hAnsi="Times New Roman" w:cs="Times New Roman"/>
          <w:sz w:val="24"/>
          <w:lang w:val="es-HN"/>
        </w:rPr>
      </w:pPr>
    </w:p>
    <w:p w14:paraId="0819BFB2" w14:textId="77777777" w:rsidR="00E5178B" w:rsidRDefault="00E5178B" w:rsidP="006F5822">
      <w:pPr>
        <w:spacing w:line="480" w:lineRule="auto"/>
        <w:rPr>
          <w:rFonts w:ascii="Times New Roman" w:hAnsi="Times New Roman" w:cs="Times New Roman"/>
          <w:b/>
          <w:sz w:val="24"/>
          <w:lang w:val="es-HN"/>
        </w:rPr>
      </w:pPr>
      <w:r w:rsidRPr="00E5178B">
        <w:rPr>
          <w:rFonts w:ascii="Times New Roman" w:hAnsi="Times New Roman" w:cs="Times New Roman"/>
          <w:b/>
          <w:sz w:val="24"/>
          <w:lang w:val="es-HN"/>
        </w:rPr>
        <w:t xml:space="preserve">ANEXOS </w:t>
      </w:r>
    </w:p>
    <w:p w14:paraId="5EDBCE74" w14:textId="77777777" w:rsidR="00E5178B" w:rsidRDefault="00E5178B" w:rsidP="006F5822">
      <w:pPr>
        <w:spacing w:line="480" w:lineRule="auto"/>
        <w:rPr>
          <w:rFonts w:ascii="Times New Roman" w:hAnsi="Times New Roman" w:cs="Times New Roman"/>
          <w:b/>
          <w:sz w:val="24"/>
          <w:lang w:val="es-HN"/>
        </w:rPr>
      </w:pPr>
      <w:r>
        <w:rPr>
          <w:rFonts w:ascii="Times New Roman" w:hAnsi="Times New Roman" w:cs="Times New Roman"/>
          <w:b/>
          <w:sz w:val="24"/>
          <w:lang w:val="es-HN"/>
        </w:rPr>
        <w:t>Anexo 1. XXXXXXXXX</w:t>
      </w:r>
    </w:p>
    <w:p w14:paraId="318C1A39" w14:textId="77777777" w:rsidR="00E5178B" w:rsidRDefault="00E5178B" w:rsidP="006F5822">
      <w:pPr>
        <w:spacing w:line="480" w:lineRule="auto"/>
        <w:rPr>
          <w:rFonts w:ascii="Times New Roman" w:hAnsi="Times New Roman" w:cs="Times New Roman"/>
          <w:b/>
          <w:sz w:val="24"/>
          <w:lang w:val="es-HN"/>
        </w:rPr>
      </w:pPr>
    </w:p>
    <w:p w14:paraId="66D6CDA1" w14:textId="77777777" w:rsidR="00E5178B" w:rsidRDefault="00E5178B" w:rsidP="006F5822">
      <w:pPr>
        <w:spacing w:line="480" w:lineRule="auto"/>
        <w:rPr>
          <w:rFonts w:ascii="Times New Roman" w:hAnsi="Times New Roman" w:cs="Times New Roman"/>
          <w:b/>
          <w:sz w:val="24"/>
          <w:lang w:val="es-HN"/>
        </w:rPr>
      </w:pPr>
    </w:p>
    <w:p w14:paraId="599B79EB" w14:textId="77777777" w:rsidR="00E5178B" w:rsidRDefault="00E5178B" w:rsidP="006F5822">
      <w:pPr>
        <w:spacing w:line="480" w:lineRule="auto"/>
        <w:rPr>
          <w:rFonts w:ascii="Times New Roman" w:hAnsi="Times New Roman" w:cs="Times New Roman"/>
          <w:b/>
          <w:sz w:val="24"/>
          <w:lang w:val="es-HN"/>
        </w:rPr>
      </w:pPr>
    </w:p>
    <w:p w14:paraId="3CA123CF" w14:textId="77777777" w:rsidR="00E5178B" w:rsidRDefault="00E5178B" w:rsidP="006F5822">
      <w:pPr>
        <w:spacing w:line="480" w:lineRule="auto"/>
        <w:rPr>
          <w:rFonts w:ascii="Times New Roman" w:hAnsi="Times New Roman" w:cs="Times New Roman"/>
          <w:b/>
          <w:sz w:val="24"/>
          <w:lang w:val="es-HN"/>
        </w:rPr>
      </w:pPr>
    </w:p>
    <w:p w14:paraId="0CE78435" w14:textId="77777777" w:rsidR="00E5178B" w:rsidRPr="00E5178B" w:rsidRDefault="00E5178B" w:rsidP="006F5822">
      <w:pPr>
        <w:spacing w:line="480" w:lineRule="auto"/>
        <w:rPr>
          <w:rFonts w:ascii="Times New Roman" w:hAnsi="Times New Roman" w:cs="Times New Roman"/>
          <w:b/>
          <w:sz w:val="24"/>
          <w:lang w:val="es-HN"/>
        </w:rPr>
      </w:pPr>
      <w:r>
        <w:rPr>
          <w:rFonts w:ascii="Times New Roman" w:hAnsi="Times New Roman" w:cs="Times New Roman"/>
          <w:b/>
          <w:sz w:val="24"/>
          <w:lang w:val="es-HN"/>
        </w:rPr>
        <w:t>Anexo 2. XXXXXXXXX</w:t>
      </w:r>
    </w:p>
    <w:sectPr w:rsidR="00E5178B" w:rsidRPr="00E5178B" w:rsidSect="00E37317">
      <w:pgSz w:w="11906" w:h="16838"/>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A9773B" w14:textId="77777777" w:rsidR="00A81C05" w:rsidRDefault="00A81C05" w:rsidP="00E75E9D">
      <w:pPr>
        <w:spacing w:after="0" w:line="240" w:lineRule="auto"/>
      </w:pPr>
      <w:r>
        <w:separator/>
      </w:r>
    </w:p>
  </w:endnote>
  <w:endnote w:type="continuationSeparator" w:id="0">
    <w:p w14:paraId="4052D224" w14:textId="77777777" w:rsidR="00A81C05" w:rsidRDefault="00A81C05" w:rsidP="00E7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0B1C56" w14:textId="77777777" w:rsidR="00510526" w:rsidRPr="000727CD" w:rsidRDefault="00510526">
    <w:pPr>
      <w:pStyle w:val="Piedepgina"/>
      <w:jc w:val="right"/>
      <w:rPr>
        <w:rFonts w:ascii="Times New Roman" w:hAnsi="Times New Roman" w:cs="Times New Roman"/>
      </w:rPr>
    </w:pPr>
  </w:p>
  <w:p w14:paraId="504ABFF2" w14:textId="77777777" w:rsidR="00510526" w:rsidRDefault="00510526">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73CF9" w14:textId="77777777" w:rsidR="00A81C05" w:rsidRDefault="00A81C05" w:rsidP="00E75E9D">
      <w:pPr>
        <w:spacing w:after="0" w:line="240" w:lineRule="auto"/>
      </w:pPr>
      <w:r>
        <w:separator/>
      </w:r>
    </w:p>
  </w:footnote>
  <w:footnote w:type="continuationSeparator" w:id="0">
    <w:p w14:paraId="1140F5BE" w14:textId="77777777" w:rsidR="00A81C05" w:rsidRDefault="00A81C05" w:rsidP="00E75E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373077546"/>
      <w:docPartObj>
        <w:docPartGallery w:val="Page Numbers (Top of Page)"/>
        <w:docPartUnique/>
      </w:docPartObj>
    </w:sdtPr>
    <w:sdtContent>
      <w:p w14:paraId="0CAC874A" w14:textId="36CBAB14" w:rsidR="00510526" w:rsidRPr="006F5822" w:rsidRDefault="00510526">
        <w:pPr>
          <w:pStyle w:val="Encabezado"/>
          <w:jc w:val="right"/>
          <w:rPr>
            <w:rFonts w:ascii="Times New Roman" w:hAnsi="Times New Roman" w:cs="Times New Roman"/>
          </w:rPr>
        </w:pPr>
        <w:r w:rsidRPr="006F5822">
          <w:rPr>
            <w:rFonts w:ascii="Times New Roman" w:hAnsi="Times New Roman" w:cs="Times New Roman"/>
          </w:rPr>
          <w:fldChar w:fldCharType="begin"/>
        </w:r>
        <w:r w:rsidRPr="006F5822">
          <w:rPr>
            <w:rFonts w:ascii="Times New Roman" w:hAnsi="Times New Roman" w:cs="Times New Roman"/>
          </w:rPr>
          <w:instrText>PAGE   \* MERGEFORMAT</w:instrText>
        </w:r>
        <w:r w:rsidRPr="006F5822">
          <w:rPr>
            <w:rFonts w:ascii="Times New Roman" w:hAnsi="Times New Roman" w:cs="Times New Roman"/>
          </w:rPr>
          <w:fldChar w:fldCharType="separate"/>
        </w:r>
        <w:r w:rsidR="00256DD0">
          <w:rPr>
            <w:rFonts w:ascii="Times New Roman" w:hAnsi="Times New Roman" w:cs="Times New Roman"/>
            <w:noProof/>
          </w:rPr>
          <w:t>5</w:t>
        </w:r>
        <w:r w:rsidRPr="006F5822">
          <w:rPr>
            <w:rFonts w:ascii="Times New Roman" w:hAnsi="Times New Roman" w:cs="Times New Roman"/>
          </w:rPr>
          <w:fldChar w:fldCharType="end"/>
        </w:r>
      </w:p>
    </w:sdtContent>
  </w:sdt>
  <w:p w14:paraId="51CEDECC" w14:textId="77777777" w:rsidR="00510526" w:rsidRDefault="00510526">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617A3"/>
    <w:multiLevelType w:val="hybridMultilevel"/>
    <w:tmpl w:val="0DF0F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005BC3"/>
    <w:multiLevelType w:val="hybridMultilevel"/>
    <w:tmpl w:val="E39EB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D51A1"/>
    <w:multiLevelType w:val="multilevel"/>
    <w:tmpl w:val="B09E2968"/>
    <w:lvl w:ilvl="0">
      <w:start w:val="1"/>
      <w:numFmt w:val="decimal"/>
      <w:lvlText w:val="%1."/>
      <w:lvlJc w:val="left"/>
      <w:pPr>
        <w:ind w:left="720" w:hanging="360"/>
      </w:pPr>
      <w:rPr>
        <w:rFonts w:hint="default"/>
      </w:rPr>
    </w:lvl>
    <w:lvl w:ilvl="1">
      <w:start w:val="6"/>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9A3383"/>
    <w:multiLevelType w:val="hybridMultilevel"/>
    <w:tmpl w:val="9AD20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971DF"/>
    <w:multiLevelType w:val="hybridMultilevel"/>
    <w:tmpl w:val="75DE4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480C4E"/>
    <w:multiLevelType w:val="multilevel"/>
    <w:tmpl w:val="C2F001B8"/>
    <w:lvl w:ilvl="0">
      <w:start w:val="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FC22BCA"/>
    <w:multiLevelType w:val="multilevel"/>
    <w:tmpl w:val="5EE27F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421A67"/>
    <w:multiLevelType w:val="hybridMultilevel"/>
    <w:tmpl w:val="4B486C30"/>
    <w:lvl w:ilvl="0" w:tplc="1DB4EC78">
      <w:start w:val="1"/>
      <w:numFmt w:val="upperRoman"/>
      <w:lvlText w:val="%1."/>
      <w:lvlJc w:val="left"/>
      <w:pPr>
        <w:ind w:left="1080" w:hanging="720"/>
      </w:pPr>
      <w:rPr>
        <w:rFonts w:hint="default"/>
      </w:rPr>
    </w:lvl>
    <w:lvl w:ilvl="1" w:tplc="480A0019">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 w15:restartNumberingAfterBreak="0">
    <w:nsid w:val="17B83246"/>
    <w:multiLevelType w:val="hybridMultilevel"/>
    <w:tmpl w:val="D0D069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9BA1A07"/>
    <w:multiLevelType w:val="hybridMultilevel"/>
    <w:tmpl w:val="9AB23A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B3C7541"/>
    <w:multiLevelType w:val="hybridMultilevel"/>
    <w:tmpl w:val="0A86F1DA"/>
    <w:lvl w:ilvl="0" w:tplc="0C0A000F">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2817814"/>
    <w:multiLevelType w:val="hybridMultilevel"/>
    <w:tmpl w:val="61B4B270"/>
    <w:lvl w:ilvl="0" w:tplc="0C0A000F">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C76192"/>
    <w:multiLevelType w:val="multilevel"/>
    <w:tmpl w:val="EEC80146"/>
    <w:lvl w:ilvl="0">
      <w:start w:val="7"/>
      <w:numFmt w:val="decimal"/>
      <w:lvlText w:val="%1."/>
      <w:lvlJc w:val="left"/>
      <w:pPr>
        <w:ind w:left="720" w:hanging="360"/>
      </w:pPr>
      <w:rPr>
        <w:rFonts w:hint="default"/>
      </w:rPr>
    </w:lvl>
    <w:lvl w:ilvl="1">
      <w:start w:val="3"/>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9475340"/>
    <w:multiLevelType w:val="hybridMultilevel"/>
    <w:tmpl w:val="2F1EF8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AEB444E"/>
    <w:multiLevelType w:val="hybridMultilevel"/>
    <w:tmpl w:val="6CD80160"/>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5" w15:restartNumberingAfterBreak="0">
    <w:nsid w:val="30E62864"/>
    <w:multiLevelType w:val="hybridMultilevel"/>
    <w:tmpl w:val="D0ACD08C"/>
    <w:lvl w:ilvl="0" w:tplc="3B382A62">
      <w:start w:val="1"/>
      <w:numFmt w:val="decimal"/>
      <w:lvlText w:val="%1."/>
      <w:lvlJc w:val="left"/>
      <w:pPr>
        <w:ind w:left="423" w:hanging="360"/>
      </w:pPr>
      <w:rPr>
        <w:b/>
      </w:rPr>
    </w:lvl>
    <w:lvl w:ilvl="1" w:tplc="0C0A0019">
      <w:start w:val="1"/>
      <w:numFmt w:val="lowerLetter"/>
      <w:lvlText w:val="%2."/>
      <w:lvlJc w:val="left"/>
      <w:pPr>
        <w:ind w:left="1143" w:hanging="360"/>
      </w:pPr>
    </w:lvl>
    <w:lvl w:ilvl="2" w:tplc="0C0A001B">
      <w:start w:val="1"/>
      <w:numFmt w:val="lowerRoman"/>
      <w:lvlText w:val="%3."/>
      <w:lvlJc w:val="right"/>
      <w:pPr>
        <w:ind w:left="1863" w:hanging="180"/>
      </w:pPr>
    </w:lvl>
    <w:lvl w:ilvl="3" w:tplc="0C0A000F">
      <w:start w:val="1"/>
      <w:numFmt w:val="decimal"/>
      <w:lvlText w:val="%4."/>
      <w:lvlJc w:val="left"/>
      <w:pPr>
        <w:ind w:left="2583" w:hanging="360"/>
      </w:pPr>
    </w:lvl>
    <w:lvl w:ilvl="4" w:tplc="0C0A0019">
      <w:start w:val="1"/>
      <w:numFmt w:val="lowerLetter"/>
      <w:lvlText w:val="%5."/>
      <w:lvlJc w:val="left"/>
      <w:pPr>
        <w:ind w:left="3303" w:hanging="360"/>
      </w:pPr>
    </w:lvl>
    <w:lvl w:ilvl="5" w:tplc="0C0A001B">
      <w:start w:val="1"/>
      <w:numFmt w:val="lowerRoman"/>
      <w:lvlText w:val="%6."/>
      <w:lvlJc w:val="right"/>
      <w:pPr>
        <w:ind w:left="4023" w:hanging="180"/>
      </w:pPr>
    </w:lvl>
    <w:lvl w:ilvl="6" w:tplc="0C0A000F">
      <w:start w:val="1"/>
      <w:numFmt w:val="decimal"/>
      <w:lvlText w:val="%7."/>
      <w:lvlJc w:val="left"/>
      <w:pPr>
        <w:ind w:left="4743" w:hanging="360"/>
      </w:pPr>
    </w:lvl>
    <w:lvl w:ilvl="7" w:tplc="0C0A0019">
      <w:start w:val="1"/>
      <w:numFmt w:val="lowerLetter"/>
      <w:lvlText w:val="%8."/>
      <w:lvlJc w:val="left"/>
      <w:pPr>
        <w:ind w:left="5463" w:hanging="360"/>
      </w:pPr>
    </w:lvl>
    <w:lvl w:ilvl="8" w:tplc="0C0A001B">
      <w:start w:val="1"/>
      <w:numFmt w:val="lowerRoman"/>
      <w:lvlText w:val="%9."/>
      <w:lvlJc w:val="right"/>
      <w:pPr>
        <w:ind w:left="6183" w:hanging="180"/>
      </w:pPr>
    </w:lvl>
  </w:abstractNum>
  <w:abstractNum w:abstractNumId="16" w15:restartNumberingAfterBreak="0">
    <w:nsid w:val="31FD7F21"/>
    <w:multiLevelType w:val="hybridMultilevel"/>
    <w:tmpl w:val="BD62E5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F3DEB"/>
    <w:multiLevelType w:val="hybridMultilevel"/>
    <w:tmpl w:val="3828C1D8"/>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8" w15:restartNumberingAfterBreak="0">
    <w:nsid w:val="34846B21"/>
    <w:multiLevelType w:val="hybridMultilevel"/>
    <w:tmpl w:val="2556E046"/>
    <w:lvl w:ilvl="0" w:tplc="4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3833B2"/>
    <w:multiLevelType w:val="multilevel"/>
    <w:tmpl w:val="F4F6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55319D"/>
    <w:multiLevelType w:val="hybridMultilevel"/>
    <w:tmpl w:val="CF6C0610"/>
    <w:lvl w:ilvl="0" w:tplc="ECBEC44C">
      <w:start w:val="1"/>
      <w:numFmt w:val="decimal"/>
      <w:lvlText w:val="%1."/>
      <w:lvlJc w:val="left"/>
      <w:pPr>
        <w:ind w:left="423" w:hanging="360"/>
      </w:pPr>
      <w:rPr>
        <w:b/>
        <w:i w:val="0"/>
      </w:rPr>
    </w:lvl>
    <w:lvl w:ilvl="1" w:tplc="0C0A0019">
      <w:start w:val="1"/>
      <w:numFmt w:val="lowerLetter"/>
      <w:lvlText w:val="%2."/>
      <w:lvlJc w:val="left"/>
      <w:pPr>
        <w:ind w:left="1143" w:hanging="360"/>
      </w:pPr>
    </w:lvl>
    <w:lvl w:ilvl="2" w:tplc="0C0A001B">
      <w:start w:val="1"/>
      <w:numFmt w:val="lowerRoman"/>
      <w:lvlText w:val="%3."/>
      <w:lvlJc w:val="right"/>
      <w:pPr>
        <w:ind w:left="1863" w:hanging="180"/>
      </w:pPr>
    </w:lvl>
    <w:lvl w:ilvl="3" w:tplc="0C0A000F">
      <w:start w:val="1"/>
      <w:numFmt w:val="decimal"/>
      <w:lvlText w:val="%4."/>
      <w:lvlJc w:val="left"/>
      <w:pPr>
        <w:ind w:left="2583" w:hanging="360"/>
      </w:pPr>
    </w:lvl>
    <w:lvl w:ilvl="4" w:tplc="0C0A0019">
      <w:start w:val="1"/>
      <w:numFmt w:val="lowerLetter"/>
      <w:lvlText w:val="%5."/>
      <w:lvlJc w:val="left"/>
      <w:pPr>
        <w:ind w:left="3303" w:hanging="360"/>
      </w:pPr>
    </w:lvl>
    <w:lvl w:ilvl="5" w:tplc="0C0A001B">
      <w:start w:val="1"/>
      <w:numFmt w:val="lowerRoman"/>
      <w:lvlText w:val="%6."/>
      <w:lvlJc w:val="right"/>
      <w:pPr>
        <w:ind w:left="4023" w:hanging="180"/>
      </w:pPr>
    </w:lvl>
    <w:lvl w:ilvl="6" w:tplc="0C0A000F">
      <w:start w:val="1"/>
      <w:numFmt w:val="decimal"/>
      <w:lvlText w:val="%7."/>
      <w:lvlJc w:val="left"/>
      <w:pPr>
        <w:ind w:left="4743" w:hanging="360"/>
      </w:pPr>
    </w:lvl>
    <w:lvl w:ilvl="7" w:tplc="0C0A0019">
      <w:start w:val="1"/>
      <w:numFmt w:val="lowerLetter"/>
      <w:lvlText w:val="%8."/>
      <w:lvlJc w:val="left"/>
      <w:pPr>
        <w:ind w:left="5463" w:hanging="360"/>
      </w:pPr>
    </w:lvl>
    <w:lvl w:ilvl="8" w:tplc="0C0A001B">
      <w:start w:val="1"/>
      <w:numFmt w:val="lowerRoman"/>
      <w:lvlText w:val="%9."/>
      <w:lvlJc w:val="right"/>
      <w:pPr>
        <w:ind w:left="6183" w:hanging="180"/>
      </w:pPr>
    </w:lvl>
  </w:abstractNum>
  <w:abstractNum w:abstractNumId="21" w15:restartNumberingAfterBreak="0">
    <w:nsid w:val="3F490E5E"/>
    <w:multiLevelType w:val="hybridMultilevel"/>
    <w:tmpl w:val="CBD8D97E"/>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19F40F9"/>
    <w:multiLevelType w:val="hybridMultilevel"/>
    <w:tmpl w:val="8EC22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6101892"/>
    <w:multiLevelType w:val="hybridMultilevel"/>
    <w:tmpl w:val="A5B81BDE"/>
    <w:lvl w:ilvl="0" w:tplc="480A0001">
      <w:start w:val="1"/>
      <w:numFmt w:val="bullet"/>
      <w:lvlText w:val=""/>
      <w:lvlJc w:val="left"/>
      <w:pPr>
        <w:ind w:left="720" w:hanging="360"/>
      </w:pPr>
      <w:rPr>
        <w:rFonts w:ascii="Symbol" w:hAnsi="Symbol"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4" w15:restartNumberingAfterBreak="0">
    <w:nsid w:val="46A03B78"/>
    <w:multiLevelType w:val="hybridMultilevel"/>
    <w:tmpl w:val="11DC6254"/>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5" w15:restartNumberingAfterBreak="0">
    <w:nsid w:val="48775174"/>
    <w:multiLevelType w:val="hybridMultilevel"/>
    <w:tmpl w:val="16EA97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8BA3A33"/>
    <w:multiLevelType w:val="hybridMultilevel"/>
    <w:tmpl w:val="A3DCC6E2"/>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0F62DBE"/>
    <w:multiLevelType w:val="hybridMultilevel"/>
    <w:tmpl w:val="3F18F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4F708A"/>
    <w:multiLevelType w:val="hybridMultilevel"/>
    <w:tmpl w:val="44087C92"/>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537E47A5"/>
    <w:multiLevelType w:val="multilevel"/>
    <w:tmpl w:val="79C4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76C2361"/>
    <w:multiLevelType w:val="hybridMultilevel"/>
    <w:tmpl w:val="B7AA639E"/>
    <w:lvl w:ilvl="0" w:tplc="17EAF4C4">
      <w:start w:val="1"/>
      <w:numFmt w:val="decimal"/>
      <w:lvlText w:val="%1."/>
      <w:lvlJc w:val="left"/>
      <w:pPr>
        <w:ind w:left="423" w:hanging="360"/>
      </w:pPr>
      <w:rPr>
        <w:rFonts w:hint="default"/>
      </w:rPr>
    </w:lvl>
    <w:lvl w:ilvl="1" w:tplc="04090019" w:tentative="1">
      <w:start w:val="1"/>
      <w:numFmt w:val="lowerLetter"/>
      <w:lvlText w:val="%2."/>
      <w:lvlJc w:val="left"/>
      <w:pPr>
        <w:ind w:left="1143" w:hanging="360"/>
      </w:pPr>
    </w:lvl>
    <w:lvl w:ilvl="2" w:tplc="0409001B" w:tentative="1">
      <w:start w:val="1"/>
      <w:numFmt w:val="lowerRoman"/>
      <w:lvlText w:val="%3."/>
      <w:lvlJc w:val="right"/>
      <w:pPr>
        <w:ind w:left="1863" w:hanging="180"/>
      </w:pPr>
    </w:lvl>
    <w:lvl w:ilvl="3" w:tplc="0409000F" w:tentative="1">
      <w:start w:val="1"/>
      <w:numFmt w:val="decimal"/>
      <w:lvlText w:val="%4."/>
      <w:lvlJc w:val="left"/>
      <w:pPr>
        <w:ind w:left="2583" w:hanging="360"/>
      </w:pPr>
    </w:lvl>
    <w:lvl w:ilvl="4" w:tplc="04090019" w:tentative="1">
      <w:start w:val="1"/>
      <w:numFmt w:val="lowerLetter"/>
      <w:lvlText w:val="%5."/>
      <w:lvlJc w:val="left"/>
      <w:pPr>
        <w:ind w:left="3303" w:hanging="360"/>
      </w:pPr>
    </w:lvl>
    <w:lvl w:ilvl="5" w:tplc="0409001B" w:tentative="1">
      <w:start w:val="1"/>
      <w:numFmt w:val="lowerRoman"/>
      <w:lvlText w:val="%6."/>
      <w:lvlJc w:val="right"/>
      <w:pPr>
        <w:ind w:left="4023" w:hanging="180"/>
      </w:pPr>
    </w:lvl>
    <w:lvl w:ilvl="6" w:tplc="0409000F" w:tentative="1">
      <w:start w:val="1"/>
      <w:numFmt w:val="decimal"/>
      <w:lvlText w:val="%7."/>
      <w:lvlJc w:val="left"/>
      <w:pPr>
        <w:ind w:left="4743" w:hanging="360"/>
      </w:pPr>
    </w:lvl>
    <w:lvl w:ilvl="7" w:tplc="04090019" w:tentative="1">
      <w:start w:val="1"/>
      <w:numFmt w:val="lowerLetter"/>
      <w:lvlText w:val="%8."/>
      <w:lvlJc w:val="left"/>
      <w:pPr>
        <w:ind w:left="5463" w:hanging="360"/>
      </w:pPr>
    </w:lvl>
    <w:lvl w:ilvl="8" w:tplc="0409001B" w:tentative="1">
      <w:start w:val="1"/>
      <w:numFmt w:val="lowerRoman"/>
      <w:lvlText w:val="%9."/>
      <w:lvlJc w:val="right"/>
      <w:pPr>
        <w:ind w:left="6183" w:hanging="180"/>
      </w:pPr>
    </w:lvl>
  </w:abstractNum>
  <w:abstractNum w:abstractNumId="31" w15:restartNumberingAfterBreak="0">
    <w:nsid w:val="59AB42BF"/>
    <w:multiLevelType w:val="hybridMultilevel"/>
    <w:tmpl w:val="A7DC1A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5BF050CC"/>
    <w:multiLevelType w:val="hybridMultilevel"/>
    <w:tmpl w:val="9954D6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5A70C2C"/>
    <w:multiLevelType w:val="multilevel"/>
    <w:tmpl w:val="B9E0439E"/>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6E06591"/>
    <w:multiLevelType w:val="hybridMultilevel"/>
    <w:tmpl w:val="5A0E5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AC47FF"/>
    <w:multiLevelType w:val="multilevel"/>
    <w:tmpl w:val="82069E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A723F4"/>
    <w:multiLevelType w:val="hybridMultilevel"/>
    <w:tmpl w:val="F740153A"/>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7" w15:restartNumberingAfterBreak="0">
    <w:nsid w:val="7724019B"/>
    <w:multiLevelType w:val="hybridMultilevel"/>
    <w:tmpl w:val="A334A94A"/>
    <w:lvl w:ilvl="0" w:tplc="674066C2">
      <w:start w:val="1"/>
      <w:numFmt w:val="decimal"/>
      <w:lvlText w:val="%1."/>
      <w:lvlJc w:val="left"/>
      <w:pPr>
        <w:ind w:left="1069" w:hanging="360"/>
      </w:pPr>
      <w:rPr>
        <w:rFonts w:hint="default"/>
      </w:rPr>
    </w:lvl>
    <w:lvl w:ilvl="1" w:tplc="480A0019" w:tentative="1">
      <w:start w:val="1"/>
      <w:numFmt w:val="lowerLetter"/>
      <w:lvlText w:val="%2."/>
      <w:lvlJc w:val="left"/>
      <w:pPr>
        <w:ind w:left="1789" w:hanging="360"/>
      </w:pPr>
    </w:lvl>
    <w:lvl w:ilvl="2" w:tplc="480A001B" w:tentative="1">
      <w:start w:val="1"/>
      <w:numFmt w:val="lowerRoman"/>
      <w:lvlText w:val="%3."/>
      <w:lvlJc w:val="right"/>
      <w:pPr>
        <w:ind w:left="2509" w:hanging="180"/>
      </w:pPr>
    </w:lvl>
    <w:lvl w:ilvl="3" w:tplc="480A000F" w:tentative="1">
      <w:start w:val="1"/>
      <w:numFmt w:val="decimal"/>
      <w:lvlText w:val="%4."/>
      <w:lvlJc w:val="left"/>
      <w:pPr>
        <w:ind w:left="3229" w:hanging="360"/>
      </w:pPr>
    </w:lvl>
    <w:lvl w:ilvl="4" w:tplc="480A0019" w:tentative="1">
      <w:start w:val="1"/>
      <w:numFmt w:val="lowerLetter"/>
      <w:lvlText w:val="%5."/>
      <w:lvlJc w:val="left"/>
      <w:pPr>
        <w:ind w:left="3949" w:hanging="360"/>
      </w:pPr>
    </w:lvl>
    <w:lvl w:ilvl="5" w:tplc="480A001B" w:tentative="1">
      <w:start w:val="1"/>
      <w:numFmt w:val="lowerRoman"/>
      <w:lvlText w:val="%6."/>
      <w:lvlJc w:val="right"/>
      <w:pPr>
        <w:ind w:left="4669" w:hanging="180"/>
      </w:pPr>
    </w:lvl>
    <w:lvl w:ilvl="6" w:tplc="480A000F" w:tentative="1">
      <w:start w:val="1"/>
      <w:numFmt w:val="decimal"/>
      <w:lvlText w:val="%7."/>
      <w:lvlJc w:val="left"/>
      <w:pPr>
        <w:ind w:left="5389" w:hanging="360"/>
      </w:pPr>
    </w:lvl>
    <w:lvl w:ilvl="7" w:tplc="480A0019" w:tentative="1">
      <w:start w:val="1"/>
      <w:numFmt w:val="lowerLetter"/>
      <w:lvlText w:val="%8."/>
      <w:lvlJc w:val="left"/>
      <w:pPr>
        <w:ind w:left="6109" w:hanging="360"/>
      </w:pPr>
    </w:lvl>
    <w:lvl w:ilvl="8" w:tplc="480A001B" w:tentative="1">
      <w:start w:val="1"/>
      <w:numFmt w:val="lowerRoman"/>
      <w:lvlText w:val="%9."/>
      <w:lvlJc w:val="right"/>
      <w:pPr>
        <w:ind w:left="6829" w:hanging="180"/>
      </w:pPr>
    </w:lvl>
  </w:abstractNum>
  <w:abstractNum w:abstractNumId="38" w15:restartNumberingAfterBreak="0">
    <w:nsid w:val="77AE2F1A"/>
    <w:multiLevelType w:val="hybridMultilevel"/>
    <w:tmpl w:val="82E4EA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7D3934FA"/>
    <w:multiLevelType w:val="hybridMultilevel"/>
    <w:tmpl w:val="14BE13E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28"/>
  </w:num>
  <w:num w:numId="2">
    <w:abstractNumId w:val="8"/>
  </w:num>
  <w:num w:numId="3">
    <w:abstractNumId w:val="31"/>
  </w:num>
  <w:num w:numId="4">
    <w:abstractNumId w:val="34"/>
  </w:num>
  <w:num w:numId="5">
    <w:abstractNumId w:val="32"/>
  </w:num>
  <w:num w:numId="6">
    <w:abstractNumId w:val="9"/>
  </w:num>
  <w:num w:numId="7">
    <w:abstractNumId w:val="10"/>
  </w:num>
  <w:num w:numId="8">
    <w:abstractNumId w:val="18"/>
  </w:num>
  <w:num w:numId="9">
    <w:abstractNumId w:val="25"/>
  </w:num>
  <w:num w:numId="10">
    <w:abstractNumId w:val="5"/>
  </w:num>
  <w:num w:numId="11">
    <w:abstractNumId w:val="21"/>
  </w:num>
  <w:num w:numId="12">
    <w:abstractNumId w:val="26"/>
  </w:num>
  <w:num w:numId="13">
    <w:abstractNumId w:val="2"/>
  </w:num>
  <w:num w:numId="14">
    <w:abstractNumId w:val="7"/>
  </w:num>
  <w:num w:numId="15">
    <w:abstractNumId w:val="23"/>
  </w:num>
  <w:num w:numId="16">
    <w:abstractNumId w:val="36"/>
  </w:num>
  <w:num w:numId="17">
    <w:abstractNumId w:val="22"/>
  </w:num>
  <w:num w:numId="18">
    <w:abstractNumId w:val="1"/>
  </w:num>
  <w:num w:numId="19">
    <w:abstractNumId w:val="27"/>
  </w:num>
  <w:num w:numId="20">
    <w:abstractNumId w:val="35"/>
  </w:num>
  <w:num w:numId="21">
    <w:abstractNumId w:val="11"/>
  </w:num>
  <w:num w:numId="22">
    <w:abstractNumId w:val="37"/>
  </w:num>
  <w:num w:numId="23">
    <w:abstractNumId w:val="6"/>
  </w:num>
  <w:num w:numId="24">
    <w:abstractNumId w:val="38"/>
  </w:num>
  <w:num w:numId="25">
    <w:abstractNumId w:val="17"/>
  </w:num>
  <w:num w:numId="26">
    <w:abstractNumId w:val="39"/>
  </w:num>
  <w:num w:numId="27">
    <w:abstractNumId w:val="4"/>
  </w:num>
  <w:num w:numId="28">
    <w:abstractNumId w:val="13"/>
  </w:num>
  <w:num w:numId="29">
    <w:abstractNumId w:val="33"/>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num>
  <w:num w:numId="33">
    <w:abstractNumId w:val="12"/>
  </w:num>
  <w:num w:numId="34">
    <w:abstractNumId w:val="0"/>
  </w:num>
  <w:num w:numId="35">
    <w:abstractNumId w:val="16"/>
  </w:num>
  <w:num w:numId="36">
    <w:abstractNumId w:val="3"/>
  </w:num>
  <w:num w:numId="37">
    <w:abstractNumId w:val="14"/>
  </w:num>
  <w:num w:numId="38">
    <w:abstractNumId w:val="30"/>
  </w:num>
  <w:num w:numId="39">
    <w:abstractNumId w:val="19"/>
  </w:num>
  <w:num w:numId="40">
    <w:abstractNumId w:val="2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vin toro cruz">
    <w15:presenceInfo w15:providerId="Windows Live" w15:userId="967afbd61ce03b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C61"/>
    <w:rsid w:val="00011BA3"/>
    <w:rsid w:val="00011E41"/>
    <w:rsid w:val="0001272F"/>
    <w:rsid w:val="0001284C"/>
    <w:rsid w:val="0001320E"/>
    <w:rsid w:val="00022843"/>
    <w:rsid w:val="00025D97"/>
    <w:rsid w:val="00031ABA"/>
    <w:rsid w:val="000431BB"/>
    <w:rsid w:val="0005412A"/>
    <w:rsid w:val="000632DE"/>
    <w:rsid w:val="00066214"/>
    <w:rsid w:val="0007120A"/>
    <w:rsid w:val="00071ECB"/>
    <w:rsid w:val="000727CD"/>
    <w:rsid w:val="00074FEF"/>
    <w:rsid w:val="000756B7"/>
    <w:rsid w:val="0007600C"/>
    <w:rsid w:val="00076211"/>
    <w:rsid w:val="0008757C"/>
    <w:rsid w:val="000A08AB"/>
    <w:rsid w:val="000A7649"/>
    <w:rsid w:val="000B1072"/>
    <w:rsid w:val="000B73EA"/>
    <w:rsid w:val="000C0D56"/>
    <w:rsid w:val="000C544F"/>
    <w:rsid w:val="000C5D6F"/>
    <w:rsid w:val="000C5E10"/>
    <w:rsid w:val="000C6615"/>
    <w:rsid w:val="000D32C9"/>
    <w:rsid w:val="000D5FB4"/>
    <w:rsid w:val="000D68BC"/>
    <w:rsid w:val="000F1A95"/>
    <w:rsid w:val="000F60E7"/>
    <w:rsid w:val="000F6FCE"/>
    <w:rsid w:val="001003A2"/>
    <w:rsid w:val="001073B6"/>
    <w:rsid w:val="00111BF6"/>
    <w:rsid w:val="001127CF"/>
    <w:rsid w:val="00114675"/>
    <w:rsid w:val="00115D56"/>
    <w:rsid w:val="00133281"/>
    <w:rsid w:val="001345E9"/>
    <w:rsid w:val="00140D6D"/>
    <w:rsid w:val="00140EFF"/>
    <w:rsid w:val="001427B5"/>
    <w:rsid w:val="00145C9E"/>
    <w:rsid w:val="001467A6"/>
    <w:rsid w:val="00151D88"/>
    <w:rsid w:val="00152DA4"/>
    <w:rsid w:val="001535D7"/>
    <w:rsid w:val="00154472"/>
    <w:rsid w:val="0015656D"/>
    <w:rsid w:val="0015753A"/>
    <w:rsid w:val="00161DBE"/>
    <w:rsid w:val="00163581"/>
    <w:rsid w:val="001657CA"/>
    <w:rsid w:val="00165C77"/>
    <w:rsid w:val="00167315"/>
    <w:rsid w:val="001734E0"/>
    <w:rsid w:val="00173506"/>
    <w:rsid w:val="001735E4"/>
    <w:rsid w:val="0017629A"/>
    <w:rsid w:val="0018712D"/>
    <w:rsid w:val="0019127B"/>
    <w:rsid w:val="00193A70"/>
    <w:rsid w:val="0019417B"/>
    <w:rsid w:val="00196777"/>
    <w:rsid w:val="001A010F"/>
    <w:rsid w:val="001A0841"/>
    <w:rsid w:val="001A4F5B"/>
    <w:rsid w:val="001A7884"/>
    <w:rsid w:val="001B2715"/>
    <w:rsid w:val="001B394A"/>
    <w:rsid w:val="001B6A27"/>
    <w:rsid w:val="001C33BF"/>
    <w:rsid w:val="001C7671"/>
    <w:rsid w:val="001C767A"/>
    <w:rsid w:val="001D5D1E"/>
    <w:rsid w:val="001E273B"/>
    <w:rsid w:val="001E7C4C"/>
    <w:rsid w:val="001F0524"/>
    <w:rsid w:val="001F0787"/>
    <w:rsid w:val="001F15F8"/>
    <w:rsid w:val="001F17AF"/>
    <w:rsid w:val="001F35DB"/>
    <w:rsid w:val="001F4D09"/>
    <w:rsid w:val="001F54CA"/>
    <w:rsid w:val="001F60AD"/>
    <w:rsid w:val="002003B6"/>
    <w:rsid w:val="002015AD"/>
    <w:rsid w:val="00201D8F"/>
    <w:rsid w:val="00211AD4"/>
    <w:rsid w:val="00211CD5"/>
    <w:rsid w:val="00215344"/>
    <w:rsid w:val="00216615"/>
    <w:rsid w:val="00221450"/>
    <w:rsid w:val="00226CBA"/>
    <w:rsid w:val="002320D0"/>
    <w:rsid w:val="00232871"/>
    <w:rsid w:val="00237CF7"/>
    <w:rsid w:val="00237F1B"/>
    <w:rsid w:val="00242503"/>
    <w:rsid w:val="002506E1"/>
    <w:rsid w:val="00252053"/>
    <w:rsid w:val="0025568C"/>
    <w:rsid w:val="00255AEF"/>
    <w:rsid w:val="00256D07"/>
    <w:rsid w:val="00256DD0"/>
    <w:rsid w:val="002570CF"/>
    <w:rsid w:val="00266FBE"/>
    <w:rsid w:val="00270490"/>
    <w:rsid w:val="00271595"/>
    <w:rsid w:val="00274038"/>
    <w:rsid w:val="00280238"/>
    <w:rsid w:val="0028088F"/>
    <w:rsid w:val="00281CC4"/>
    <w:rsid w:val="00283072"/>
    <w:rsid w:val="0028597F"/>
    <w:rsid w:val="00286061"/>
    <w:rsid w:val="00287625"/>
    <w:rsid w:val="00287AFC"/>
    <w:rsid w:val="002944F0"/>
    <w:rsid w:val="002949DA"/>
    <w:rsid w:val="002973BD"/>
    <w:rsid w:val="002A6912"/>
    <w:rsid w:val="002B1234"/>
    <w:rsid w:val="002D6C39"/>
    <w:rsid w:val="002D73FF"/>
    <w:rsid w:val="002E1367"/>
    <w:rsid w:val="002E4518"/>
    <w:rsid w:val="002E6C7F"/>
    <w:rsid w:val="002E7654"/>
    <w:rsid w:val="002F0933"/>
    <w:rsid w:val="002F6661"/>
    <w:rsid w:val="002F74C9"/>
    <w:rsid w:val="0030234D"/>
    <w:rsid w:val="003104F5"/>
    <w:rsid w:val="00312B36"/>
    <w:rsid w:val="00320F64"/>
    <w:rsid w:val="00326773"/>
    <w:rsid w:val="0033033B"/>
    <w:rsid w:val="00332BA8"/>
    <w:rsid w:val="003350A4"/>
    <w:rsid w:val="00337F03"/>
    <w:rsid w:val="0034416F"/>
    <w:rsid w:val="00346F6C"/>
    <w:rsid w:val="00352DBD"/>
    <w:rsid w:val="00357A27"/>
    <w:rsid w:val="00357BC6"/>
    <w:rsid w:val="00361FC5"/>
    <w:rsid w:val="003629FF"/>
    <w:rsid w:val="00364841"/>
    <w:rsid w:val="0037775B"/>
    <w:rsid w:val="003800CE"/>
    <w:rsid w:val="0038073A"/>
    <w:rsid w:val="00381064"/>
    <w:rsid w:val="0038149E"/>
    <w:rsid w:val="0038517D"/>
    <w:rsid w:val="00386E8A"/>
    <w:rsid w:val="003900E7"/>
    <w:rsid w:val="00390E46"/>
    <w:rsid w:val="003B0E43"/>
    <w:rsid w:val="003B1735"/>
    <w:rsid w:val="003B1C99"/>
    <w:rsid w:val="003C1249"/>
    <w:rsid w:val="003C26DF"/>
    <w:rsid w:val="003C2A9A"/>
    <w:rsid w:val="003C5D6D"/>
    <w:rsid w:val="003D0D4B"/>
    <w:rsid w:val="003D276B"/>
    <w:rsid w:val="003E0693"/>
    <w:rsid w:val="003E155D"/>
    <w:rsid w:val="003F1391"/>
    <w:rsid w:val="003F365B"/>
    <w:rsid w:val="003F46F9"/>
    <w:rsid w:val="003F4FCA"/>
    <w:rsid w:val="004015E2"/>
    <w:rsid w:val="00404CA4"/>
    <w:rsid w:val="00410FB7"/>
    <w:rsid w:val="004115E0"/>
    <w:rsid w:val="00411B5E"/>
    <w:rsid w:val="00420A6F"/>
    <w:rsid w:val="0042235B"/>
    <w:rsid w:val="004226E6"/>
    <w:rsid w:val="00422E1B"/>
    <w:rsid w:val="004247B0"/>
    <w:rsid w:val="0042530C"/>
    <w:rsid w:val="004268C0"/>
    <w:rsid w:val="0043072C"/>
    <w:rsid w:val="00431D59"/>
    <w:rsid w:val="004346FA"/>
    <w:rsid w:val="00434E89"/>
    <w:rsid w:val="0043543B"/>
    <w:rsid w:val="00435924"/>
    <w:rsid w:val="004364E3"/>
    <w:rsid w:val="00437549"/>
    <w:rsid w:val="00441280"/>
    <w:rsid w:val="00442F19"/>
    <w:rsid w:val="00444D7B"/>
    <w:rsid w:val="004473D9"/>
    <w:rsid w:val="00457FEB"/>
    <w:rsid w:val="00460198"/>
    <w:rsid w:val="00461E92"/>
    <w:rsid w:val="0047358E"/>
    <w:rsid w:val="00474533"/>
    <w:rsid w:val="00486D56"/>
    <w:rsid w:val="00487F98"/>
    <w:rsid w:val="004907BE"/>
    <w:rsid w:val="00492BFE"/>
    <w:rsid w:val="00492F60"/>
    <w:rsid w:val="00493963"/>
    <w:rsid w:val="00494256"/>
    <w:rsid w:val="00495A09"/>
    <w:rsid w:val="004A1663"/>
    <w:rsid w:val="004B4580"/>
    <w:rsid w:val="004B48A8"/>
    <w:rsid w:val="004B7812"/>
    <w:rsid w:val="004C5CF3"/>
    <w:rsid w:val="004D0BCE"/>
    <w:rsid w:val="004D15D5"/>
    <w:rsid w:val="004D256F"/>
    <w:rsid w:val="004D652F"/>
    <w:rsid w:val="004E67F3"/>
    <w:rsid w:val="004E7137"/>
    <w:rsid w:val="004E718B"/>
    <w:rsid w:val="004F1E52"/>
    <w:rsid w:val="004F3492"/>
    <w:rsid w:val="004F4C7F"/>
    <w:rsid w:val="004F58B8"/>
    <w:rsid w:val="00510526"/>
    <w:rsid w:val="00512736"/>
    <w:rsid w:val="0052142B"/>
    <w:rsid w:val="00524C15"/>
    <w:rsid w:val="00527794"/>
    <w:rsid w:val="005301B5"/>
    <w:rsid w:val="00531A99"/>
    <w:rsid w:val="005323FB"/>
    <w:rsid w:val="0054184C"/>
    <w:rsid w:val="00541A93"/>
    <w:rsid w:val="00545706"/>
    <w:rsid w:val="0054742A"/>
    <w:rsid w:val="00552889"/>
    <w:rsid w:val="00554474"/>
    <w:rsid w:val="00562B33"/>
    <w:rsid w:val="005633F3"/>
    <w:rsid w:val="005638EF"/>
    <w:rsid w:val="005646AD"/>
    <w:rsid w:val="00571065"/>
    <w:rsid w:val="0057257E"/>
    <w:rsid w:val="005755E6"/>
    <w:rsid w:val="00577809"/>
    <w:rsid w:val="00583657"/>
    <w:rsid w:val="005840A1"/>
    <w:rsid w:val="00585401"/>
    <w:rsid w:val="005903B4"/>
    <w:rsid w:val="005907BA"/>
    <w:rsid w:val="00597F7C"/>
    <w:rsid w:val="005A0251"/>
    <w:rsid w:val="005A5FE4"/>
    <w:rsid w:val="005B0B3B"/>
    <w:rsid w:val="005B3040"/>
    <w:rsid w:val="005B3C49"/>
    <w:rsid w:val="005C0767"/>
    <w:rsid w:val="005C17A8"/>
    <w:rsid w:val="005C7930"/>
    <w:rsid w:val="005D5F9F"/>
    <w:rsid w:val="005E29E1"/>
    <w:rsid w:val="005E3736"/>
    <w:rsid w:val="005E6D4C"/>
    <w:rsid w:val="00603900"/>
    <w:rsid w:val="00605735"/>
    <w:rsid w:val="00606A49"/>
    <w:rsid w:val="00612904"/>
    <w:rsid w:val="00622085"/>
    <w:rsid w:val="00623E65"/>
    <w:rsid w:val="00625516"/>
    <w:rsid w:val="00627DD4"/>
    <w:rsid w:val="00633DBF"/>
    <w:rsid w:val="006366D9"/>
    <w:rsid w:val="0063768C"/>
    <w:rsid w:val="00637A06"/>
    <w:rsid w:val="006401DB"/>
    <w:rsid w:val="00640401"/>
    <w:rsid w:val="006414D4"/>
    <w:rsid w:val="00644E31"/>
    <w:rsid w:val="006457D5"/>
    <w:rsid w:val="0064669B"/>
    <w:rsid w:val="00646E96"/>
    <w:rsid w:val="00651E27"/>
    <w:rsid w:val="00652F95"/>
    <w:rsid w:val="00666DE4"/>
    <w:rsid w:val="006677D8"/>
    <w:rsid w:val="0067386D"/>
    <w:rsid w:val="0067400A"/>
    <w:rsid w:val="00674F95"/>
    <w:rsid w:val="0068284B"/>
    <w:rsid w:val="006858F3"/>
    <w:rsid w:val="00687388"/>
    <w:rsid w:val="006909B9"/>
    <w:rsid w:val="006932A0"/>
    <w:rsid w:val="0069400B"/>
    <w:rsid w:val="006959A6"/>
    <w:rsid w:val="00695D4A"/>
    <w:rsid w:val="00695E01"/>
    <w:rsid w:val="00696E8D"/>
    <w:rsid w:val="00697205"/>
    <w:rsid w:val="006A116F"/>
    <w:rsid w:val="006A1BE4"/>
    <w:rsid w:val="006A2E05"/>
    <w:rsid w:val="006A7A67"/>
    <w:rsid w:val="006B5003"/>
    <w:rsid w:val="006C28F3"/>
    <w:rsid w:val="006C4771"/>
    <w:rsid w:val="006C5428"/>
    <w:rsid w:val="006C7DE8"/>
    <w:rsid w:val="006D6EFC"/>
    <w:rsid w:val="006E449A"/>
    <w:rsid w:val="006F2280"/>
    <w:rsid w:val="006F5822"/>
    <w:rsid w:val="006F68A5"/>
    <w:rsid w:val="00710F37"/>
    <w:rsid w:val="00711EC0"/>
    <w:rsid w:val="007132CF"/>
    <w:rsid w:val="00713709"/>
    <w:rsid w:val="0071445C"/>
    <w:rsid w:val="007169AE"/>
    <w:rsid w:val="0072297E"/>
    <w:rsid w:val="007409D7"/>
    <w:rsid w:val="0074157B"/>
    <w:rsid w:val="0074183E"/>
    <w:rsid w:val="007446D1"/>
    <w:rsid w:val="007451B2"/>
    <w:rsid w:val="00750904"/>
    <w:rsid w:val="00751953"/>
    <w:rsid w:val="00752B73"/>
    <w:rsid w:val="007567A1"/>
    <w:rsid w:val="00757808"/>
    <w:rsid w:val="007673A9"/>
    <w:rsid w:val="00772A57"/>
    <w:rsid w:val="0077392F"/>
    <w:rsid w:val="00782E21"/>
    <w:rsid w:val="007843CA"/>
    <w:rsid w:val="00787962"/>
    <w:rsid w:val="00794C5E"/>
    <w:rsid w:val="007A1B12"/>
    <w:rsid w:val="007A4D4C"/>
    <w:rsid w:val="007A6910"/>
    <w:rsid w:val="007A6A44"/>
    <w:rsid w:val="007B30C4"/>
    <w:rsid w:val="007B555E"/>
    <w:rsid w:val="007B6490"/>
    <w:rsid w:val="007C07BB"/>
    <w:rsid w:val="007C0F47"/>
    <w:rsid w:val="007C10FC"/>
    <w:rsid w:val="007C1DF7"/>
    <w:rsid w:val="007D3688"/>
    <w:rsid w:val="007D4F98"/>
    <w:rsid w:val="007F2FA1"/>
    <w:rsid w:val="007F7D1A"/>
    <w:rsid w:val="0080701A"/>
    <w:rsid w:val="00811412"/>
    <w:rsid w:val="00814F1F"/>
    <w:rsid w:val="00821BB4"/>
    <w:rsid w:val="008232D9"/>
    <w:rsid w:val="00825FE5"/>
    <w:rsid w:val="00826673"/>
    <w:rsid w:val="00826C53"/>
    <w:rsid w:val="00827B55"/>
    <w:rsid w:val="0083313B"/>
    <w:rsid w:val="0083607E"/>
    <w:rsid w:val="00837DAF"/>
    <w:rsid w:val="00842CF3"/>
    <w:rsid w:val="0084515C"/>
    <w:rsid w:val="008470C1"/>
    <w:rsid w:val="0085140C"/>
    <w:rsid w:val="008519EF"/>
    <w:rsid w:val="00853D2A"/>
    <w:rsid w:val="00856174"/>
    <w:rsid w:val="008626FD"/>
    <w:rsid w:val="00871831"/>
    <w:rsid w:val="00872014"/>
    <w:rsid w:val="0088389C"/>
    <w:rsid w:val="00883F83"/>
    <w:rsid w:val="008908B7"/>
    <w:rsid w:val="0089224A"/>
    <w:rsid w:val="008971C4"/>
    <w:rsid w:val="008A1B43"/>
    <w:rsid w:val="008A52D0"/>
    <w:rsid w:val="008A65BB"/>
    <w:rsid w:val="008B37D3"/>
    <w:rsid w:val="008B3E0B"/>
    <w:rsid w:val="008B74E3"/>
    <w:rsid w:val="008B756C"/>
    <w:rsid w:val="008C1A13"/>
    <w:rsid w:val="008C3E3A"/>
    <w:rsid w:val="008C7392"/>
    <w:rsid w:val="008C7E5B"/>
    <w:rsid w:val="008D0199"/>
    <w:rsid w:val="008D7B4D"/>
    <w:rsid w:val="008E68B4"/>
    <w:rsid w:val="008F0C39"/>
    <w:rsid w:val="008F12CE"/>
    <w:rsid w:val="009049A1"/>
    <w:rsid w:val="00905585"/>
    <w:rsid w:val="00911A94"/>
    <w:rsid w:val="00913138"/>
    <w:rsid w:val="00915107"/>
    <w:rsid w:val="00917E1C"/>
    <w:rsid w:val="00923D2C"/>
    <w:rsid w:val="00932F6B"/>
    <w:rsid w:val="0093345A"/>
    <w:rsid w:val="00935CA5"/>
    <w:rsid w:val="00940B70"/>
    <w:rsid w:val="00940D01"/>
    <w:rsid w:val="00941628"/>
    <w:rsid w:val="00942D40"/>
    <w:rsid w:val="009440CE"/>
    <w:rsid w:val="00945011"/>
    <w:rsid w:val="0094517D"/>
    <w:rsid w:val="009506B2"/>
    <w:rsid w:val="00950A0C"/>
    <w:rsid w:val="009606AE"/>
    <w:rsid w:val="00961E32"/>
    <w:rsid w:val="00967BA9"/>
    <w:rsid w:val="00967D24"/>
    <w:rsid w:val="00970185"/>
    <w:rsid w:val="00973673"/>
    <w:rsid w:val="0097453F"/>
    <w:rsid w:val="00975EF2"/>
    <w:rsid w:val="00985529"/>
    <w:rsid w:val="00985BA1"/>
    <w:rsid w:val="009911BB"/>
    <w:rsid w:val="009917DB"/>
    <w:rsid w:val="00997E76"/>
    <w:rsid w:val="009A10F2"/>
    <w:rsid w:val="009A15E7"/>
    <w:rsid w:val="009A6195"/>
    <w:rsid w:val="009A6B4D"/>
    <w:rsid w:val="009B0CA0"/>
    <w:rsid w:val="009B27B3"/>
    <w:rsid w:val="009B5DFA"/>
    <w:rsid w:val="009B77C6"/>
    <w:rsid w:val="009B7832"/>
    <w:rsid w:val="009C5319"/>
    <w:rsid w:val="009D26A1"/>
    <w:rsid w:val="009D38D2"/>
    <w:rsid w:val="009D4F3E"/>
    <w:rsid w:val="009D515A"/>
    <w:rsid w:val="009D5204"/>
    <w:rsid w:val="009D7519"/>
    <w:rsid w:val="009E0875"/>
    <w:rsid w:val="009E1654"/>
    <w:rsid w:val="009E226E"/>
    <w:rsid w:val="009E26C2"/>
    <w:rsid w:val="009E36C7"/>
    <w:rsid w:val="009E5A6E"/>
    <w:rsid w:val="009E7213"/>
    <w:rsid w:val="009F32AD"/>
    <w:rsid w:val="00A00488"/>
    <w:rsid w:val="00A065EA"/>
    <w:rsid w:val="00A06DED"/>
    <w:rsid w:val="00A07509"/>
    <w:rsid w:val="00A07FAD"/>
    <w:rsid w:val="00A1410D"/>
    <w:rsid w:val="00A158BB"/>
    <w:rsid w:val="00A20392"/>
    <w:rsid w:val="00A20E73"/>
    <w:rsid w:val="00A237C4"/>
    <w:rsid w:val="00A24A60"/>
    <w:rsid w:val="00A2510B"/>
    <w:rsid w:val="00A32810"/>
    <w:rsid w:val="00A32B68"/>
    <w:rsid w:val="00A3360A"/>
    <w:rsid w:val="00A34618"/>
    <w:rsid w:val="00A356AB"/>
    <w:rsid w:val="00A365E3"/>
    <w:rsid w:val="00A4018A"/>
    <w:rsid w:val="00A40D5B"/>
    <w:rsid w:val="00A40ED3"/>
    <w:rsid w:val="00A42BB6"/>
    <w:rsid w:val="00A4660D"/>
    <w:rsid w:val="00A51E3B"/>
    <w:rsid w:val="00A57CB2"/>
    <w:rsid w:val="00A60600"/>
    <w:rsid w:val="00A611E0"/>
    <w:rsid w:val="00A641B2"/>
    <w:rsid w:val="00A71EE5"/>
    <w:rsid w:val="00A75BE4"/>
    <w:rsid w:val="00A77874"/>
    <w:rsid w:val="00A81C05"/>
    <w:rsid w:val="00A8749F"/>
    <w:rsid w:val="00A874F5"/>
    <w:rsid w:val="00A904D1"/>
    <w:rsid w:val="00A9431D"/>
    <w:rsid w:val="00A96C61"/>
    <w:rsid w:val="00AA1446"/>
    <w:rsid w:val="00AA289A"/>
    <w:rsid w:val="00AA32FE"/>
    <w:rsid w:val="00AA4217"/>
    <w:rsid w:val="00AA5428"/>
    <w:rsid w:val="00AA5F41"/>
    <w:rsid w:val="00AA71CF"/>
    <w:rsid w:val="00AB3DE5"/>
    <w:rsid w:val="00AC0480"/>
    <w:rsid w:val="00AC3FB7"/>
    <w:rsid w:val="00AC6558"/>
    <w:rsid w:val="00AD22B6"/>
    <w:rsid w:val="00AD51F5"/>
    <w:rsid w:val="00AE16D1"/>
    <w:rsid w:val="00AE33DA"/>
    <w:rsid w:val="00AE7354"/>
    <w:rsid w:val="00AF13E4"/>
    <w:rsid w:val="00AF39F5"/>
    <w:rsid w:val="00AF4E59"/>
    <w:rsid w:val="00B00E9A"/>
    <w:rsid w:val="00B01F75"/>
    <w:rsid w:val="00B04F65"/>
    <w:rsid w:val="00B13B9D"/>
    <w:rsid w:val="00B15DF4"/>
    <w:rsid w:val="00B1734E"/>
    <w:rsid w:val="00B20AE6"/>
    <w:rsid w:val="00B2489F"/>
    <w:rsid w:val="00B24C40"/>
    <w:rsid w:val="00B31501"/>
    <w:rsid w:val="00B32EC4"/>
    <w:rsid w:val="00B33EBB"/>
    <w:rsid w:val="00B36EF6"/>
    <w:rsid w:val="00B41D34"/>
    <w:rsid w:val="00B46E84"/>
    <w:rsid w:val="00B47669"/>
    <w:rsid w:val="00B52879"/>
    <w:rsid w:val="00B529E8"/>
    <w:rsid w:val="00B55313"/>
    <w:rsid w:val="00B605F6"/>
    <w:rsid w:val="00B60F17"/>
    <w:rsid w:val="00B634B5"/>
    <w:rsid w:val="00B67C94"/>
    <w:rsid w:val="00B71A47"/>
    <w:rsid w:val="00B73A0C"/>
    <w:rsid w:val="00B73A8F"/>
    <w:rsid w:val="00B745DC"/>
    <w:rsid w:val="00B8186C"/>
    <w:rsid w:val="00B84B45"/>
    <w:rsid w:val="00B87F8F"/>
    <w:rsid w:val="00B91235"/>
    <w:rsid w:val="00B957B2"/>
    <w:rsid w:val="00B9677A"/>
    <w:rsid w:val="00BA3A68"/>
    <w:rsid w:val="00BA7E3F"/>
    <w:rsid w:val="00BB1257"/>
    <w:rsid w:val="00BB3320"/>
    <w:rsid w:val="00BB36CB"/>
    <w:rsid w:val="00BB41E3"/>
    <w:rsid w:val="00BB704E"/>
    <w:rsid w:val="00BC2249"/>
    <w:rsid w:val="00BC592A"/>
    <w:rsid w:val="00BC7020"/>
    <w:rsid w:val="00BD161C"/>
    <w:rsid w:val="00BE03C7"/>
    <w:rsid w:val="00BE0BC1"/>
    <w:rsid w:val="00BF0717"/>
    <w:rsid w:val="00BF1883"/>
    <w:rsid w:val="00BF4FF2"/>
    <w:rsid w:val="00C00293"/>
    <w:rsid w:val="00C01985"/>
    <w:rsid w:val="00C05BB4"/>
    <w:rsid w:val="00C10E76"/>
    <w:rsid w:val="00C140AB"/>
    <w:rsid w:val="00C14C81"/>
    <w:rsid w:val="00C170A3"/>
    <w:rsid w:val="00C3002C"/>
    <w:rsid w:val="00C3245F"/>
    <w:rsid w:val="00C34F18"/>
    <w:rsid w:val="00C366CF"/>
    <w:rsid w:val="00C420F3"/>
    <w:rsid w:val="00C423EE"/>
    <w:rsid w:val="00C53E1A"/>
    <w:rsid w:val="00C5449B"/>
    <w:rsid w:val="00C5468E"/>
    <w:rsid w:val="00C5565A"/>
    <w:rsid w:val="00C57582"/>
    <w:rsid w:val="00C62EBA"/>
    <w:rsid w:val="00C660E1"/>
    <w:rsid w:val="00C71CDD"/>
    <w:rsid w:val="00C82168"/>
    <w:rsid w:val="00C846AB"/>
    <w:rsid w:val="00C855D4"/>
    <w:rsid w:val="00C85D53"/>
    <w:rsid w:val="00C8674F"/>
    <w:rsid w:val="00C90758"/>
    <w:rsid w:val="00C90FFE"/>
    <w:rsid w:val="00C95BE5"/>
    <w:rsid w:val="00C96F6F"/>
    <w:rsid w:val="00C973B9"/>
    <w:rsid w:val="00CA015D"/>
    <w:rsid w:val="00CA2A33"/>
    <w:rsid w:val="00CA63AE"/>
    <w:rsid w:val="00CB170B"/>
    <w:rsid w:val="00CB3734"/>
    <w:rsid w:val="00CC39CA"/>
    <w:rsid w:val="00CC5043"/>
    <w:rsid w:val="00CC6C2F"/>
    <w:rsid w:val="00CD3382"/>
    <w:rsid w:val="00CD7693"/>
    <w:rsid w:val="00CE1448"/>
    <w:rsid w:val="00CE2378"/>
    <w:rsid w:val="00CE3928"/>
    <w:rsid w:val="00CE5D7D"/>
    <w:rsid w:val="00CE725E"/>
    <w:rsid w:val="00CF0CC9"/>
    <w:rsid w:val="00CF4EEF"/>
    <w:rsid w:val="00CF5F78"/>
    <w:rsid w:val="00D0119D"/>
    <w:rsid w:val="00D03FF4"/>
    <w:rsid w:val="00D07B8A"/>
    <w:rsid w:val="00D1305E"/>
    <w:rsid w:val="00D13953"/>
    <w:rsid w:val="00D21821"/>
    <w:rsid w:val="00D245B2"/>
    <w:rsid w:val="00D25B54"/>
    <w:rsid w:val="00D262CF"/>
    <w:rsid w:val="00D267E3"/>
    <w:rsid w:val="00D30241"/>
    <w:rsid w:val="00D31170"/>
    <w:rsid w:val="00D33BA0"/>
    <w:rsid w:val="00D379D9"/>
    <w:rsid w:val="00D40E0F"/>
    <w:rsid w:val="00D41C48"/>
    <w:rsid w:val="00D436B9"/>
    <w:rsid w:val="00D45C3F"/>
    <w:rsid w:val="00D45C6F"/>
    <w:rsid w:val="00D50A69"/>
    <w:rsid w:val="00D56628"/>
    <w:rsid w:val="00D614B2"/>
    <w:rsid w:val="00D62DF3"/>
    <w:rsid w:val="00D76A90"/>
    <w:rsid w:val="00D77C87"/>
    <w:rsid w:val="00D800E5"/>
    <w:rsid w:val="00D823AB"/>
    <w:rsid w:val="00D84735"/>
    <w:rsid w:val="00D8571A"/>
    <w:rsid w:val="00D85B3C"/>
    <w:rsid w:val="00D8615F"/>
    <w:rsid w:val="00D87B7F"/>
    <w:rsid w:val="00D93126"/>
    <w:rsid w:val="00D9330D"/>
    <w:rsid w:val="00D936EF"/>
    <w:rsid w:val="00D93844"/>
    <w:rsid w:val="00D941F3"/>
    <w:rsid w:val="00D94831"/>
    <w:rsid w:val="00D95F27"/>
    <w:rsid w:val="00DA3D8F"/>
    <w:rsid w:val="00DA490C"/>
    <w:rsid w:val="00DA6C6B"/>
    <w:rsid w:val="00DA7038"/>
    <w:rsid w:val="00DA718B"/>
    <w:rsid w:val="00DB3809"/>
    <w:rsid w:val="00DB6302"/>
    <w:rsid w:val="00DB6F87"/>
    <w:rsid w:val="00DB79EC"/>
    <w:rsid w:val="00DC151A"/>
    <w:rsid w:val="00DD6659"/>
    <w:rsid w:val="00DD725A"/>
    <w:rsid w:val="00DD76A6"/>
    <w:rsid w:val="00DD7DD0"/>
    <w:rsid w:val="00DE2839"/>
    <w:rsid w:val="00DE2CCB"/>
    <w:rsid w:val="00DE6342"/>
    <w:rsid w:val="00DE795F"/>
    <w:rsid w:val="00DF35DF"/>
    <w:rsid w:val="00E00442"/>
    <w:rsid w:val="00E008A6"/>
    <w:rsid w:val="00E014A4"/>
    <w:rsid w:val="00E02B64"/>
    <w:rsid w:val="00E03448"/>
    <w:rsid w:val="00E12794"/>
    <w:rsid w:val="00E15E4C"/>
    <w:rsid w:val="00E20430"/>
    <w:rsid w:val="00E20965"/>
    <w:rsid w:val="00E216FA"/>
    <w:rsid w:val="00E2348A"/>
    <w:rsid w:val="00E34834"/>
    <w:rsid w:val="00E34966"/>
    <w:rsid w:val="00E35486"/>
    <w:rsid w:val="00E37317"/>
    <w:rsid w:val="00E43D07"/>
    <w:rsid w:val="00E440C6"/>
    <w:rsid w:val="00E5178B"/>
    <w:rsid w:val="00E57BC8"/>
    <w:rsid w:val="00E57E43"/>
    <w:rsid w:val="00E61BAC"/>
    <w:rsid w:val="00E63C8B"/>
    <w:rsid w:val="00E64B2E"/>
    <w:rsid w:val="00E73BD9"/>
    <w:rsid w:val="00E75E9D"/>
    <w:rsid w:val="00E778F8"/>
    <w:rsid w:val="00E827F5"/>
    <w:rsid w:val="00E83961"/>
    <w:rsid w:val="00E83F1A"/>
    <w:rsid w:val="00E86211"/>
    <w:rsid w:val="00E86EBA"/>
    <w:rsid w:val="00E87018"/>
    <w:rsid w:val="00E91CA5"/>
    <w:rsid w:val="00E930C6"/>
    <w:rsid w:val="00E93F06"/>
    <w:rsid w:val="00E9481E"/>
    <w:rsid w:val="00E9710F"/>
    <w:rsid w:val="00E97A97"/>
    <w:rsid w:val="00EA09D5"/>
    <w:rsid w:val="00EA124B"/>
    <w:rsid w:val="00EA5E43"/>
    <w:rsid w:val="00EB710B"/>
    <w:rsid w:val="00EB7EB5"/>
    <w:rsid w:val="00ED25A3"/>
    <w:rsid w:val="00ED4B17"/>
    <w:rsid w:val="00ED789D"/>
    <w:rsid w:val="00ED7E71"/>
    <w:rsid w:val="00EE5880"/>
    <w:rsid w:val="00EF0064"/>
    <w:rsid w:val="00EF1C06"/>
    <w:rsid w:val="00EF21CF"/>
    <w:rsid w:val="00F02096"/>
    <w:rsid w:val="00F04448"/>
    <w:rsid w:val="00F07416"/>
    <w:rsid w:val="00F10387"/>
    <w:rsid w:val="00F134C5"/>
    <w:rsid w:val="00F14FC6"/>
    <w:rsid w:val="00F16152"/>
    <w:rsid w:val="00F21327"/>
    <w:rsid w:val="00F221F4"/>
    <w:rsid w:val="00F22477"/>
    <w:rsid w:val="00F22F25"/>
    <w:rsid w:val="00F252C5"/>
    <w:rsid w:val="00F27047"/>
    <w:rsid w:val="00F2715D"/>
    <w:rsid w:val="00F305A0"/>
    <w:rsid w:val="00F30AE5"/>
    <w:rsid w:val="00F36A4C"/>
    <w:rsid w:val="00F429AE"/>
    <w:rsid w:val="00F44DD6"/>
    <w:rsid w:val="00F53844"/>
    <w:rsid w:val="00F556DF"/>
    <w:rsid w:val="00F5667F"/>
    <w:rsid w:val="00F56EDE"/>
    <w:rsid w:val="00F571A8"/>
    <w:rsid w:val="00F60BAC"/>
    <w:rsid w:val="00F62073"/>
    <w:rsid w:val="00F63308"/>
    <w:rsid w:val="00F644C9"/>
    <w:rsid w:val="00F70B1B"/>
    <w:rsid w:val="00F72E9A"/>
    <w:rsid w:val="00F730C6"/>
    <w:rsid w:val="00F73B73"/>
    <w:rsid w:val="00F7447F"/>
    <w:rsid w:val="00F77E32"/>
    <w:rsid w:val="00F82C0D"/>
    <w:rsid w:val="00F8336A"/>
    <w:rsid w:val="00F84250"/>
    <w:rsid w:val="00F92E24"/>
    <w:rsid w:val="00F9781E"/>
    <w:rsid w:val="00FA0E3D"/>
    <w:rsid w:val="00FA1455"/>
    <w:rsid w:val="00FA2F30"/>
    <w:rsid w:val="00FB6D56"/>
    <w:rsid w:val="00FC295A"/>
    <w:rsid w:val="00FC2D9D"/>
    <w:rsid w:val="00FC50A2"/>
    <w:rsid w:val="00FC6DA6"/>
    <w:rsid w:val="00FC7B9E"/>
    <w:rsid w:val="00FD0A15"/>
    <w:rsid w:val="00FD41E8"/>
    <w:rsid w:val="00FD4943"/>
    <w:rsid w:val="00FD5E14"/>
    <w:rsid w:val="00FD7D26"/>
    <w:rsid w:val="00FE1418"/>
    <w:rsid w:val="00FE39B3"/>
    <w:rsid w:val="00FE794C"/>
    <w:rsid w:val="00FF11C5"/>
    <w:rsid w:val="00FF2CAF"/>
    <w:rsid w:val="00FF36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62E44"/>
  <w15:chartTrackingRefBased/>
  <w15:docId w15:val="{0302A370-7971-4488-9171-93F46A39C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0965"/>
  </w:style>
  <w:style w:type="paragraph" w:styleId="Ttulo1">
    <w:name w:val="heading 1"/>
    <w:basedOn w:val="Normal"/>
    <w:next w:val="Normal"/>
    <w:link w:val="Ttulo1Car"/>
    <w:uiPriority w:val="9"/>
    <w:qFormat/>
    <w:rsid w:val="00076211"/>
    <w:pPr>
      <w:keepNext/>
      <w:keepLines/>
      <w:spacing w:after="0" w:line="276" w:lineRule="auto"/>
      <w:outlineLvl w:val="0"/>
    </w:pPr>
    <w:rPr>
      <w:rFonts w:ascii="Times New Roman" w:eastAsiaTheme="majorEastAsia" w:hAnsi="Times New Roman" w:cstheme="majorBidi"/>
      <w:b/>
      <w:bCs/>
      <w:color w:val="000000" w:themeColor="text1"/>
      <w:sz w:val="28"/>
      <w:szCs w:val="28"/>
      <w:lang w:val="es-HN"/>
    </w:rPr>
  </w:style>
  <w:style w:type="paragraph" w:styleId="Ttulo2">
    <w:name w:val="heading 2"/>
    <w:basedOn w:val="Normal"/>
    <w:next w:val="Normal"/>
    <w:link w:val="Ttulo2Car"/>
    <w:uiPriority w:val="9"/>
    <w:unhideWhenUsed/>
    <w:qFormat/>
    <w:rsid w:val="00076211"/>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unhideWhenUsed/>
    <w:qFormat/>
    <w:rsid w:val="00E37317"/>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s-H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20965"/>
    <w:pPr>
      <w:ind w:left="720"/>
      <w:contextualSpacing/>
    </w:pPr>
  </w:style>
  <w:style w:type="character" w:customStyle="1" w:styleId="Ttulo1Car">
    <w:name w:val="Título 1 Car"/>
    <w:basedOn w:val="Fuentedeprrafopredeter"/>
    <w:link w:val="Ttulo1"/>
    <w:uiPriority w:val="9"/>
    <w:rsid w:val="00076211"/>
    <w:rPr>
      <w:rFonts w:ascii="Times New Roman" w:eastAsiaTheme="majorEastAsia" w:hAnsi="Times New Roman" w:cstheme="majorBidi"/>
      <w:b/>
      <w:bCs/>
      <w:color w:val="000000" w:themeColor="text1"/>
      <w:sz w:val="28"/>
      <w:szCs w:val="28"/>
      <w:lang w:val="es-HN"/>
    </w:rPr>
  </w:style>
  <w:style w:type="character" w:customStyle="1" w:styleId="Ttulo2Car">
    <w:name w:val="Título 2 Car"/>
    <w:basedOn w:val="Fuentedeprrafopredeter"/>
    <w:link w:val="Ttulo2"/>
    <w:uiPriority w:val="9"/>
    <w:rsid w:val="00076211"/>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E37317"/>
    <w:rPr>
      <w:rFonts w:asciiTheme="majorHAnsi" w:eastAsiaTheme="majorEastAsia" w:hAnsiTheme="majorHAnsi" w:cstheme="majorBidi"/>
      <w:color w:val="1F3763" w:themeColor="accent1" w:themeShade="7F"/>
      <w:sz w:val="24"/>
      <w:szCs w:val="24"/>
      <w:lang w:val="es-HN"/>
    </w:rPr>
  </w:style>
  <w:style w:type="table" w:styleId="Tablaconcuadrcula">
    <w:name w:val="Table Grid"/>
    <w:basedOn w:val="Tablanormal"/>
    <w:uiPriority w:val="59"/>
    <w:rsid w:val="00E37317"/>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75E9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5E9D"/>
  </w:style>
  <w:style w:type="paragraph" w:styleId="Piedepgina">
    <w:name w:val="footer"/>
    <w:basedOn w:val="Normal"/>
    <w:link w:val="PiedepginaCar"/>
    <w:uiPriority w:val="99"/>
    <w:unhideWhenUsed/>
    <w:rsid w:val="00E75E9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5E9D"/>
  </w:style>
  <w:style w:type="paragraph" w:styleId="TtuloTDC">
    <w:name w:val="TOC Heading"/>
    <w:basedOn w:val="Ttulo1"/>
    <w:next w:val="Normal"/>
    <w:uiPriority w:val="39"/>
    <w:unhideWhenUsed/>
    <w:qFormat/>
    <w:rsid w:val="00D941F3"/>
    <w:pPr>
      <w:spacing w:before="240" w:line="259" w:lineRule="auto"/>
      <w:outlineLvl w:val="9"/>
    </w:pPr>
    <w:rPr>
      <w:rFonts w:asciiTheme="majorHAnsi" w:hAnsiTheme="majorHAnsi"/>
      <w:b w:val="0"/>
      <w:bCs w:val="0"/>
      <w:color w:val="2F5496" w:themeColor="accent1" w:themeShade="BF"/>
      <w:sz w:val="32"/>
      <w:szCs w:val="32"/>
      <w:lang w:val="es-ES" w:eastAsia="es-ES"/>
    </w:rPr>
  </w:style>
  <w:style w:type="paragraph" w:styleId="TDC1">
    <w:name w:val="toc 1"/>
    <w:basedOn w:val="Normal"/>
    <w:next w:val="Normal"/>
    <w:autoRedefine/>
    <w:uiPriority w:val="39"/>
    <w:unhideWhenUsed/>
    <w:rsid w:val="00D941F3"/>
    <w:pPr>
      <w:spacing w:after="100"/>
    </w:pPr>
  </w:style>
  <w:style w:type="paragraph" w:styleId="TDC2">
    <w:name w:val="toc 2"/>
    <w:basedOn w:val="Normal"/>
    <w:next w:val="Normal"/>
    <w:autoRedefine/>
    <w:uiPriority w:val="39"/>
    <w:unhideWhenUsed/>
    <w:rsid w:val="00D941F3"/>
    <w:pPr>
      <w:spacing w:after="100"/>
      <w:ind w:left="220"/>
    </w:pPr>
  </w:style>
  <w:style w:type="paragraph" w:styleId="TDC3">
    <w:name w:val="toc 3"/>
    <w:basedOn w:val="Normal"/>
    <w:next w:val="Normal"/>
    <w:autoRedefine/>
    <w:uiPriority w:val="39"/>
    <w:unhideWhenUsed/>
    <w:rsid w:val="00D941F3"/>
    <w:pPr>
      <w:spacing w:after="100"/>
      <w:ind w:left="440"/>
    </w:pPr>
  </w:style>
  <w:style w:type="character" w:styleId="Hipervnculo">
    <w:name w:val="Hyperlink"/>
    <w:basedOn w:val="Fuentedeprrafopredeter"/>
    <w:uiPriority w:val="99"/>
    <w:unhideWhenUsed/>
    <w:rsid w:val="00D941F3"/>
    <w:rPr>
      <w:color w:val="0563C1" w:themeColor="hyperlink"/>
      <w:u w:val="single"/>
    </w:rPr>
  </w:style>
  <w:style w:type="table" w:styleId="Tablanormal2">
    <w:name w:val="Plain Table 2"/>
    <w:basedOn w:val="Tablanormal"/>
    <w:uiPriority w:val="42"/>
    <w:rsid w:val="00F556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fa">
    <w:name w:val="Bibliography"/>
    <w:basedOn w:val="Normal"/>
    <w:next w:val="Normal"/>
    <w:uiPriority w:val="37"/>
    <w:unhideWhenUsed/>
    <w:rsid w:val="00B1734E"/>
  </w:style>
  <w:style w:type="paragraph" w:styleId="NormalWeb">
    <w:name w:val="Normal (Web)"/>
    <w:basedOn w:val="Normal"/>
    <w:uiPriority w:val="99"/>
    <w:semiHidden/>
    <w:unhideWhenUsed/>
    <w:rsid w:val="00E9710F"/>
    <w:rPr>
      <w:rFonts w:ascii="Times New Roman" w:hAnsi="Times New Roman" w:cs="Times New Roman"/>
      <w:sz w:val="24"/>
      <w:szCs w:val="24"/>
    </w:rPr>
  </w:style>
  <w:style w:type="character" w:customStyle="1" w:styleId="tlid-translation">
    <w:name w:val="tlid-translation"/>
    <w:basedOn w:val="Fuentedeprrafopredeter"/>
    <w:rsid w:val="007409D7"/>
  </w:style>
  <w:style w:type="character" w:styleId="nfasis">
    <w:name w:val="Emphasis"/>
    <w:basedOn w:val="Fuentedeprrafopredeter"/>
    <w:uiPriority w:val="20"/>
    <w:qFormat/>
    <w:rsid w:val="00644E31"/>
    <w:rPr>
      <w:i/>
      <w:iCs/>
    </w:rPr>
  </w:style>
  <w:style w:type="character" w:styleId="Textoennegrita">
    <w:name w:val="Strong"/>
    <w:basedOn w:val="Fuentedeprrafopredeter"/>
    <w:uiPriority w:val="22"/>
    <w:qFormat/>
    <w:rsid w:val="00644E31"/>
    <w:rPr>
      <w:b/>
      <w:bCs/>
    </w:rPr>
  </w:style>
  <w:style w:type="table" w:styleId="Tabladelista6concolores">
    <w:name w:val="List Table 6 Colorful"/>
    <w:basedOn w:val="Tablanormal"/>
    <w:uiPriority w:val="51"/>
    <w:rsid w:val="00C0198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3">
    <w:name w:val="List Table 6 Colorful Accent 3"/>
    <w:basedOn w:val="Tablanormal"/>
    <w:uiPriority w:val="51"/>
    <w:rsid w:val="00C0198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
    <w:name w:val="Title"/>
    <w:aliases w:val="Título3"/>
    <w:basedOn w:val="Normal"/>
    <w:next w:val="Normal"/>
    <w:link w:val="TtuloCar"/>
    <w:uiPriority w:val="10"/>
    <w:qFormat/>
    <w:rsid w:val="0038517D"/>
    <w:pPr>
      <w:spacing w:after="0" w:line="240" w:lineRule="auto"/>
      <w:ind w:firstLine="709"/>
      <w:contextualSpacing/>
    </w:pPr>
    <w:rPr>
      <w:rFonts w:ascii="Times New Roman" w:eastAsiaTheme="majorEastAsia" w:hAnsi="Times New Roman" w:cstheme="majorBidi"/>
      <w:b/>
      <w:spacing w:val="-10"/>
      <w:kern w:val="28"/>
      <w:sz w:val="24"/>
      <w:szCs w:val="56"/>
      <w:lang w:val="es-HN"/>
    </w:rPr>
  </w:style>
  <w:style w:type="character" w:customStyle="1" w:styleId="TtuloCar">
    <w:name w:val="Título Car"/>
    <w:aliases w:val="Título3 Car"/>
    <w:basedOn w:val="Fuentedeprrafopredeter"/>
    <w:link w:val="Ttulo"/>
    <w:uiPriority w:val="10"/>
    <w:rsid w:val="0038517D"/>
    <w:rPr>
      <w:rFonts w:ascii="Times New Roman" w:eastAsiaTheme="majorEastAsia" w:hAnsi="Times New Roman" w:cstheme="majorBidi"/>
      <w:b/>
      <w:spacing w:val="-10"/>
      <w:kern w:val="28"/>
      <w:sz w:val="24"/>
      <w:szCs w:val="56"/>
      <w:lang w:val="es-HN"/>
    </w:rPr>
  </w:style>
  <w:style w:type="paragraph" w:customStyle="1" w:styleId="TableParagraph">
    <w:name w:val="Table Paragraph"/>
    <w:basedOn w:val="Normal"/>
    <w:uiPriority w:val="1"/>
    <w:qFormat/>
    <w:rsid w:val="0038517D"/>
    <w:pPr>
      <w:spacing w:after="0" w:line="240" w:lineRule="auto"/>
    </w:pPr>
    <w:rPr>
      <w:rFonts w:ascii="Calibri" w:eastAsia="Calibri" w:hAnsi="Times New Roman" w:cs="Times New Roman"/>
      <w:lang w:val="en-US"/>
    </w:rPr>
  </w:style>
  <w:style w:type="table" w:customStyle="1" w:styleId="NormalTable0">
    <w:name w:val="Normal Table0"/>
    <w:uiPriority w:val="2"/>
    <w:qFormat/>
    <w:rsid w:val="0038517D"/>
    <w:pPr>
      <w:spacing w:after="0" w:line="240" w:lineRule="auto"/>
    </w:pPr>
    <w:rPr>
      <w:rFonts w:ascii="Calibri" w:eastAsia="Calibri" w:hAnsi="Times New Roman" w:cs="Times New Roman"/>
      <w:lang w:val="en-US"/>
    </w:rPr>
    <w:tblPr>
      <w:tblCellMar>
        <w:top w:w="0" w:type="dxa"/>
        <w:left w:w="0" w:type="dxa"/>
        <w:bottom w:w="0" w:type="dxa"/>
        <w:right w:w="0" w:type="dxa"/>
      </w:tblCellMar>
    </w:tblPr>
  </w:style>
  <w:style w:type="paragraph" w:styleId="Sinespaciado">
    <w:name w:val="No Spacing"/>
    <w:uiPriority w:val="1"/>
    <w:qFormat/>
    <w:rsid w:val="0038517D"/>
    <w:pPr>
      <w:spacing w:after="0" w:line="240" w:lineRule="auto"/>
    </w:pPr>
    <w:rPr>
      <w:rFonts w:ascii="Arial" w:eastAsia="Calibri" w:hAnsi="Arial" w:cs="Times New Roman"/>
      <w:sz w:val="24"/>
      <w:lang w:val="es-VE"/>
    </w:rPr>
  </w:style>
  <w:style w:type="paragraph" w:styleId="Revisin">
    <w:name w:val="Revision"/>
    <w:hidden/>
    <w:uiPriority w:val="99"/>
    <w:semiHidden/>
    <w:rsid w:val="00AA1446"/>
    <w:pPr>
      <w:spacing w:after="0" w:line="240" w:lineRule="auto"/>
    </w:pPr>
  </w:style>
  <w:style w:type="paragraph" w:styleId="Textodeglobo">
    <w:name w:val="Balloon Text"/>
    <w:basedOn w:val="Normal"/>
    <w:link w:val="TextodegloboCar"/>
    <w:uiPriority w:val="99"/>
    <w:semiHidden/>
    <w:unhideWhenUsed/>
    <w:rsid w:val="00AA144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A14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209">
      <w:bodyDiv w:val="1"/>
      <w:marLeft w:val="0"/>
      <w:marRight w:val="0"/>
      <w:marTop w:val="0"/>
      <w:marBottom w:val="0"/>
      <w:divBdr>
        <w:top w:val="none" w:sz="0" w:space="0" w:color="auto"/>
        <w:left w:val="none" w:sz="0" w:space="0" w:color="auto"/>
        <w:bottom w:val="none" w:sz="0" w:space="0" w:color="auto"/>
        <w:right w:val="none" w:sz="0" w:space="0" w:color="auto"/>
      </w:divBdr>
    </w:div>
    <w:div w:id="4944292">
      <w:bodyDiv w:val="1"/>
      <w:marLeft w:val="0"/>
      <w:marRight w:val="0"/>
      <w:marTop w:val="0"/>
      <w:marBottom w:val="0"/>
      <w:divBdr>
        <w:top w:val="none" w:sz="0" w:space="0" w:color="auto"/>
        <w:left w:val="none" w:sz="0" w:space="0" w:color="auto"/>
        <w:bottom w:val="none" w:sz="0" w:space="0" w:color="auto"/>
        <w:right w:val="none" w:sz="0" w:space="0" w:color="auto"/>
      </w:divBdr>
    </w:div>
    <w:div w:id="24867099">
      <w:bodyDiv w:val="1"/>
      <w:marLeft w:val="0"/>
      <w:marRight w:val="0"/>
      <w:marTop w:val="0"/>
      <w:marBottom w:val="0"/>
      <w:divBdr>
        <w:top w:val="none" w:sz="0" w:space="0" w:color="auto"/>
        <w:left w:val="none" w:sz="0" w:space="0" w:color="auto"/>
        <w:bottom w:val="none" w:sz="0" w:space="0" w:color="auto"/>
        <w:right w:val="none" w:sz="0" w:space="0" w:color="auto"/>
      </w:divBdr>
    </w:div>
    <w:div w:id="33817982">
      <w:bodyDiv w:val="1"/>
      <w:marLeft w:val="0"/>
      <w:marRight w:val="0"/>
      <w:marTop w:val="0"/>
      <w:marBottom w:val="0"/>
      <w:divBdr>
        <w:top w:val="none" w:sz="0" w:space="0" w:color="auto"/>
        <w:left w:val="none" w:sz="0" w:space="0" w:color="auto"/>
        <w:bottom w:val="none" w:sz="0" w:space="0" w:color="auto"/>
        <w:right w:val="none" w:sz="0" w:space="0" w:color="auto"/>
      </w:divBdr>
    </w:div>
    <w:div w:id="42946703">
      <w:bodyDiv w:val="1"/>
      <w:marLeft w:val="0"/>
      <w:marRight w:val="0"/>
      <w:marTop w:val="0"/>
      <w:marBottom w:val="0"/>
      <w:divBdr>
        <w:top w:val="none" w:sz="0" w:space="0" w:color="auto"/>
        <w:left w:val="none" w:sz="0" w:space="0" w:color="auto"/>
        <w:bottom w:val="none" w:sz="0" w:space="0" w:color="auto"/>
        <w:right w:val="none" w:sz="0" w:space="0" w:color="auto"/>
      </w:divBdr>
    </w:div>
    <w:div w:id="47264014">
      <w:bodyDiv w:val="1"/>
      <w:marLeft w:val="0"/>
      <w:marRight w:val="0"/>
      <w:marTop w:val="0"/>
      <w:marBottom w:val="0"/>
      <w:divBdr>
        <w:top w:val="none" w:sz="0" w:space="0" w:color="auto"/>
        <w:left w:val="none" w:sz="0" w:space="0" w:color="auto"/>
        <w:bottom w:val="none" w:sz="0" w:space="0" w:color="auto"/>
        <w:right w:val="none" w:sz="0" w:space="0" w:color="auto"/>
      </w:divBdr>
    </w:div>
    <w:div w:id="52700259">
      <w:bodyDiv w:val="1"/>
      <w:marLeft w:val="0"/>
      <w:marRight w:val="0"/>
      <w:marTop w:val="0"/>
      <w:marBottom w:val="0"/>
      <w:divBdr>
        <w:top w:val="none" w:sz="0" w:space="0" w:color="auto"/>
        <w:left w:val="none" w:sz="0" w:space="0" w:color="auto"/>
        <w:bottom w:val="none" w:sz="0" w:space="0" w:color="auto"/>
        <w:right w:val="none" w:sz="0" w:space="0" w:color="auto"/>
      </w:divBdr>
    </w:div>
    <w:div w:id="59862994">
      <w:bodyDiv w:val="1"/>
      <w:marLeft w:val="0"/>
      <w:marRight w:val="0"/>
      <w:marTop w:val="0"/>
      <w:marBottom w:val="0"/>
      <w:divBdr>
        <w:top w:val="none" w:sz="0" w:space="0" w:color="auto"/>
        <w:left w:val="none" w:sz="0" w:space="0" w:color="auto"/>
        <w:bottom w:val="none" w:sz="0" w:space="0" w:color="auto"/>
        <w:right w:val="none" w:sz="0" w:space="0" w:color="auto"/>
      </w:divBdr>
    </w:div>
    <w:div w:id="89551625">
      <w:bodyDiv w:val="1"/>
      <w:marLeft w:val="0"/>
      <w:marRight w:val="0"/>
      <w:marTop w:val="0"/>
      <w:marBottom w:val="0"/>
      <w:divBdr>
        <w:top w:val="none" w:sz="0" w:space="0" w:color="auto"/>
        <w:left w:val="none" w:sz="0" w:space="0" w:color="auto"/>
        <w:bottom w:val="none" w:sz="0" w:space="0" w:color="auto"/>
        <w:right w:val="none" w:sz="0" w:space="0" w:color="auto"/>
      </w:divBdr>
    </w:div>
    <w:div w:id="90778235">
      <w:bodyDiv w:val="1"/>
      <w:marLeft w:val="0"/>
      <w:marRight w:val="0"/>
      <w:marTop w:val="0"/>
      <w:marBottom w:val="0"/>
      <w:divBdr>
        <w:top w:val="none" w:sz="0" w:space="0" w:color="auto"/>
        <w:left w:val="none" w:sz="0" w:space="0" w:color="auto"/>
        <w:bottom w:val="none" w:sz="0" w:space="0" w:color="auto"/>
        <w:right w:val="none" w:sz="0" w:space="0" w:color="auto"/>
      </w:divBdr>
    </w:div>
    <w:div w:id="111176271">
      <w:bodyDiv w:val="1"/>
      <w:marLeft w:val="0"/>
      <w:marRight w:val="0"/>
      <w:marTop w:val="0"/>
      <w:marBottom w:val="0"/>
      <w:divBdr>
        <w:top w:val="none" w:sz="0" w:space="0" w:color="auto"/>
        <w:left w:val="none" w:sz="0" w:space="0" w:color="auto"/>
        <w:bottom w:val="none" w:sz="0" w:space="0" w:color="auto"/>
        <w:right w:val="none" w:sz="0" w:space="0" w:color="auto"/>
      </w:divBdr>
    </w:div>
    <w:div w:id="125394165">
      <w:bodyDiv w:val="1"/>
      <w:marLeft w:val="0"/>
      <w:marRight w:val="0"/>
      <w:marTop w:val="0"/>
      <w:marBottom w:val="0"/>
      <w:divBdr>
        <w:top w:val="none" w:sz="0" w:space="0" w:color="auto"/>
        <w:left w:val="none" w:sz="0" w:space="0" w:color="auto"/>
        <w:bottom w:val="none" w:sz="0" w:space="0" w:color="auto"/>
        <w:right w:val="none" w:sz="0" w:space="0" w:color="auto"/>
      </w:divBdr>
    </w:div>
    <w:div w:id="137964333">
      <w:bodyDiv w:val="1"/>
      <w:marLeft w:val="0"/>
      <w:marRight w:val="0"/>
      <w:marTop w:val="0"/>
      <w:marBottom w:val="0"/>
      <w:divBdr>
        <w:top w:val="none" w:sz="0" w:space="0" w:color="auto"/>
        <w:left w:val="none" w:sz="0" w:space="0" w:color="auto"/>
        <w:bottom w:val="none" w:sz="0" w:space="0" w:color="auto"/>
        <w:right w:val="none" w:sz="0" w:space="0" w:color="auto"/>
      </w:divBdr>
    </w:div>
    <w:div w:id="139079053">
      <w:bodyDiv w:val="1"/>
      <w:marLeft w:val="0"/>
      <w:marRight w:val="0"/>
      <w:marTop w:val="0"/>
      <w:marBottom w:val="0"/>
      <w:divBdr>
        <w:top w:val="none" w:sz="0" w:space="0" w:color="auto"/>
        <w:left w:val="none" w:sz="0" w:space="0" w:color="auto"/>
        <w:bottom w:val="none" w:sz="0" w:space="0" w:color="auto"/>
        <w:right w:val="none" w:sz="0" w:space="0" w:color="auto"/>
      </w:divBdr>
    </w:div>
    <w:div w:id="157693601">
      <w:bodyDiv w:val="1"/>
      <w:marLeft w:val="0"/>
      <w:marRight w:val="0"/>
      <w:marTop w:val="0"/>
      <w:marBottom w:val="0"/>
      <w:divBdr>
        <w:top w:val="none" w:sz="0" w:space="0" w:color="auto"/>
        <w:left w:val="none" w:sz="0" w:space="0" w:color="auto"/>
        <w:bottom w:val="none" w:sz="0" w:space="0" w:color="auto"/>
        <w:right w:val="none" w:sz="0" w:space="0" w:color="auto"/>
      </w:divBdr>
    </w:div>
    <w:div w:id="162477213">
      <w:bodyDiv w:val="1"/>
      <w:marLeft w:val="0"/>
      <w:marRight w:val="0"/>
      <w:marTop w:val="0"/>
      <w:marBottom w:val="0"/>
      <w:divBdr>
        <w:top w:val="none" w:sz="0" w:space="0" w:color="auto"/>
        <w:left w:val="none" w:sz="0" w:space="0" w:color="auto"/>
        <w:bottom w:val="none" w:sz="0" w:space="0" w:color="auto"/>
        <w:right w:val="none" w:sz="0" w:space="0" w:color="auto"/>
      </w:divBdr>
    </w:div>
    <w:div w:id="164590094">
      <w:bodyDiv w:val="1"/>
      <w:marLeft w:val="0"/>
      <w:marRight w:val="0"/>
      <w:marTop w:val="0"/>
      <w:marBottom w:val="0"/>
      <w:divBdr>
        <w:top w:val="none" w:sz="0" w:space="0" w:color="auto"/>
        <w:left w:val="none" w:sz="0" w:space="0" w:color="auto"/>
        <w:bottom w:val="none" w:sz="0" w:space="0" w:color="auto"/>
        <w:right w:val="none" w:sz="0" w:space="0" w:color="auto"/>
      </w:divBdr>
    </w:div>
    <w:div w:id="171653638">
      <w:bodyDiv w:val="1"/>
      <w:marLeft w:val="0"/>
      <w:marRight w:val="0"/>
      <w:marTop w:val="0"/>
      <w:marBottom w:val="0"/>
      <w:divBdr>
        <w:top w:val="none" w:sz="0" w:space="0" w:color="auto"/>
        <w:left w:val="none" w:sz="0" w:space="0" w:color="auto"/>
        <w:bottom w:val="none" w:sz="0" w:space="0" w:color="auto"/>
        <w:right w:val="none" w:sz="0" w:space="0" w:color="auto"/>
      </w:divBdr>
    </w:div>
    <w:div w:id="202983758">
      <w:bodyDiv w:val="1"/>
      <w:marLeft w:val="0"/>
      <w:marRight w:val="0"/>
      <w:marTop w:val="0"/>
      <w:marBottom w:val="0"/>
      <w:divBdr>
        <w:top w:val="none" w:sz="0" w:space="0" w:color="auto"/>
        <w:left w:val="none" w:sz="0" w:space="0" w:color="auto"/>
        <w:bottom w:val="none" w:sz="0" w:space="0" w:color="auto"/>
        <w:right w:val="none" w:sz="0" w:space="0" w:color="auto"/>
      </w:divBdr>
    </w:div>
    <w:div w:id="237793172">
      <w:bodyDiv w:val="1"/>
      <w:marLeft w:val="0"/>
      <w:marRight w:val="0"/>
      <w:marTop w:val="0"/>
      <w:marBottom w:val="0"/>
      <w:divBdr>
        <w:top w:val="none" w:sz="0" w:space="0" w:color="auto"/>
        <w:left w:val="none" w:sz="0" w:space="0" w:color="auto"/>
        <w:bottom w:val="none" w:sz="0" w:space="0" w:color="auto"/>
        <w:right w:val="none" w:sz="0" w:space="0" w:color="auto"/>
      </w:divBdr>
    </w:div>
    <w:div w:id="251621086">
      <w:bodyDiv w:val="1"/>
      <w:marLeft w:val="0"/>
      <w:marRight w:val="0"/>
      <w:marTop w:val="0"/>
      <w:marBottom w:val="0"/>
      <w:divBdr>
        <w:top w:val="none" w:sz="0" w:space="0" w:color="auto"/>
        <w:left w:val="none" w:sz="0" w:space="0" w:color="auto"/>
        <w:bottom w:val="none" w:sz="0" w:space="0" w:color="auto"/>
        <w:right w:val="none" w:sz="0" w:space="0" w:color="auto"/>
      </w:divBdr>
    </w:div>
    <w:div w:id="269777904">
      <w:bodyDiv w:val="1"/>
      <w:marLeft w:val="0"/>
      <w:marRight w:val="0"/>
      <w:marTop w:val="0"/>
      <w:marBottom w:val="0"/>
      <w:divBdr>
        <w:top w:val="none" w:sz="0" w:space="0" w:color="auto"/>
        <w:left w:val="none" w:sz="0" w:space="0" w:color="auto"/>
        <w:bottom w:val="none" w:sz="0" w:space="0" w:color="auto"/>
        <w:right w:val="none" w:sz="0" w:space="0" w:color="auto"/>
      </w:divBdr>
    </w:div>
    <w:div w:id="271085204">
      <w:bodyDiv w:val="1"/>
      <w:marLeft w:val="0"/>
      <w:marRight w:val="0"/>
      <w:marTop w:val="0"/>
      <w:marBottom w:val="0"/>
      <w:divBdr>
        <w:top w:val="none" w:sz="0" w:space="0" w:color="auto"/>
        <w:left w:val="none" w:sz="0" w:space="0" w:color="auto"/>
        <w:bottom w:val="none" w:sz="0" w:space="0" w:color="auto"/>
        <w:right w:val="none" w:sz="0" w:space="0" w:color="auto"/>
      </w:divBdr>
    </w:div>
    <w:div w:id="288125389">
      <w:bodyDiv w:val="1"/>
      <w:marLeft w:val="0"/>
      <w:marRight w:val="0"/>
      <w:marTop w:val="0"/>
      <w:marBottom w:val="0"/>
      <w:divBdr>
        <w:top w:val="none" w:sz="0" w:space="0" w:color="auto"/>
        <w:left w:val="none" w:sz="0" w:space="0" w:color="auto"/>
        <w:bottom w:val="none" w:sz="0" w:space="0" w:color="auto"/>
        <w:right w:val="none" w:sz="0" w:space="0" w:color="auto"/>
      </w:divBdr>
    </w:div>
    <w:div w:id="313946861">
      <w:bodyDiv w:val="1"/>
      <w:marLeft w:val="0"/>
      <w:marRight w:val="0"/>
      <w:marTop w:val="0"/>
      <w:marBottom w:val="0"/>
      <w:divBdr>
        <w:top w:val="none" w:sz="0" w:space="0" w:color="auto"/>
        <w:left w:val="none" w:sz="0" w:space="0" w:color="auto"/>
        <w:bottom w:val="none" w:sz="0" w:space="0" w:color="auto"/>
        <w:right w:val="none" w:sz="0" w:space="0" w:color="auto"/>
      </w:divBdr>
    </w:div>
    <w:div w:id="314996324">
      <w:bodyDiv w:val="1"/>
      <w:marLeft w:val="0"/>
      <w:marRight w:val="0"/>
      <w:marTop w:val="0"/>
      <w:marBottom w:val="0"/>
      <w:divBdr>
        <w:top w:val="none" w:sz="0" w:space="0" w:color="auto"/>
        <w:left w:val="none" w:sz="0" w:space="0" w:color="auto"/>
        <w:bottom w:val="none" w:sz="0" w:space="0" w:color="auto"/>
        <w:right w:val="none" w:sz="0" w:space="0" w:color="auto"/>
      </w:divBdr>
    </w:div>
    <w:div w:id="332687330">
      <w:bodyDiv w:val="1"/>
      <w:marLeft w:val="0"/>
      <w:marRight w:val="0"/>
      <w:marTop w:val="0"/>
      <w:marBottom w:val="0"/>
      <w:divBdr>
        <w:top w:val="none" w:sz="0" w:space="0" w:color="auto"/>
        <w:left w:val="none" w:sz="0" w:space="0" w:color="auto"/>
        <w:bottom w:val="none" w:sz="0" w:space="0" w:color="auto"/>
        <w:right w:val="none" w:sz="0" w:space="0" w:color="auto"/>
      </w:divBdr>
    </w:div>
    <w:div w:id="345668355">
      <w:bodyDiv w:val="1"/>
      <w:marLeft w:val="0"/>
      <w:marRight w:val="0"/>
      <w:marTop w:val="0"/>
      <w:marBottom w:val="0"/>
      <w:divBdr>
        <w:top w:val="none" w:sz="0" w:space="0" w:color="auto"/>
        <w:left w:val="none" w:sz="0" w:space="0" w:color="auto"/>
        <w:bottom w:val="none" w:sz="0" w:space="0" w:color="auto"/>
        <w:right w:val="none" w:sz="0" w:space="0" w:color="auto"/>
      </w:divBdr>
    </w:div>
    <w:div w:id="363942938">
      <w:bodyDiv w:val="1"/>
      <w:marLeft w:val="0"/>
      <w:marRight w:val="0"/>
      <w:marTop w:val="0"/>
      <w:marBottom w:val="0"/>
      <w:divBdr>
        <w:top w:val="none" w:sz="0" w:space="0" w:color="auto"/>
        <w:left w:val="none" w:sz="0" w:space="0" w:color="auto"/>
        <w:bottom w:val="none" w:sz="0" w:space="0" w:color="auto"/>
        <w:right w:val="none" w:sz="0" w:space="0" w:color="auto"/>
      </w:divBdr>
    </w:div>
    <w:div w:id="377441689">
      <w:bodyDiv w:val="1"/>
      <w:marLeft w:val="0"/>
      <w:marRight w:val="0"/>
      <w:marTop w:val="0"/>
      <w:marBottom w:val="0"/>
      <w:divBdr>
        <w:top w:val="none" w:sz="0" w:space="0" w:color="auto"/>
        <w:left w:val="none" w:sz="0" w:space="0" w:color="auto"/>
        <w:bottom w:val="none" w:sz="0" w:space="0" w:color="auto"/>
        <w:right w:val="none" w:sz="0" w:space="0" w:color="auto"/>
      </w:divBdr>
    </w:div>
    <w:div w:id="401414671">
      <w:bodyDiv w:val="1"/>
      <w:marLeft w:val="0"/>
      <w:marRight w:val="0"/>
      <w:marTop w:val="0"/>
      <w:marBottom w:val="0"/>
      <w:divBdr>
        <w:top w:val="none" w:sz="0" w:space="0" w:color="auto"/>
        <w:left w:val="none" w:sz="0" w:space="0" w:color="auto"/>
        <w:bottom w:val="none" w:sz="0" w:space="0" w:color="auto"/>
        <w:right w:val="none" w:sz="0" w:space="0" w:color="auto"/>
      </w:divBdr>
    </w:div>
    <w:div w:id="416288410">
      <w:bodyDiv w:val="1"/>
      <w:marLeft w:val="0"/>
      <w:marRight w:val="0"/>
      <w:marTop w:val="0"/>
      <w:marBottom w:val="0"/>
      <w:divBdr>
        <w:top w:val="none" w:sz="0" w:space="0" w:color="auto"/>
        <w:left w:val="none" w:sz="0" w:space="0" w:color="auto"/>
        <w:bottom w:val="none" w:sz="0" w:space="0" w:color="auto"/>
        <w:right w:val="none" w:sz="0" w:space="0" w:color="auto"/>
      </w:divBdr>
    </w:div>
    <w:div w:id="424229102">
      <w:bodyDiv w:val="1"/>
      <w:marLeft w:val="0"/>
      <w:marRight w:val="0"/>
      <w:marTop w:val="0"/>
      <w:marBottom w:val="0"/>
      <w:divBdr>
        <w:top w:val="none" w:sz="0" w:space="0" w:color="auto"/>
        <w:left w:val="none" w:sz="0" w:space="0" w:color="auto"/>
        <w:bottom w:val="none" w:sz="0" w:space="0" w:color="auto"/>
        <w:right w:val="none" w:sz="0" w:space="0" w:color="auto"/>
      </w:divBdr>
    </w:div>
    <w:div w:id="431323894">
      <w:bodyDiv w:val="1"/>
      <w:marLeft w:val="0"/>
      <w:marRight w:val="0"/>
      <w:marTop w:val="0"/>
      <w:marBottom w:val="0"/>
      <w:divBdr>
        <w:top w:val="none" w:sz="0" w:space="0" w:color="auto"/>
        <w:left w:val="none" w:sz="0" w:space="0" w:color="auto"/>
        <w:bottom w:val="none" w:sz="0" w:space="0" w:color="auto"/>
        <w:right w:val="none" w:sz="0" w:space="0" w:color="auto"/>
      </w:divBdr>
    </w:div>
    <w:div w:id="433210275">
      <w:bodyDiv w:val="1"/>
      <w:marLeft w:val="0"/>
      <w:marRight w:val="0"/>
      <w:marTop w:val="0"/>
      <w:marBottom w:val="0"/>
      <w:divBdr>
        <w:top w:val="none" w:sz="0" w:space="0" w:color="auto"/>
        <w:left w:val="none" w:sz="0" w:space="0" w:color="auto"/>
        <w:bottom w:val="none" w:sz="0" w:space="0" w:color="auto"/>
        <w:right w:val="none" w:sz="0" w:space="0" w:color="auto"/>
      </w:divBdr>
    </w:div>
    <w:div w:id="435641585">
      <w:bodyDiv w:val="1"/>
      <w:marLeft w:val="0"/>
      <w:marRight w:val="0"/>
      <w:marTop w:val="0"/>
      <w:marBottom w:val="0"/>
      <w:divBdr>
        <w:top w:val="none" w:sz="0" w:space="0" w:color="auto"/>
        <w:left w:val="none" w:sz="0" w:space="0" w:color="auto"/>
        <w:bottom w:val="none" w:sz="0" w:space="0" w:color="auto"/>
        <w:right w:val="none" w:sz="0" w:space="0" w:color="auto"/>
      </w:divBdr>
    </w:div>
    <w:div w:id="449252501">
      <w:bodyDiv w:val="1"/>
      <w:marLeft w:val="0"/>
      <w:marRight w:val="0"/>
      <w:marTop w:val="0"/>
      <w:marBottom w:val="0"/>
      <w:divBdr>
        <w:top w:val="none" w:sz="0" w:space="0" w:color="auto"/>
        <w:left w:val="none" w:sz="0" w:space="0" w:color="auto"/>
        <w:bottom w:val="none" w:sz="0" w:space="0" w:color="auto"/>
        <w:right w:val="none" w:sz="0" w:space="0" w:color="auto"/>
      </w:divBdr>
    </w:div>
    <w:div w:id="453057038">
      <w:bodyDiv w:val="1"/>
      <w:marLeft w:val="0"/>
      <w:marRight w:val="0"/>
      <w:marTop w:val="0"/>
      <w:marBottom w:val="0"/>
      <w:divBdr>
        <w:top w:val="none" w:sz="0" w:space="0" w:color="auto"/>
        <w:left w:val="none" w:sz="0" w:space="0" w:color="auto"/>
        <w:bottom w:val="none" w:sz="0" w:space="0" w:color="auto"/>
        <w:right w:val="none" w:sz="0" w:space="0" w:color="auto"/>
      </w:divBdr>
    </w:div>
    <w:div w:id="457769058">
      <w:bodyDiv w:val="1"/>
      <w:marLeft w:val="0"/>
      <w:marRight w:val="0"/>
      <w:marTop w:val="0"/>
      <w:marBottom w:val="0"/>
      <w:divBdr>
        <w:top w:val="none" w:sz="0" w:space="0" w:color="auto"/>
        <w:left w:val="none" w:sz="0" w:space="0" w:color="auto"/>
        <w:bottom w:val="none" w:sz="0" w:space="0" w:color="auto"/>
        <w:right w:val="none" w:sz="0" w:space="0" w:color="auto"/>
      </w:divBdr>
    </w:div>
    <w:div w:id="463041954">
      <w:bodyDiv w:val="1"/>
      <w:marLeft w:val="0"/>
      <w:marRight w:val="0"/>
      <w:marTop w:val="0"/>
      <w:marBottom w:val="0"/>
      <w:divBdr>
        <w:top w:val="none" w:sz="0" w:space="0" w:color="auto"/>
        <w:left w:val="none" w:sz="0" w:space="0" w:color="auto"/>
        <w:bottom w:val="none" w:sz="0" w:space="0" w:color="auto"/>
        <w:right w:val="none" w:sz="0" w:space="0" w:color="auto"/>
      </w:divBdr>
    </w:div>
    <w:div w:id="499739975">
      <w:bodyDiv w:val="1"/>
      <w:marLeft w:val="0"/>
      <w:marRight w:val="0"/>
      <w:marTop w:val="0"/>
      <w:marBottom w:val="0"/>
      <w:divBdr>
        <w:top w:val="none" w:sz="0" w:space="0" w:color="auto"/>
        <w:left w:val="none" w:sz="0" w:space="0" w:color="auto"/>
        <w:bottom w:val="none" w:sz="0" w:space="0" w:color="auto"/>
        <w:right w:val="none" w:sz="0" w:space="0" w:color="auto"/>
      </w:divBdr>
    </w:div>
    <w:div w:id="506990767">
      <w:bodyDiv w:val="1"/>
      <w:marLeft w:val="0"/>
      <w:marRight w:val="0"/>
      <w:marTop w:val="0"/>
      <w:marBottom w:val="0"/>
      <w:divBdr>
        <w:top w:val="none" w:sz="0" w:space="0" w:color="auto"/>
        <w:left w:val="none" w:sz="0" w:space="0" w:color="auto"/>
        <w:bottom w:val="none" w:sz="0" w:space="0" w:color="auto"/>
        <w:right w:val="none" w:sz="0" w:space="0" w:color="auto"/>
      </w:divBdr>
    </w:div>
    <w:div w:id="512426782">
      <w:bodyDiv w:val="1"/>
      <w:marLeft w:val="0"/>
      <w:marRight w:val="0"/>
      <w:marTop w:val="0"/>
      <w:marBottom w:val="0"/>
      <w:divBdr>
        <w:top w:val="none" w:sz="0" w:space="0" w:color="auto"/>
        <w:left w:val="none" w:sz="0" w:space="0" w:color="auto"/>
        <w:bottom w:val="none" w:sz="0" w:space="0" w:color="auto"/>
        <w:right w:val="none" w:sz="0" w:space="0" w:color="auto"/>
      </w:divBdr>
    </w:div>
    <w:div w:id="514420679">
      <w:bodyDiv w:val="1"/>
      <w:marLeft w:val="0"/>
      <w:marRight w:val="0"/>
      <w:marTop w:val="0"/>
      <w:marBottom w:val="0"/>
      <w:divBdr>
        <w:top w:val="none" w:sz="0" w:space="0" w:color="auto"/>
        <w:left w:val="none" w:sz="0" w:space="0" w:color="auto"/>
        <w:bottom w:val="none" w:sz="0" w:space="0" w:color="auto"/>
        <w:right w:val="none" w:sz="0" w:space="0" w:color="auto"/>
      </w:divBdr>
    </w:div>
    <w:div w:id="521938183">
      <w:bodyDiv w:val="1"/>
      <w:marLeft w:val="0"/>
      <w:marRight w:val="0"/>
      <w:marTop w:val="0"/>
      <w:marBottom w:val="0"/>
      <w:divBdr>
        <w:top w:val="none" w:sz="0" w:space="0" w:color="auto"/>
        <w:left w:val="none" w:sz="0" w:space="0" w:color="auto"/>
        <w:bottom w:val="none" w:sz="0" w:space="0" w:color="auto"/>
        <w:right w:val="none" w:sz="0" w:space="0" w:color="auto"/>
      </w:divBdr>
    </w:div>
    <w:div w:id="523322103">
      <w:bodyDiv w:val="1"/>
      <w:marLeft w:val="0"/>
      <w:marRight w:val="0"/>
      <w:marTop w:val="0"/>
      <w:marBottom w:val="0"/>
      <w:divBdr>
        <w:top w:val="none" w:sz="0" w:space="0" w:color="auto"/>
        <w:left w:val="none" w:sz="0" w:space="0" w:color="auto"/>
        <w:bottom w:val="none" w:sz="0" w:space="0" w:color="auto"/>
        <w:right w:val="none" w:sz="0" w:space="0" w:color="auto"/>
      </w:divBdr>
    </w:div>
    <w:div w:id="537940077">
      <w:bodyDiv w:val="1"/>
      <w:marLeft w:val="0"/>
      <w:marRight w:val="0"/>
      <w:marTop w:val="0"/>
      <w:marBottom w:val="0"/>
      <w:divBdr>
        <w:top w:val="none" w:sz="0" w:space="0" w:color="auto"/>
        <w:left w:val="none" w:sz="0" w:space="0" w:color="auto"/>
        <w:bottom w:val="none" w:sz="0" w:space="0" w:color="auto"/>
        <w:right w:val="none" w:sz="0" w:space="0" w:color="auto"/>
      </w:divBdr>
    </w:div>
    <w:div w:id="540628500">
      <w:bodyDiv w:val="1"/>
      <w:marLeft w:val="0"/>
      <w:marRight w:val="0"/>
      <w:marTop w:val="0"/>
      <w:marBottom w:val="0"/>
      <w:divBdr>
        <w:top w:val="none" w:sz="0" w:space="0" w:color="auto"/>
        <w:left w:val="none" w:sz="0" w:space="0" w:color="auto"/>
        <w:bottom w:val="none" w:sz="0" w:space="0" w:color="auto"/>
        <w:right w:val="none" w:sz="0" w:space="0" w:color="auto"/>
      </w:divBdr>
    </w:div>
    <w:div w:id="552741219">
      <w:bodyDiv w:val="1"/>
      <w:marLeft w:val="0"/>
      <w:marRight w:val="0"/>
      <w:marTop w:val="0"/>
      <w:marBottom w:val="0"/>
      <w:divBdr>
        <w:top w:val="none" w:sz="0" w:space="0" w:color="auto"/>
        <w:left w:val="none" w:sz="0" w:space="0" w:color="auto"/>
        <w:bottom w:val="none" w:sz="0" w:space="0" w:color="auto"/>
        <w:right w:val="none" w:sz="0" w:space="0" w:color="auto"/>
      </w:divBdr>
    </w:div>
    <w:div w:id="560334428">
      <w:bodyDiv w:val="1"/>
      <w:marLeft w:val="0"/>
      <w:marRight w:val="0"/>
      <w:marTop w:val="0"/>
      <w:marBottom w:val="0"/>
      <w:divBdr>
        <w:top w:val="none" w:sz="0" w:space="0" w:color="auto"/>
        <w:left w:val="none" w:sz="0" w:space="0" w:color="auto"/>
        <w:bottom w:val="none" w:sz="0" w:space="0" w:color="auto"/>
        <w:right w:val="none" w:sz="0" w:space="0" w:color="auto"/>
      </w:divBdr>
    </w:div>
    <w:div w:id="568926464">
      <w:bodyDiv w:val="1"/>
      <w:marLeft w:val="0"/>
      <w:marRight w:val="0"/>
      <w:marTop w:val="0"/>
      <w:marBottom w:val="0"/>
      <w:divBdr>
        <w:top w:val="none" w:sz="0" w:space="0" w:color="auto"/>
        <w:left w:val="none" w:sz="0" w:space="0" w:color="auto"/>
        <w:bottom w:val="none" w:sz="0" w:space="0" w:color="auto"/>
        <w:right w:val="none" w:sz="0" w:space="0" w:color="auto"/>
      </w:divBdr>
    </w:div>
    <w:div w:id="575944670">
      <w:bodyDiv w:val="1"/>
      <w:marLeft w:val="0"/>
      <w:marRight w:val="0"/>
      <w:marTop w:val="0"/>
      <w:marBottom w:val="0"/>
      <w:divBdr>
        <w:top w:val="none" w:sz="0" w:space="0" w:color="auto"/>
        <w:left w:val="none" w:sz="0" w:space="0" w:color="auto"/>
        <w:bottom w:val="none" w:sz="0" w:space="0" w:color="auto"/>
        <w:right w:val="none" w:sz="0" w:space="0" w:color="auto"/>
      </w:divBdr>
    </w:div>
    <w:div w:id="584613628">
      <w:bodyDiv w:val="1"/>
      <w:marLeft w:val="0"/>
      <w:marRight w:val="0"/>
      <w:marTop w:val="0"/>
      <w:marBottom w:val="0"/>
      <w:divBdr>
        <w:top w:val="none" w:sz="0" w:space="0" w:color="auto"/>
        <w:left w:val="none" w:sz="0" w:space="0" w:color="auto"/>
        <w:bottom w:val="none" w:sz="0" w:space="0" w:color="auto"/>
        <w:right w:val="none" w:sz="0" w:space="0" w:color="auto"/>
      </w:divBdr>
    </w:div>
    <w:div w:id="600841699">
      <w:bodyDiv w:val="1"/>
      <w:marLeft w:val="0"/>
      <w:marRight w:val="0"/>
      <w:marTop w:val="0"/>
      <w:marBottom w:val="0"/>
      <w:divBdr>
        <w:top w:val="none" w:sz="0" w:space="0" w:color="auto"/>
        <w:left w:val="none" w:sz="0" w:space="0" w:color="auto"/>
        <w:bottom w:val="none" w:sz="0" w:space="0" w:color="auto"/>
        <w:right w:val="none" w:sz="0" w:space="0" w:color="auto"/>
      </w:divBdr>
    </w:div>
    <w:div w:id="608050197">
      <w:bodyDiv w:val="1"/>
      <w:marLeft w:val="0"/>
      <w:marRight w:val="0"/>
      <w:marTop w:val="0"/>
      <w:marBottom w:val="0"/>
      <w:divBdr>
        <w:top w:val="none" w:sz="0" w:space="0" w:color="auto"/>
        <w:left w:val="none" w:sz="0" w:space="0" w:color="auto"/>
        <w:bottom w:val="none" w:sz="0" w:space="0" w:color="auto"/>
        <w:right w:val="none" w:sz="0" w:space="0" w:color="auto"/>
      </w:divBdr>
    </w:div>
    <w:div w:id="615675929">
      <w:bodyDiv w:val="1"/>
      <w:marLeft w:val="0"/>
      <w:marRight w:val="0"/>
      <w:marTop w:val="0"/>
      <w:marBottom w:val="0"/>
      <w:divBdr>
        <w:top w:val="none" w:sz="0" w:space="0" w:color="auto"/>
        <w:left w:val="none" w:sz="0" w:space="0" w:color="auto"/>
        <w:bottom w:val="none" w:sz="0" w:space="0" w:color="auto"/>
        <w:right w:val="none" w:sz="0" w:space="0" w:color="auto"/>
      </w:divBdr>
    </w:div>
    <w:div w:id="629749463">
      <w:bodyDiv w:val="1"/>
      <w:marLeft w:val="0"/>
      <w:marRight w:val="0"/>
      <w:marTop w:val="0"/>
      <w:marBottom w:val="0"/>
      <w:divBdr>
        <w:top w:val="none" w:sz="0" w:space="0" w:color="auto"/>
        <w:left w:val="none" w:sz="0" w:space="0" w:color="auto"/>
        <w:bottom w:val="none" w:sz="0" w:space="0" w:color="auto"/>
        <w:right w:val="none" w:sz="0" w:space="0" w:color="auto"/>
      </w:divBdr>
    </w:div>
    <w:div w:id="636223508">
      <w:bodyDiv w:val="1"/>
      <w:marLeft w:val="0"/>
      <w:marRight w:val="0"/>
      <w:marTop w:val="0"/>
      <w:marBottom w:val="0"/>
      <w:divBdr>
        <w:top w:val="none" w:sz="0" w:space="0" w:color="auto"/>
        <w:left w:val="none" w:sz="0" w:space="0" w:color="auto"/>
        <w:bottom w:val="none" w:sz="0" w:space="0" w:color="auto"/>
        <w:right w:val="none" w:sz="0" w:space="0" w:color="auto"/>
      </w:divBdr>
    </w:div>
    <w:div w:id="639768275">
      <w:bodyDiv w:val="1"/>
      <w:marLeft w:val="0"/>
      <w:marRight w:val="0"/>
      <w:marTop w:val="0"/>
      <w:marBottom w:val="0"/>
      <w:divBdr>
        <w:top w:val="none" w:sz="0" w:space="0" w:color="auto"/>
        <w:left w:val="none" w:sz="0" w:space="0" w:color="auto"/>
        <w:bottom w:val="none" w:sz="0" w:space="0" w:color="auto"/>
        <w:right w:val="none" w:sz="0" w:space="0" w:color="auto"/>
      </w:divBdr>
    </w:div>
    <w:div w:id="645085248">
      <w:bodyDiv w:val="1"/>
      <w:marLeft w:val="0"/>
      <w:marRight w:val="0"/>
      <w:marTop w:val="0"/>
      <w:marBottom w:val="0"/>
      <w:divBdr>
        <w:top w:val="none" w:sz="0" w:space="0" w:color="auto"/>
        <w:left w:val="none" w:sz="0" w:space="0" w:color="auto"/>
        <w:bottom w:val="none" w:sz="0" w:space="0" w:color="auto"/>
        <w:right w:val="none" w:sz="0" w:space="0" w:color="auto"/>
      </w:divBdr>
    </w:div>
    <w:div w:id="652611061">
      <w:bodyDiv w:val="1"/>
      <w:marLeft w:val="0"/>
      <w:marRight w:val="0"/>
      <w:marTop w:val="0"/>
      <w:marBottom w:val="0"/>
      <w:divBdr>
        <w:top w:val="none" w:sz="0" w:space="0" w:color="auto"/>
        <w:left w:val="none" w:sz="0" w:space="0" w:color="auto"/>
        <w:bottom w:val="none" w:sz="0" w:space="0" w:color="auto"/>
        <w:right w:val="none" w:sz="0" w:space="0" w:color="auto"/>
      </w:divBdr>
    </w:div>
    <w:div w:id="653335649">
      <w:bodyDiv w:val="1"/>
      <w:marLeft w:val="0"/>
      <w:marRight w:val="0"/>
      <w:marTop w:val="0"/>
      <w:marBottom w:val="0"/>
      <w:divBdr>
        <w:top w:val="none" w:sz="0" w:space="0" w:color="auto"/>
        <w:left w:val="none" w:sz="0" w:space="0" w:color="auto"/>
        <w:bottom w:val="none" w:sz="0" w:space="0" w:color="auto"/>
        <w:right w:val="none" w:sz="0" w:space="0" w:color="auto"/>
      </w:divBdr>
    </w:div>
    <w:div w:id="658192578">
      <w:bodyDiv w:val="1"/>
      <w:marLeft w:val="0"/>
      <w:marRight w:val="0"/>
      <w:marTop w:val="0"/>
      <w:marBottom w:val="0"/>
      <w:divBdr>
        <w:top w:val="none" w:sz="0" w:space="0" w:color="auto"/>
        <w:left w:val="none" w:sz="0" w:space="0" w:color="auto"/>
        <w:bottom w:val="none" w:sz="0" w:space="0" w:color="auto"/>
        <w:right w:val="none" w:sz="0" w:space="0" w:color="auto"/>
      </w:divBdr>
    </w:div>
    <w:div w:id="659115168">
      <w:bodyDiv w:val="1"/>
      <w:marLeft w:val="0"/>
      <w:marRight w:val="0"/>
      <w:marTop w:val="0"/>
      <w:marBottom w:val="0"/>
      <w:divBdr>
        <w:top w:val="none" w:sz="0" w:space="0" w:color="auto"/>
        <w:left w:val="none" w:sz="0" w:space="0" w:color="auto"/>
        <w:bottom w:val="none" w:sz="0" w:space="0" w:color="auto"/>
        <w:right w:val="none" w:sz="0" w:space="0" w:color="auto"/>
      </w:divBdr>
    </w:div>
    <w:div w:id="659383694">
      <w:bodyDiv w:val="1"/>
      <w:marLeft w:val="0"/>
      <w:marRight w:val="0"/>
      <w:marTop w:val="0"/>
      <w:marBottom w:val="0"/>
      <w:divBdr>
        <w:top w:val="none" w:sz="0" w:space="0" w:color="auto"/>
        <w:left w:val="none" w:sz="0" w:space="0" w:color="auto"/>
        <w:bottom w:val="none" w:sz="0" w:space="0" w:color="auto"/>
        <w:right w:val="none" w:sz="0" w:space="0" w:color="auto"/>
      </w:divBdr>
    </w:div>
    <w:div w:id="665325979">
      <w:bodyDiv w:val="1"/>
      <w:marLeft w:val="0"/>
      <w:marRight w:val="0"/>
      <w:marTop w:val="0"/>
      <w:marBottom w:val="0"/>
      <w:divBdr>
        <w:top w:val="none" w:sz="0" w:space="0" w:color="auto"/>
        <w:left w:val="none" w:sz="0" w:space="0" w:color="auto"/>
        <w:bottom w:val="none" w:sz="0" w:space="0" w:color="auto"/>
        <w:right w:val="none" w:sz="0" w:space="0" w:color="auto"/>
      </w:divBdr>
    </w:div>
    <w:div w:id="666910007">
      <w:bodyDiv w:val="1"/>
      <w:marLeft w:val="0"/>
      <w:marRight w:val="0"/>
      <w:marTop w:val="0"/>
      <w:marBottom w:val="0"/>
      <w:divBdr>
        <w:top w:val="none" w:sz="0" w:space="0" w:color="auto"/>
        <w:left w:val="none" w:sz="0" w:space="0" w:color="auto"/>
        <w:bottom w:val="none" w:sz="0" w:space="0" w:color="auto"/>
        <w:right w:val="none" w:sz="0" w:space="0" w:color="auto"/>
      </w:divBdr>
    </w:div>
    <w:div w:id="672300124">
      <w:bodyDiv w:val="1"/>
      <w:marLeft w:val="0"/>
      <w:marRight w:val="0"/>
      <w:marTop w:val="0"/>
      <w:marBottom w:val="0"/>
      <w:divBdr>
        <w:top w:val="none" w:sz="0" w:space="0" w:color="auto"/>
        <w:left w:val="none" w:sz="0" w:space="0" w:color="auto"/>
        <w:bottom w:val="none" w:sz="0" w:space="0" w:color="auto"/>
        <w:right w:val="none" w:sz="0" w:space="0" w:color="auto"/>
      </w:divBdr>
    </w:div>
    <w:div w:id="675226265">
      <w:bodyDiv w:val="1"/>
      <w:marLeft w:val="0"/>
      <w:marRight w:val="0"/>
      <w:marTop w:val="0"/>
      <w:marBottom w:val="0"/>
      <w:divBdr>
        <w:top w:val="none" w:sz="0" w:space="0" w:color="auto"/>
        <w:left w:val="none" w:sz="0" w:space="0" w:color="auto"/>
        <w:bottom w:val="none" w:sz="0" w:space="0" w:color="auto"/>
        <w:right w:val="none" w:sz="0" w:space="0" w:color="auto"/>
      </w:divBdr>
    </w:div>
    <w:div w:id="675763718">
      <w:bodyDiv w:val="1"/>
      <w:marLeft w:val="0"/>
      <w:marRight w:val="0"/>
      <w:marTop w:val="0"/>
      <w:marBottom w:val="0"/>
      <w:divBdr>
        <w:top w:val="none" w:sz="0" w:space="0" w:color="auto"/>
        <w:left w:val="none" w:sz="0" w:space="0" w:color="auto"/>
        <w:bottom w:val="none" w:sz="0" w:space="0" w:color="auto"/>
        <w:right w:val="none" w:sz="0" w:space="0" w:color="auto"/>
      </w:divBdr>
    </w:div>
    <w:div w:id="682436241">
      <w:bodyDiv w:val="1"/>
      <w:marLeft w:val="0"/>
      <w:marRight w:val="0"/>
      <w:marTop w:val="0"/>
      <w:marBottom w:val="0"/>
      <w:divBdr>
        <w:top w:val="none" w:sz="0" w:space="0" w:color="auto"/>
        <w:left w:val="none" w:sz="0" w:space="0" w:color="auto"/>
        <w:bottom w:val="none" w:sz="0" w:space="0" w:color="auto"/>
        <w:right w:val="none" w:sz="0" w:space="0" w:color="auto"/>
      </w:divBdr>
    </w:div>
    <w:div w:id="690570414">
      <w:bodyDiv w:val="1"/>
      <w:marLeft w:val="0"/>
      <w:marRight w:val="0"/>
      <w:marTop w:val="0"/>
      <w:marBottom w:val="0"/>
      <w:divBdr>
        <w:top w:val="none" w:sz="0" w:space="0" w:color="auto"/>
        <w:left w:val="none" w:sz="0" w:space="0" w:color="auto"/>
        <w:bottom w:val="none" w:sz="0" w:space="0" w:color="auto"/>
        <w:right w:val="none" w:sz="0" w:space="0" w:color="auto"/>
      </w:divBdr>
    </w:div>
    <w:div w:id="691688724">
      <w:bodyDiv w:val="1"/>
      <w:marLeft w:val="0"/>
      <w:marRight w:val="0"/>
      <w:marTop w:val="0"/>
      <w:marBottom w:val="0"/>
      <w:divBdr>
        <w:top w:val="none" w:sz="0" w:space="0" w:color="auto"/>
        <w:left w:val="none" w:sz="0" w:space="0" w:color="auto"/>
        <w:bottom w:val="none" w:sz="0" w:space="0" w:color="auto"/>
        <w:right w:val="none" w:sz="0" w:space="0" w:color="auto"/>
      </w:divBdr>
    </w:div>
    <w:div w:id="699820296">
      <w:bodyDiv w:val="1"/>
      <w:marLeft w:val="0"/>
      <w:marRight w:val="0"/>
      <w:marTop w:val="0"/>
      <w:marBottom w:val="0"/>
      <w:divBdr>
        <w:top w:val="none" w:sz="0" w:space="0" w:color="auto"/>
        <w:left w:val="none" w:sz="0" w:space="0" w:color="auto"/>
        <w:bottom w:val="none" w:sz="0" w:space="0" w:color="auto"/>
        <w:right w:val="none" w:sz="0" w:space="0" w:color="auto"/>
      </w:divBdr>
    </w:div>
    <w:div w:id="702751303">
      <w:bodyDiv w:val="1"/>
      <w:marLeft w:val="0"/>
      <w:marRight w:val="0"/>
      <w:marTop w:val="0"/>
      <w:marBottom w:val="0"/>
      <w:divBdr>
        <w:top w:val="none" w:sz="0" w:space="0" w:color="auto"/>
        <w:left w:val="none" w:sz="0" w:space="0" w:color="auto"/>
        <w:bottom w:val="none" w:sz="0" w:space="0" w:color="auto"/>
        <w:right w:val="none" w:sz="0" w:space="0" w:color="auto"/>
      </w:divBdr>
    </w:div>
    <w:div w:id="708527726">
      <w:bodyDiv w:val="1"/>
      <w:marLeft w:val="0"/>
      <w:marRight w:val="0"/>
      <w:marTop w:val="0"/>
      <w:marBottom w:val="0"/>
      <w:divBdr>
        <w:top w:val="none" w:sz="0" w:space="0" w:color="auto"/>
        <w:left w:val="none" w:sz="0" w:space="0" w:color="auto"/>
        <w:bottom w:val="none" w:sz="0" w:space="0" w:color="auto"/>
        <w:right w:val="none" w:sz="0" w:space="0" w:color="auto"/>
      </w:divBdr>
    </w:div>
    <w:div w:id="710419922">
      <w:bodyDiv w:val="1"/>
      <w:marLeft w:val="0"/>
      <w:marRight w:val="0"/>
      <w:marTop w:val="0"/>
      <w:marBottom w:val="0"/>
      <w:divBdr>
        <w:top w:val="none" w:sz="0" w:space="0" w:color="auto"/>
        <w:left w:val="none" w:sz="0" w:space="0" w:color="auto"/>
        <w:bottom w:val="none" w:sz="0" w:space="0" w:color="auto"/>
        <w:right w:val="none" w:sz="0" w:space="0" w:color="auto"/>
      </w:divBdr>
    </w:div>
    <w:div w:id="712075521">
      <w:bodyDiv w:val="1"/>
      <w:marLeft w:val="0"/>
      <w:marRight w:val="0"/>
      <w:marTop w:val="0"/>
      <w:marBottom w:val="0"/>
      <w:divBdr>
        <w:top w:val="none" w:sz="0" w:space="0" w:color="auto"/>
        <w:left w:val="none" w:sz="0" w:space="0" w:color="auto"/>
        <w:bottom w:val="none" w:sz="0" w:space="0" w:color="auto"/>
        <w:right w:val="none" w:sz="0" w:space="0" w:color="auto"/>
      </w:divBdr>
    </w:div>
    <w:div w:id="715812008">
      <w:bodyDiv w:val="1"/>
      <w:marLeft w:val="0"/>
      <w:marRight w:val="0"/>
      <w:marTop w:val="0"/>
      <w:marBottom w:val="0"/>
      <w:divBdr>
        <w:top w:val="none" w:sz="0" w:space="0" w:color="auto"/>
        <w:left w:val="none" w:sz="0" w:space="0" w:color="auto"/>
        <w:bottom w:val="none" w:sz="0" w:space="0" w:color="auto"/>
        <w:right w:val="none" w:sz="0" w:space="0" w:color="auto"/>
      </w:divBdr>
    </w:div>
    <w:div w:id="729232221">
      <w:bodyDiv w:val="1"/>
      <w:marLeft w:val="0"/>
      <w:marRight w:val="0"/>
      <w:marTop w:val="0"/>
      <w:marBottom w:val="0"/>
      <w:divBdr>
        <w:top w:val="none" w:sz="0" w:space="0" w:color="auto"/>
        <w:left w:val="none" w:sz="0" w:space="0" w:color="auto"/>
        <w:bottom w:val="none" w:sz="0" w:space="0" w:color="auto"/>
        <w:right w:val="none" w:sz="0" w:space="0" w:color="auto"/>
      </w:divBdr>
    </w:div>
    <w:div w:id="750589085">
      <w:bodyDiv w:val="1"/>
      <w:marLeft w:val="0"/>
      <w:marRight w:val="0"/>
      <w:marTop w:val="0"/>
      <w:marBottom w:val="0"/>
      <w:divBdr>
        <w:top w:val="none" w:sz="0" w:space="0" w:color="auto"/>
        <w:left w:val="none" w:sz="0" w:space="0" w:color="auto"/>
        <w:bottom w:val="none" w:sz="0" w:space="0" w:color="auto"/>
        <w:right w:val="none" w:sz="0" w:space="0" w:color="auto"/>
      </w:divBdr>
    </w:div>
    <w:div w:id="758795988">
      <w:bodyDiv w:val="1"/>
      <w:marLeft w:val="0"/>
      <w:marRight w:val="0"/>
      <w:marTop w:val="0"/>
      <w:marBottom w:val="0"/>
      <w:divBdr>
        <w:top w:val="none" w:sz="0" w:space="0" w:color="auto"/>
        <w:left w:val="none" w:sz="0" w:space="0" w:color="auto"/>
        <w:bottom w:val="none" w:sz="0" w:space="0" w:color="auto"/>
        <w:right w:val="none" w:sz="0" w:space="0" w:color="auto"/>
      </w:divBdr>
    </w:div>
    <w:div w:id="772214865">
      <w:bodyDiv w:val="1"/>
      <w:marLeft w:val="0"/>
      <w:marRight w:val="0"/>
      <w:marTop w:val="0"/>
      <w:marBottom w:val="0"/>
      <w:divBdr>
        <w:top w:val="none" w:sz="0" w:space="0" w:color="auto"/>
        <w:left w:val="none" w:sz="0" w:space="0" w:color="auto"/>
        <w:bottom w:val="none" w:sz="0" w:space="0" w:color="auto"/>
        <w:right w:val="none" w:sz="0" w:space="0" w:color="auto"/>
      </w:divBdr>
    </w:div>
    <w:div w:id="782767140">
      <w:bodyDiv w:val="1"/>
      <w:marLeft w:val="0"/>
      <w:marRight w:val="0"/>
      <w:marTop w:val="0"/>
      <w:marBottom w:val="0"/>
      <w:divBdr>
        <w:top w:val="none" w:sz="0" w:space="0" w:color="auto"/>
        <w:left w:val="none" w:sz="0" w:space="0" w:color="auto"/>
        <w:bottom w:val="none" w:sz="0" w:space="0" w:color="auto"/>
        <w:right w:val="none" w:sz="0" w:space="0" w:color="auto"/>
      </w:divBdr>
    </w:div>
    <w:div w:id="805778801">
      <w:bodyDiv w:val="1"/>
      <w:marLeft w:val="0"/>
      <w:marRight w:val="0"/>
      <w:marTop w:val="0"/>
      <w:marBottom w:val="0"/>
      <w:divBdr>
        <w:top w:val="none" w:sz="0" w:space="0" w:color="auto"/>
        <w:left w:val="none" w:sz="0" w:space="0" w:color="auto"/>
        <w:bottom w:val="none" w:sz="0" w:space="0" w:color="auto"/>
        <w:right w:val="none" w:sz="0" w:space="0" w:color="auto"/>
      </w:divBdr>
    </w:div>
    <w:div w:id="806363265">
      <w:bodyDiv w:val="1"/>
      <w:marLeft w:val="0"/>
      <w:marRight w:val="0"/>
      <w:marTop w:val="0"/>
      <w:marBottom w:val="0"/>
      <w:divBdr>
        <w:top w:val="none" w:sz="0" w:space="0" w:color="auto"/>
        <w:left w:val="none" w:sz="0" w:space="0" w:color="auto"/>
        <w:bottom w:val="none" w:sz="0" w:space="0" w:color="auto"/>
        <w:right w:val="none" w:sz="0" w:space="0" w:color="auto"/>
      </w:divBdr>
    </w:div>
    <w:div w:id="817261582">
      <w:bodyDiv w:val="1"/>
      <w:marLeft w:val="0"/>
      <w:marRight w:val="0"/>
      <w:marTop w:val="0"/>
      <w:marBottom w:val="0"/>
      <w:divBdr>
        <w:top w:val="none" w:sz="0" w:space="0" w:color="auto"/>
        <w:left w:val="none" w:sz="0" w:space="0" w:color="auto"/>
        <w:bottom w:val="none" w:sz="0" w:space="0" w:color="auto"/>
        <w:right w:val="none" w:sz="0" w:space="0" w:color="auto"/>
      </w:divBdr>
    </w:div>
    <w:div w:id="838229514">
      <w:bodyDiv w:val="1"/>
      <w:marLeft w:val="0"/>
      <w:marRight w:val="0"/>
      <w:marTop w:val="0"/>
      <w:marBottom w:val="0"/>
      <w:divBdr>
        <w:top w:val="none" w:sz="0" w:space="0" w:color="auto"/>
        <w:left w:val="none" w:sz="0" w:space="0" w:color="auto"/>
        <w:bottom w:val="none" w:sz="0" w:space="0" w:color="auto"/>
        <w:right w:val="none" w:sz="0" w:space="0" w:color="auto"/>
      </w:divBdr>
    </w:div>
    <w:div w:id="840120906">
      <w:bodyDiv w:val="1"/>
      <w:marLeft w:val="0"/>
      <w:marRight w:val="0"/>
      <w:marTop w:val="0"/>
      <w:marBottom w:val="0"/>
      <w:divBdr>
        <w:top w:val="none" w:sz="0" w:space="0" w:color="auto"/>
        <w:left w:val="none" w:sz="0" w:space="0" w:color="auto"/>
        <w:bottom w:val="none" w:sz="0" w:space="0" w:color="auto"/>
        <w:right w:val="none" w:sz="0" w:space="0" w:color="auto"/>
      </w:divBdr>
    </w:div>
    <w:div w:id="849487854">
      <w:bodyDiv w:val="1"/>
      <w:marLeft w:val="0"/>
      <w:marRight w:val="0"/>
      <w:marTop w:val="0"/>
      <w:marBottom w:val="0"/>
      <w:divBdr>
        <w:top w:val="none" w:sz="0" w:space="0" w:color="auto"/>
        <w:left w:val="none" w:sz="0" w:space="0" w:color="auto"/>
        <w:bottom w:val="none" w:sz="0" w:space="0" w:color="auto"/>
        <w:right w:val="none" w:sz="0" w:space="0" w:color="auto"/>
      </w:divBdr>
    </w:div>
    <w:div w:id="853961939">
      <w:bodyDiv w:val="1"/>
      <w:marLeft w:val="0"/>
      <w:marRight w:val="0"/>
      <w:marTop w:val="0"/>
      <w:marBottom w:val="0"/>
      <w:divBdr>
        <w:top w:val="none" w:sz="0" w:space="0" w:color="auto"/>
        <w:left w:val="none" w:sz="0" w:space="0" w:color="auto"/>
        <w:bottom w:val="none" w:sz="0" w:space="0" w:color="auto"/>
        <w:right w:val="none" w:sz="0" w:space="0" w:color="auto"/>
      </w:divBdr>
    </w:div>
    <w:div w:id="857767397">
      <w:bodyDiv w:val="1"/>
      <w:marLeft w:val="0"/>
      <w:marRight w:val="0"/>
      <w:marTop w:val="0"/>
      <w:marBottom w:val="0"/>
      <w:divBdr>
        <w:top w:val="none" w:sz="0" w:space="0" w:color="auto"/>
        <w:left w:val="none" w:sz="0" w:space="0" w:color="auto"/>
        <w:bottom w:val="none" w:sz="0" w:space="0" w:color="auto"/>
        <w:right w:val="none" w:sz="0" w:space="0" w:color="auto"/>
      </w:divBdr>
    </w:div>
    <w:div w:id="870849217">
      <w:bodyDiv w:val="1"/>
      <w:marLeft w:val="0"/>
      <w:marRight w:val="0"/>
      <w:marTop w:val="0"/>
      <w:marBottom w:val="0"/>
      <w:divBdr>
        <w:top w:val="none" w:sz="0" w:space="0" w:color="auto"/>
        <w:left w:val="none" w:sz="0" w:space="0" w:color="auto"/>
        <w:bottom w:val="none" w:sz="0" w:space="0" w:color="auto"/>
        <w:right w:val="none" w:sz="0" w:space="0" w:color="auto"/>
      </w:divBdr>
    </w:div>
    <w:div w:id="897856987">
      <w:bodyDiv w:val="1"/>
      <w:marLeft w:val="0"/>
      <w:marRight w:val="0"/>
      <w:marTop w:val="0"/>
      <w:marBottom w:val="0"/>
      <w:divBdr>
        <w:top w:val="none" w:sz="0" w:space="0" w:color="auto"/>
        <w:left w:val="none" w:sz="0" w:space="0" w:color="auto"/>
        <w:bottom w:val="none" w:sz="0" w:space="0" w:color="auto"/>
        <w:right w:val="none" w:sz="0" w:space="0" w:color="auto"/>
      </w:divBdr>
    </w:div>
    <w:div w:id="903106650">
      <w:bodyDiv w:val="1"/>
      <w:marLeft w:val="0"/>
      <w:marRight w:val="0"/>
      <w:marTop w:val="0"/>
      <w:marBottom w:val="0"/>
      <w:divBdr>
        <w:top w:val="none" w:sz="0" w:space="0" w:color="auto"/>
        <w:left w:val="none" w:sz="0" w:space="0" w:color="auto"/>
        <w:bottom w:val="none" w:sz="0" w:space="0" w:color="auto"/>
        <w:right w:val="none" w:sz="0" w:space="0" w:color="auto"/>
      </w:divBdr>
    </w:div>
    <w:div w:id="911156223">
      <w:bodyDiv w:val="1"/>
      <w:marLeft w:val="0"/>
      <w:marRight w:val="0"/>
      <w:marTop w:val="0"/>
      <w:marBottom w:val="0"/>
      <w:divBdr>
        <w:top w:val="none" w:sz="0" w:space="0" w:color="auto"/>
        <w:left w:val="none" w:sz="0" w:space="0" w:color="auto"/>
        <w:bottom w:val="none" w:sz="0" w:space="0" w:color="auto"/>
        <w:right w:val="none" w:sz="0" w:space="0" w:color="auto"/>
      </w:divBdr>
    </w:div>
    <w:div w:id="913660259">
      <w:bodyDiv w:val="1"/>
      <w:marLeft w:val="0"/>
      <w:marRight w:val="0"/>
      <w:marTop w:val="0"/>
      <w:marBottom w:val="0"/>
      <w:divBdr>
        <w:top w:val="none" w:sz="0" w:space="0" w:color="auto"/>
        <w:left w:val="none" w:sz="0" w:space="0" w:color="auto"/>
        <w:bottom w:val="none" w:sz="0" w:space="0" w:color="auto"/>
        <w:right w:val="none" w:sz="0" w:space="0" w:color="auto"/>
      </w:divBdr>
    </w:div>
    <w:div w:id="917404077">
      <w:bodyDiv w:val="1"/>
      <w:marLeft w:val="0"/>
      <w:marRight w:val="0"/>
      <w:marTop w:val="0"/>
      <w:marBottom w:val="0"/>
      <w:divBdr>
        <w:top w:val="none" w:sz="0" w:space="0" w:color="auto"/>
        <w:left w:val="none" w:sz="0" w:space="0" w:color="auto"/>
        <w:bottom w:val="none" w:sz="0" w:space="0" w:color="auto"/>
        <w:right w:val="none" w:sz="0" w:space="0" w:color="auto"/>
      </w:divBdr>
    </w:div>
    <w:div w:id="954672509">
      <w:bodyDiv w:val="1"/>
      <w:marLeft w:val="0"/>
      <w:marRight w:val="0"/>
      <w:marTop w:val="0"/>
      <w:marBottom w:val="0"/>
      <w:divBdr>
        <w:top w:val="none" w:sz="0" w:space="0" w:color="auto"/>
        <w:left w:val="none" w:sz="0" w:space="0" w:color="auto"/>
        <w:bottom w:val="none" w:sz="0" w:space="0" w:color="auto"/>
        <w:right w:val="none" w:sz="0" w:space="0" w:color="auto"/>
      </w:divBdr>
    </w:div>
    <w:div w:id="963388769">
      <w:bodyDiv w:val="1"/>
      <w:marLeft w:val="0"/>
      <w:marRight w:val="0"/>
      <w:marTop w:val="0"/>
      <w:marBottom w:val="0"/>
      <w:divBdr>
        <w:top w:val="none" w:sz="0" w:space="0" w:color="auto"/>
        <w:left w:val="none" w:sz="0" w:space="0" w:color="auto"/>
        <w:bottom w:val="none" w:sz="0" w:space="0" w:color="auto"/>
        <w:right w:val="none" w:sz="0" w:space="0" w:color="auto"/>
      </w:divBdr>
    </w:div>
    <w:div w:id="968053826">
      <w:bodyDiv w:val="1"/>
      <w:marLeft w:val="0"/>
      <w:marRight w:val="0"/>
      <w:marTop w:val="0"/>
      <w:marBottom w:val="0"/>
      <w:divBdr>
        <w:top w:val="none" w:sz="0" w:space="0" w:color="auto"/>
        <w:left w:val="none" w:sz="0" w:space="0" w:color="auto"/>
        <w:bottom w:val="none" w:sz="0" w:space="0" w:color="auto"/>
        <w:right w:val="none" w:sz="0" w:space="0" w:color="auto"/>
      </w:divBdr>
    </w:div>
    <w:div w:id="983582801">
      <w:bodyDiv w:val="1"/>
      <w:marLeft w:val="0"/>
      <w:marRight w:val="0"/>
      <w:marTop w:val="0"/>
      <w:marBottom w:val="0"/>
      <w:divBdr>
        <w:top w:val="none" w:sz="0" w:space="0" w:color="auto"/>
        <w:left w:val="none" w:sz="0" w:space="0" w:color="auto"/>
        <w:bottom w:val="none" w:sz="0" w:space="0" w:color="auto"/>
        <w:right w:val="none" w:sz="0" w:space="0" w:color="auto"/>
      </w:divBdr>
    </w:div>
    <w:div w:id="984771436">
      <w:bodyDiv w:val="1"/>
      <w:marLeft w:val="0"/>
      <w:marRight w:val="0"/>
      <w:marTop w:val="0"/>
      <w:marBottom w:val="0"/>
      <w:divBdr>
        <w:top w:val="none" w:sz="0" w:space="0" w:color="auto"/>
        <w:left w:val="none" w:sz="0" w:space="0" w:color="auto"/>
        <w:bottom w:val="none" w:sz="0" w:space="0" w:color="auto"/>
        <w:right w:val="none" w:sz="0" w:space="0" w:color="auto"/>
      </w:divBdr>
    </w:div>
    <w:div w:id="993410505">
      <w:bodyDiv w:val="1"/>
      <w:marLeft w:val="0"/>
      <w:marRight w:val="0"/>
      <w:marTop w:val="0"/>
      <w:marBottom w:val="0"/>
      <w:divBdr>
        <w:top w:val="none" w:sz="0" w:space="0" w:color="auto"/>
        <w:left w:val="none" w:sz="0" w:space="0" w:color="auto"/>
        <w:bottom w:val="none" w:sz="0" w:space="0" w:color="auto"/>
        <w:right w:val="none" w:sz="0" w:space="0" w:color="auto"/>
      </w:divBdr>
    </w:div>
    <w:div w:id="993871817">
      <w:bodyDiv w:val="1"/>
      <w:marLeft w:val="0"/>
      <w:marRight w:val="0"/>
      <w:marTop w:val="0"/>
      <w:marBottom w:val="0"/>
      <w:divBdr>
        <w:top w:val="none" w:sz="0" w:space="0" w:color="auto"/>
        <w:left w:val="none" w:sz="0" w:space="0" w:color="auto"/>
        <w:bottom w:val="none" w:sz="0" w:space="0" w:color="auto"/>
        <w:right w:val="none" w:sz="0" w:space="0" w:color="auto"/>
      </w:divBdr>
    </w:div>
    <w:div w:id="1008026720">
      <w:bodyDiv w:val="1"/>
      <w:marLeft w:val="0"/>
      <w:marRight w:val="0"/>
      <w:marTop w:val="0"/>
      <w:marBottom w:val="0"/>
      <w:divBdr>
        <w:top w:val="none" w:sz="0" w:space="0" w:color="auto"/>
        <w:left w:val="none" w:sz="0" w:space="0" w:color="auto"/>
        <w:bottom w:val="none" w:sz="0" w:space="0" w:color="auto"/>
        <w:right w:val="none" w:sz="0" w:space="0" w:color="auto"/>
      </w:divBdr>
    </w:div>
    <w:div w:id="1029768619">
      <w:bodyDiv w:val="1"/>
      <w:marLeft w:val="0"/>
      <w:marRight w:val="0"/>
      <w:marTop w:val="0"/>
      <w:marBottom w:val="0"/>
      <w:divBdr>
        <w:top w:val="none" w:sz="0" w:space="0" w:color="auto"/>
        <w:left w:val="none" w:sz="0" w:space="0" w:color="auto"/>
        <w:bottom w:val="none" w:sz="0" w:space="0" w:color="auto"/>
        <w:right w:val="none" w:sz="0" w:space="0" w:color="auto"/>
      </w:divBdr>
    </w:div>
    <w:div w:id="1035079718">
      <w:bodyDiv w:val="1"/>
      <w:marLeft w:val="0"/>
      <w:marRight w:val="0"/>
      <w:marTop w:val="0"/>
      <w:marBottom w:val="0"/>
      <w:divBdr>
        <w:top w:val="none" w:sz="0" w:space="0" w:color="auto"/>
        <w:left w:val="none" w:sz="0" w:space="0" w:color="auto"/>
        <w:bottom w:val="none" w:sz="0" w:space="0" w:color="auto"/>
        <w:right w:val="none" w:sz="0" w:space="0" w:color="auto"/>
      </w:divBdr>
    </w:div>
    <w:div w:id="1043822402">
      <w:bodyDiv w:val="1"/>
      <w:marLeft w:val="0"/>
      <w:marRight w:val="0"/>
      <w:marTop w:val="0"/>
      <w:marBottom w:val="0"/>
      <w:divBdr>
        <w:top w:val="none" w:sz="0" w:space="0" w:color="auto"/>
        <w:left w:val="none" w:sz="0" w:space="0" w:color="auto"/>
        <w:bottom w:val="none" w:sz="0" w:space="0" w:color="auto"/>
        <w:right w:val="none" w:sz="0" w:space="0" w:color="auto"/>
      </w:divBdr>
    </w:div>
    <w:div w:id="1047728336">
      <w:bodyDiv w:val="1"/>
      <w:marLeft w:val="0"/>
      <w:marRight w:val="0"/>
      <w:marTop w:val="0"/>
      <w:marBottom w:val="0"/>
      <w:divBdr>
        <w:top w:val="none" w:sz="0" w:space="0" w:color="auto"/>
        <w:left w:val="none" w:sz="0" w:space="0" w:color="auto"/>
        <w:bottom w:val="none" w:sz="0" w:space="0" w:color="auto"/>
        <w:right w:val="none" w:sz="0" w:space="0" w:color="auto"/>
      </w:divBdr>
    </w:div>
    <w:div w:id="1066612086">
      <w:bodyDiv w:val="1"/>
      <w:marLeft w:val="0"/>
      <w:marRight w:val="0"/>
      <w:marTop w:val="0"/>
      <w:marBottom w:val="0"/>
      <w:divBdr>
        <w:top w:val="none" w:sz="0" w:space="0" w:color="auto"/>
        <w:left w:val="none" w:sz="0" w:space="0" w:color="auto"/>
        <w:bottom w:val="none" w:sz="0" w:space="0" w:color="auto"/>
        <w:right w:val="none" w:sz="0" w:space="0" w:color="auto"/>
      </w:divBdr>
    </w:div>
    <w:div w:id="1066759982">
      <w:bodyDiv w:val="1"/>
      <w:marLeft w:val="0"/>
      <w:marRight w:val="0"/>
      <w:marTop w:val="0"/>
      <w:marBottom w:val="0"/>
      <w:divBdr>
        <w:top w:val="none" w:sz="0" w:space="0" w:color="auto"/>
        <w:left w:val="none" w:sz="0" w:space="0" w:color="auto"/>
        <w:bottom w:val="none" w:sz="0" w:space="0" w:color="auto"/>
        <w:right w:val="none" w:sz="0" w:space="0" w:color="auto"/>
      </w:divBdr>
      <w:divsChild>
        <w:div w:id="1092555325">
          <w:marLeft w:val="0"/>
          <w:marRight w:val="0"/>
          <w:marTop w:val="120"/>
          <w:marBottom w:val="120"/>
          <w:divBdr>
            <w:top w:val="none" w:sz="0" w:space="0" w:color="auto"/>
            <w:left w:val="none" w:sz="0" w:space="0" w:color="auto"/>
            <w:bottom w:val="none" w:sz="0" w:space="0" w:color="auto"/>
            <w:right w:val="none" w:sz="0" w:space="0" w:color="auto"/>
          </w:divBdr>
        </w:div>
        <w:div w:id="1168055581">
          <w:marLeft w:val="0"/>
          <w:marRight w:val="0"/>
          <w:marTop w:val="120"/>
          <w:marBottom w:val="120"/>
          <w:divBdr>
            <w:top w:val="none" w:sz="0" w:space="0" w:color="auto"/>
            <w:left w:val="none" w:sz="0" w:space="0" w:color="auto"/>
            <w:bottom w:val="none" w:sz="0" w:space="0" w:color="auto"/>
            <w:right w:val="none" w:sz="0" w:space="0" w:color="auto"/>
          </w:divBdr>
        </w:div>
        <w:div w:id="1838694937">
          <w:marLeft w:val="0"/>
          <w:marRight w:val="0"/>
          <w:marTop w:val="120"/>
          <w:marBottom w:val="120"/>
          <w:divBdr>
            <w:top w:val="none" w:sz="0" w:space="0" w:color="auto"/>
            <w:left w:val="none" w:sz="0" w:space="0" w:color="auto"/>
            <w:bottom w:val="none" w:sz="0" w:space="0" w:color="auto"/>
            <w:right w:val="none" w:sz="0" w:space="0" w:color="auto"/>
          </w:divBdr>
        </w:div>
        <w:div w:id="1199901531">
          <w:marLeft w:val="0"/>
          <w:marRight w:val="0"/>
          <w:marTop w:val="120"/>
          <w:marBottom w:val="120"/>
          <w:divBdr>
            <w:top w:val="none" w:sz="0" w:space="0" w:color="auto"/>
            <w:left w:val="none" w:sz="0" w:space="0" w:color="auto"/>
            <w:bottom w:val="none" w:sz="0" w:space="0" w:color="auto"/>
            <w:right w:val="none" w:sz="0" w:space="0" w:color="auto"/>
          </w:divBdr>
        </w:div>
        <w:div w:id="946546332">
          <w:marLeft w:val="0"/>
          <w:marRight w:val="0"/>
          <w:marTop w:val="120"/>
          <w:marBottom w:val="120"/>
          <w:divBdr>
            <w:top w:val="none" w:sz="0" w:space="0" w:color="auto"/>
            <w:left w:val="none" w:sz="0" w:space="0" w:color="auto"/>
            <w:bottom w:val="none" w:sz="0" w:space="0" w:color="auto"/>
            <w:right w:val="none" w:sz="0" w:space="0" w:color="auto"/>
          </w:divBdr>
        </w:div>
        <w:div w:id="1148475749">
          <w:marLeft w:val="0"/>
          <w:marRight w:val="0"/>
          <w:marTop w:val="120"/>
          <w:marBottom w:val="120"/>
          <w:divBdr>
            <w:top w:val="none" w:sz="0" w:space="0" w:color="auto"/>
            <w:left w:val="none" w:sz="0" w:space="0" w:color="auto"/>
            <w:bottom w:val="none" w:sz="0" w:space="0" w:color="auto"/>
            <w:right w:val="none" w:sz="0" w:space="0" w:color="auto"/>
          </w:divBdr>
        </w:div>
        <w:div w:id="424963286">
          <w:marLeft w:val="0"/>
          <w:marRight w:val="0"/>
          <w:marTop w:val="120"/>
          <w:marBottom w:val="120"/>
          <w:divBdr>
            <w:top w:val="none" w:sz="0" w:space="0" w:color="auto"/>
            <w:left w:val="none" w:sz="0" w:space="0" w:color="auto"/>
            <w:bottom w:val="none" w:sz="0" w:space="0" w:color="auto"/>
            <w:right w:val="none" w:sz="0" w:space="0" w:color="auto"/>
          </w:divBdr>
        </w:div>
        <w:div w:id="5134583">
          <w:marLeft w:val="0"/>
          <w:marRight w:val="0"/>
          <w:marTop w:val="120"/>
          <w:marBottom w:val="120"/>
          <w:divBdr>
            <w:top w:val="none" w:sz="0" w:space="0" w:color="auto"/>
            <w:left w:val="none" w:sz="0" w:space="0" w:color="auto"/>
            <w:bottom w:val="none" w:sz="0" w:space="0" w:color="auto"/>
            <w:right w:val="none" w:sz="0" w:space="0" w:color="auto"/>
          </w:divBdr>
        </w:div>
        <w:div w:id="212619525">
          <w:marLeft w:val="0"/>
          <w:marRight w:val="0"/>
          <w:marTop w:val="120"/>
          <w:marBottom w:val="120"/>
          <w:divBdr>
            <w:top w:val="none" w:sz="0" w:space="0" w:color="auto"/>
            <w:left w:val="none" w:sz="0" w:space="0" w:color="auto"/>
            <w:bottom w:val="none" w:sz="0" w:space="0" w:color="auto"/>
            <w:right w:val="none" w:sz="0" w:space="0" w:color="auto"/>
          </w:divBdr>
        </w:div>
        <w:div w:id="1394431913">
          <w:marLeft w:val="0"/>
          <w:marRight w:val="0"/>
          <w:marTop w:val="120"/>
          <w:marBottom w:val="120"/>
          <w:divBdr>
            <w:top w:val="none" w:sz="0" w:space="0" w:color="auto"/>
            <w:left w:val="none" w:sz="0" w:space="0" w:color="auto"/>
            <w:bottom w:val="none" w:sz="0" w:space="0" w:color="auto"/>
            <w:right w:val="none" w:sz="0" w:space="0" w:color="auto"/>
          </w:divBdr>
        </w:div>
        <w:div w:id="222495979">
          <w:marLeft w:val="0"/>
          <w:marRight w:val="0"/>
          <w:marTop w:val="120"/>
          <w:marBottom w:val="120"/>
          <w:divBdr>
            <w:top w:val="none" w:sz="0" w:space="0" w:color="auto"/>
            <w:left w:val="none" w:sz="0" w:space="0" w:color="auto"/>
            <w:bottom w:val="none" w:sz="0" w:space="0" w:color="auto"/>
            <w:right w:val="none" w:sz="0" w:space="0" w:color="auto"/>
          </w:divBdr>
        </w:div>
        <w:div w:id="992949953">
          <w:marLeft w:val="0"/>
          <w:marRight w:val="0"/>
          <w:marTop w:val="120"/>
          <w:marBottom w:val="120"/>
          <w:divBdr>
            <w:top w:val="none" w:sz="0" w:space="0" w:color="auto"/>
            <w:left w:val="none" w:sz="0" w:space="0" w:color="auto"/>
            <w:bottom w:val="none" w:sz="0" w:space="0" w:color="auto"/>
            <w:right w:val="none" w:sz="0" w:space="0" w:color="auto"/>
          </w:divBdr>
        </w:div>
        <w:div w:id="406852737">
          <w:marLeft w:val="0"/>
          <w:marRight w:val="0"/>
          <w:marTop w:val="120"/>
          <w:marBottom w:val="120"/>
          <w:divBdr>
            <w:top w:val="none" w:sz="0" w:space="0" w:color="auto"/>
            <w:left w:val="none" w:sz="0" w:space="0" w:color="auto"/>
            <w:bottom w:val="none" w:sz="0" w:space="0" w:color="auto"/>
            <w:right w:val="none" w:sz="0" w:space="0" w:color="auto"/>
          </w:divBdr>
        </w:div>
        <w:div w:id="536086015">
          <w:marLeft w:val="0"/>
          <w:marRight w:val="0"/>
          <w:marTop w:val="120"/>
          <w:marBottom w:val="120"/>
          <w:divBdr>
            <w:top w:val="none" w:sz="0" w:space="0" w:color="auto"/>
            <w:left w:val="none" w:sz="0" w:space="0" w:color="auto"/>
            <w:bottom w:val="none" w:sz="0" w:space="0" w:color="auto"/>
            <w:right w:val="none" w:sz="0" w:space="0" w:color="auto"/>
          </w:divBdr>
        </w:div>
        <w:div w:id="437480985">
          <w:marLeft w:val="0"/>
          <w:marRight w:val="0"/>
          <w:marTop w:val="120"/>
          <w:marBottom w:val="120"/>
          <w:divBdr>
            <w:top w:val="none" w:sz="0" w:space="0" w:color="auto"/>
            <w:left w:val="none" w:sz="0" w:space="0" w:color="auto"/>
            <w:bottom w:val="none" w:sz="0" w:space="0" w:color="auto"/>
            <w:right w:val="none" w:sz="0" w:space="0" w:color="auto"/>
          </w:divBdr>
        </w:div>
        <w:div w:id="1467352287">
          <w:marLeft w:val="0"/>
          <w:marRight w:val="0"/>
          <w:marTop w:val="120"/>
          <w:marBottom w:val="120"/>
          <w:divBdr>
            <w:top w:val="none" w:sz="0" w:space="0" w:color="auto"/>
            <w:left w:val="none" w:sz="0" w:space="0" w:color="auto"/>
            <w:bottom w:val="none" w:sz="0" w:space="0" w:color="auto"/>
            <w:right w:val="none" w:sz="0" w:space="0" w:color="auto"/>
          </w:divBdr>
        </w:div>
        <w:div w:id="1457723677">
          <w:marLeft w:val="0"/>
          <w:marRight w:val="0"/>
          <w:marTop w:val="120"/>
          <w:marBottom w:val="120"/>
          <w:divBdr>
            <w:top w:val="none" w:sz="0" w:space="0" w:color="auto"/>
            <w:left w:val="none" w:sz="0" w:space="0" w:color="auto"/>
            <w:bottom w:val="none" w:sz="0" w:space="0" w:color="auto"/>
            <w:right w:val="none" w:sz="0" w:space="0" w:color="auto"/>
          </w:divBdr>
        </w:div>
        <w:div w:id="236940660">
          <w:marLeft w:val="0"/>
          <w:marRight w:val="0"/>
          <w:marTop w:val="120"/>
          <w:marBottom w:val="120"/>
          <w:divBdr>
            <w:top w:val="none" w:sz="0" w:space="0" w:color="auto"/>
            <w:left w:val="none" w:sz="0" w:space="0" w:color="auto"/>
            <w:bottom w:val="none" w:sz="0" w:space="0" w:color="auto"/>
            <w:right w:val="none" w:sz="0" w:space="0" w:color="auto"/>
          </w:divBdr>
        </w:div>
        <w:div w:id="508299565">
          <w:marLeft w:val="0"/>
          <w:marRight w:val="0"/>
          <w:marTop w:val="120"/>
          <w:marBottom w:val="120"/>
          <w:divBdr>
            <w:top w:val="none" w:sz="0" w:space="0" w:color="auto"/>
            <w:left w:val="none" w:sz="0" w:space="0" w:color="auto"/>
            <w:bottom w:val="none" w:sz="0" w:space="0" w:color="auto"/>
            <w:right w:val="none" w:sz="0" w:space="0" w:color="auto"/>
          </w:divBdr>
        </w:div>
        <w:div w:id="1350183564">
          <w:marLeft w:val="0"/>
          <w:marRight w:val="0"/>
          <w:marTop w:val="120"/>
          <w:marBottom w:val="120"/>
          <w:divBdr>
            <w:top w:val="none" w:sz="0" w:space="0" w:color="auto"/>
            <w:left w:val="none" w:sz="0" w:space="0" w:color="auto"/>
            <w:bottom w:val="none" w:sz="0" w:space="0" w:color="auto"/>
            <w:right w:val="none" w:sz="0" w:space="0" w:color="auto"/>
          </w:divBdr>
          <w:divsChild>
            <w:div w:id="288169357">
              <w:marLeft w:val="0"/>
              <w:marRight w:val="0"/>
              <w:marTop w:val="0"/>
              <w:marBottom w:val="0"/>
              <w:divBdr>
                <w:top w:val="none" w:sz="0" w:space="0" w:color="auto"/>
                <w:left w:val="none" w:sz="0" w:space="0" w:color="auto"/>
                <w:bottom w:val="none" w:sz="0" w:space="0" w:color="auto"/>
                <w:right w:val="none" w:sz="0" w:space="0" w:color="auto"/>
              </w:divBdr>
            </w:div>
            <w:div w:id="962926118">
              <w:marLeft w:val="0"/>
              <w:marRight w:val="0"/>
              <w:marTop w:val="0"/>
              <w:marBottom w:val="0"/>
              <w:divBdr>
                <w:top w:val="none" w:sz="0" w:space="0" w:color="auto"/>
                <w:left w:val="none" w:sz="0" w:space="0" w:color="auto"/>
                <w:bottom w:val="none" w:sz="0" w:space="0" w:color="auto"/>
                <w:right w:val="none" w:sz="0" w:space="0" w:color="auto"/>
              </w:divBdr>
            </w:div>
          </w:divsChild>
        </w:div>
        <w:div w:id="1184127896">
          <w:marLeft w:val="0"/>
          <w:marRight w:val="0"/>
          <w:marTop w:val="120"/>
          <w:marBottom w:val="120"/>
          <w:divBdr>
            <w:top w:val="none" w:sz="0" w:space="0" w:color="auto"/>
            <w:left w:val="none" w:sz="0" w:space="0" w:color="auto"/>
            <w:bottom w:val="none" w:sz="0" w:space="0" w:color="auto"/>
            <w:right w:val="none" w:sz="0" w:space="0" w:color="auto"/>
          </w:divBdr>
        </w:div>
        <w:div w:id="1948193747">
          <w:marLeft w:val="0"/>
          <w:marRight w:val="0"/>
          <w:marTop w:val="120"/>
          <w:marBottom w:val="120"/>
          <w:divBdr>
            <w:top w:val="none" w:sz="0" w:space="0" w:color="auto"/>
            <w:left w:val="none" w:sz="0" w:space="0" w:color="auto"/>
            <w:bottom w:val="none" w:sz="0" w:space="0" w:color="auto"/>
            <w:right w:val="none" w:sz="0" w:space="0" w:color="auto"/>
          </w:divBdr>
        </w:div>
        <w:div w:id="628245194">
          <w:marLeft w:val="0"/>
          <w:marRight w:val="0"/>
          <w:marTop w:val="120"/>
          <w:marBottom w:val="120"/>
          <w:divBdr>
            <w:top w:val="none" w:sz="0" w:space="0" w:color="auto"/>
            <w:left w:val="none" w:sz="0" w:space="0" w:color="auto"/>
            <w:bottom w:val="none" w:sz="0" w:space="0" w:color="auto"/>
            <w:right w:val="none" w:sz="0" w:space="0" w:color="auto"/>
          </w:divBdr>
        </w:div>
        <w:div w:id="20277930">
          <w:marLeft w:val="0"/>
          <w:marRight w:val="0"/>
          <w:marTop w:val="120"/>
          <w:marBottom w:val="120"/>
          <w:divBdr>
            <w:top w:val="none" w:sz="0" w:space="0" w:color="auto"/>
            <w:left w:val="none" w:sz="0" w:space="0" w:color="auto"/>
            <w:bottom w:val="none" w:sz="0" w:space="0" w:color="auto"/>
            <w:right w:val="none" w:sz="0" w:space="0" w:color="auto"/>
          </w:divBdr>
          <w:divsChild>
            <w:div w:id="939601239">
              <w:marLeft w:val="0"/>
              <w:marRight w:val="240"/>
              <w:marTop w:val="0"/>
              <w:marBottom w:val="240"/>
              <w:divBdr>
                <w:top w:val="none" w:sz="0" w:space="0" w:color="auto"/>
                <w:left w:val="none" w:sz="0" w:space="0" w:color="auto"/>
                <w:bottom w:val="none" w:sz="0" w:space="0" w:color="auto"/>
                <w:right w:val="none" w:sz="0" w:space="0" w:color="auto"/>
              </w:divBdr>
            </w:div>
          </w:divsChild>
        </w:div>
        <w:div w:id="280495903">
          <w:marLeft w:val="0"/>
          <w:marRight w:val="0"/>
          <w:marTop w:val="120"/>
          <w:marBottom w:val="120"/>
          <w:divBdr>
            <w:top w:val="none" w:sz="0" w:space="0" w:color="auto"/>
            <w:left w:val="none" w:sz="0" w:space="0" w:color="auto"/>
            <w:bottom w:val="none" w:sz="0" w:space="0" w:color="auto"/>
            <w:right w:val="none" w:sz="0" w:space="0" w:color="auto"/>
          </w:divBdr>
        </w:div>
      </w:divsChild>
    </w:div>
    <w:div w:id="1073939094">
      <w:bodyDiv w:val="1"/>
      <w:marLeft w:val="0"/>
      <w:marRight w:val="0"/>
      <w:marTop w:val="0"/>
      <w:marBottom w:val="0"/>
      <w:divBdr>
        <w:top w:val="none" w:sz="0" w:space="0" w:color="auto"/>
        <w:left w:val="none" w:sz="0" w:space="0" w:color="auto"/>
        <w:bottom w:val="none" w:sz="0" w:space="0" w:color="auto"/>
        <w:right w:val="none" w:sz="0" w:space="0" w:color="auto"/>
      </w:divBdr>
    </w:div>
    <w:div w:id="1081099086">
      <w:bodyDiv w:val="1"/>
      <w:marLeft w:val="0"/>
      <w:marRight w:val="0"/>
      <w:marTop w:val="0"/>
      <w:marBottom w:val="0"/>
      <w:divBdr>
        <w:top w:val="none" w:sz="0" w:space="0" w:color="auto"/>
        <w:left w:val="none" w:sz="0" w:space="0" w:color="auto"/>
        <w:bottom w:val="none" w:sz="0" w:space="0" w:color="auto"/>
        <w:right w:val="none" w:sz="0" w:space="0" w:color="auto"/>
      </w:divBdr>
    </w:div>
    <w:div w:id="1094206789">
      <w:bodyDiv w:val="1"/>
      <w:marLeft w:val="0"/>
      <w:marRight w:val="0"/>
      <w:marTop w:val="0"/>
      <w:marBottom w:val="0"/>
      <w:divBdr>
        <w:top w:val="none" w:sz="0" w:space="0" w:color="auto"/>
        <w:left w:val="none" w:sz="0" w:space="0" w:color="auto"/>
        <w:bottom w:val="none" w:sz="0" w:space="0" w:color="auto"/>
        <w:right w:val="none" w:sz="0" w:space="0" w:color="auto"/>
      </w:divBdr>
    </w:div>
    <w:div w:id="1095319952">
      <w:bodyDiv w:val="1"/>
      <w:marLeft w:val="0"/>
      <w:marRight w:val="0"/>
      <w:marTop w:val="0"/>
      <w:marBottom w:val="0"/>
      <w:divBdr>
        <w:top w:val="none" w:sz="0" w:space="0" w:color="auto"/>
        <w:left w:val="none" w:sz="0" w:space="0" w:color="auto"/>
        <w:bottom w:val="none" w:sz="0" w:space="0" w:color="auto"/>
        <w:right w:val="none" w:sz="0" w:space="0" w:color="auto"/>
      </w:divBdr>
    </w:div>
    <w:div w:id="1105878644">
      <w:bodyDiv w:val="1"/>
      <w:marLeft w:val="0"/>
      <w:marRight w:val="0"/>
      <w:marTop w:val="0"/>
      <w:marBottom w:val="0"/>
      <w:divBdr>
        <w:top w:val="none" w:sz="0" w:space="0" w:color="auto"/>
        <w:left w:val="none" w:sz="0" w:space="0" w:color="auto"/>
        <w:bottom w:val="none" w:sz="0" w:space="0" w:color="auto"/>
        <w:right w:val="none" w:sz="0" w:space="0" w:color="auto"/>
      </w:divBdr>
    </w:div>
    <w:div w:id="1110474191">
      <w:bodyDiv w:val="1"/>
      <w:marLeft w:val="0"/>
      <w:marRight w:val="0"/>
      <w:marTop w:val="0"/>
      <w:marBottom w:val="0"/>
      <w:divBdr>
        <w:top w:val="none" w:sz="0" w:space="0" w:color="auto"/>
        <w:left w:val="none" w:sz="0" w:space="0" w:color="auto"/>
        <w:bottom w:val="none" w:sz="0" w:space="0" w:color="auto"/>
        <w:right w:val="none" w:sz="0" w:space="0" w:color="auto"/>
      </w:divBdr>
    </w:div>
    <w:div w:id="1128666265">
      <w:bodyDiv w:val="1"/>
      <w:marLeft w:val="0"/>
      <w:marRight w:val="0"/>
      <w:marTop w:val="0"/>
      <w:marBottom w:val="0"/>
      <w:divBdr>
        <w:top w:val="none" w:sz="0" w:space="0" w:color="auto"/>
        <w:left w:val="none" w:sz="0" w:space="0" w:color="auto"/>
        <w:bottom w:val="none" w:sz="0" w:space="0" w:color="auto"/>
        <w:right w:val="none" w:sz="0" w:space="0" w:color="auto"/>
      </w:divBdr>
    </w:div>
    <w:div w:id="1134526148">
      <w:bodyDiv w:val="1"/>
      <w:marLeft w:val="0"/>
      <w:marRight w:val="0"/>
      <w:marTop w:val="0"/>
      <w:marBottom w:val="0"/>
      <w:divBdr>
        <w:top w:val="none" w:sz="0" w:space="0" w:color="auto"/>
        <w:left w:val="none" w:sz="0" w:space="0" w:color="auto"/>
        <w:bottom w:val="none" w:sz="0" w:space="0" w:color="auto"/>
        <w:right w:val="none" w:sz="0" w:space="0" w:color="auto"/>
      </w:divBdr>
    </w:div>
    <w:div w:id="1138373837">
      <w:bodyDiv w:val="1"/>
      <w:marLeft w:val="0"/>
      <w:marRight w:val="0"/>
      <w:marTop w:val="0"/>
      <w:marBottom w:val="0"/>
      <w:divBdr>
        <w:top w:val="none" w:sz="0" w:space="0" w:color="auto"/>
        <w:left w:val="none" w:sz="0" w:space="0" w:color="auto"/>
        <w:bottom w:val="none" w:sz="0" w:space="0" w:color="auto"/>
        <w:right w:val="none" w:sz="0" w:space="0" w:color="auto"/>
      </w:divBdr>
    </w:div>
    <w:div w:id="1150826745">
      <w:bodyDiv w:val="1"/>
      <w:marLeft w:val="0"/>
      <w:marRight w:val="0"/>
      <w:marTop w:val="0"/>
      <w:marBottom w:val="0"/>
      <w:divBdr>
        <w:top w:val="none" w:sz="0" w:space="0" w:color="auto"/>
        <w:left w:val="none" w:sz="0" w:space="0" w:color="auto"/>
        <w:bottom w:val="none" w:sz="0" w:space="0" w:color="auto"/>
        <w:right w:val="none" w:sz="0" w:space="0" w:color="auto"/>
      </w:divBdr>
    </w:div>
    <w:div w:id="1180125793">
      <w:bodyDiv w:val="1"/>
      <w:marLeft w:val="0"/>
      <w:marRight w:val="0"/>
      <w:marTop w:val="0"/>
      <w:marBottom w:val="0"/>
      <w:divBdr>
        <w:top w:val="none" w:sz="0" w:space="0" w:color="auto"/>
        <w:left w:val="none" w:sz="0" w:space="0" w:color="auto"/>
        <w:bottom w:val="none" w:sz="0" w:space="0" w:color="auto"/>
        <w:right w:val="none" w:sz="0" w:space="0" w:color="auto"/>
      </w:divBdr>
    </w:div>
    <w:div w:id="1198468944">
      <w:bodyDiv w:val="1"/>
      <w:marLeft w:val="0"/>
      <w:marRight w:val="0"/>
      <w:marTop w:val="0"/>
      <w:marBottom w:val="0"/>
      <w:divBdr>
        <w:top w:val="none" w:sz="0" w:space="0" w:color="auto"/>
        <w:left w:val="none" w:sz="0" w:space="0" w:color="auto"/>
        <w:bottom w:val="none" w:sz="0" w:space="0" w:color="auto"/>
        <w:right w:val="none" w:sz="0" w:space="0" w:color="auto"/>
      </w:divBdr>
    </w:div>
    <w:div w:id="1203978034">
      <w:bodyDiv w:val="1"/>
      <w:marLeft w:val="0"/>
      <w:marRight w:val="0"/>
      <w:marTop w:val="0"/>
      <w:marBottom w:val="0"/>
      <w:divBdr>
        <w:top w:val="none" w:sz="0" w:space="0" w:color="auto"/>
        <w:left w:val="none" w:sz="0" w:space="0" w:color="auto"/>
        <w:bottom w:val="none" w:sz="0" w:space="0" w:color="auto"/>
        <w:right w:val="none" w:sz="0" w:space="0" w:color="auto"/>
      </w:divBdr>
    </w:div>
    <w:div w:id="1210537048">
      <w:bodyDiv w:val="1"/>
      <w:marLeft w:val="0"/>
      <w:marRight w:val="0"/>
      <w:marTop w:val="0"/>
      <w:marBottom w:val="0"/>
      <w:divBdr>
        <w:top w:val="none" w:sz="0" w:space="0" w:color="auto"/>
        <w:left w:val="none" w:sz="0" w:space="0" w:color="auto"/>
        <w:bottom w:val="none" w:sz="0" w:space="0" w:color="auto"/>
        <w:right w:val="none" w:sz="0" w:space="0" w:color="auto"/>
      </w:divBdr>
    </w:div>
    <w:div w:id="1216314910">
      <w:bodyDiv w:val="1"/>
      <w:marLeft w:val="0"/>
      <w:marRight w:val="0"/>
      <w:marTop w:val="0"/>
      <w:marBottom w:val="0"/>
      <w:divBdr>
        <w:top w:val="none" w:sz="0" w:space="0" w:color="auto"/>
        <w:left w:val="none" w:sz="0" w:space="0" w:color="auto"/>
        <w:bottom w:val="none" w:sz="0" w:space="0" w:color="auto"/>
        <w:right w:val="none" w:sz="0" w:space="0" w:color="auto"/>
      </w:divBdr>
    </w:div>
    <w:div w:id="1219171303">
      <w:bodyDiv w:val="1"/>
      <w:marLeft w:val="0"/>
      <w:marRight w:val="0"/>
      <w:marTop w:val="0"/>
      <w:marBottom w:val="0"/>
      <w:divBdr>
        <w:top w:val="none" w:sz="0" w:space="0" w:color="auto"/>
        <w:left w:val="none" w:sz="0" w:space="0" w:color="auto"/>
        <w:bottom w:val="none" w:sz="0" w:space="0" w:color="auto"/>
        <w:right w:val="none" w:sz="0" w:space="0" w:color="auto"/>
      </w:divBdr>
    </w:div>
    <w:div w:id="1229536608">
      <w:bodyDiv w:val="1"/>
      <w:marLeft w:val="0"/>
      <w:marRight w:val="0"/>
      <w:marTop w:val="0"/>
      <w:marBottom w:val="0"/>
      <w:divBdr>
        <w:top w:val="none" w:sz="0" w:space="0" w:color="auto"/>
        <w:left w:val="none" w:sz="0" w:space="0" w:color="auto"/>
        <w:bottom w:val="none" w:sz="0" w:space="0" w:color="auto"/>
        <w:right w:val="none" w:sz="0" w:space="0" w:color="auto"/>
      </w:divBdr>
    </w:div>
    <w:div w:id="1238588184">
      <w:bodyDiv w:val="1"/>
      <w:marLeft w:val="0"/>
      <w:marRight w:val="0"/>
      <w:marTop w:val="0"/>
      <w:marBottom w:val="0"/>
      <w:divBdr>
        <w:top w:val="none" w:sz="0" w:space="0" w:color="auto"/>
        <w:left w:val="none" w:sz="0" w:space="0" w:color="auto"/>
        <w:bottom w:val="none" w:sz="0" w:space="0" w:color="auto"/>
        <w:right w:val="none" w:sz="0" w:space="0" w:color="auto"/>
      </w:divBdr>
    </w:div>
    <w:div w:id="1241256615">
      <w:bodyDiv w:val="1"/>
      <w:marLeft w:val="0"/>
      <w:marRight w:val="0"/>
      <w:marTop w:val="0"/>
      <w:marBottom w:val="0"/>
      <w:divBdr>
        <w:top w:val="none" w:sz="0" w:space="0" w:color="auto"/>
        <w:left w:val="none" w:sz="0" w:space="0" w:color="auto"/>
        <w:bottom w:val="none" w:sz="0" w:space="0" w:color="auto"/>
        <w:right w:val="none" w:sz="0" w:space="0" w:color="auto"/>
      </w:divBdr>
    </w:div>
    <w:div w:id="1245846803">
      <w:bodyDiv w:val="1"/>
      <w:marLeft w:val="0"/>
      <w:marRight w:val="0"/>
      <w:marTop w:val="0"/>
      <w:marBottom w:val="0"/>
      <w:divBdr>
        <w:top w:val="none" w:sz="0" w:space="0" w:color="auto"/>
        <w:left w:val="none" w:sz="0" w:space="0" w:color="auto"/>
        <w:bottom w:val="none" w:sz="0" w:space="0" w:color="auto"/>
        <w:right w:val="none" w:sz="0" w:space="0" w:color="auto"/>
      </w:divBdr>
    </w:div>
    <w:div w:id="1247419111">
      <w:bodyDiv w:val="1"/>
      <w:marLeft w:val="0"/>
      <w:marRight w:val="0"/>
      <w:marTop w:val="0"/>
      <w:marBottom w:val="0"/>
      <w:divBdr>
        <w:top w:val="none" w:sz="0" w:space="0" w:color="auto"/>
        <w:left w:val="none" w:sz="0" w:space="0" w:color="auto"/>
        <w:bottom w:val="none" w:sz="0" w:space="0" w:color="auto"/>
        <w:right w:val="none" w:sz="0" w:space="0" w:color="auto"/>
      </w:divBdr>
    </w:div>
    <w:div w:id="1255432237">
      <w:bodyDiv w:val="1"/>
      <w:marLeft w:val="0"/>
      <w:marRight w:val="0"/>
      <w:marTop w:val="0"/>
      <w:marBottom w:val="0"/>
      <w:divBdr>
        <w:top w:val="none" w:sz="0" w:space="0" w:color="auto"/>
        <w:left w:val="none" w:sz="0" w:space="0" w:color="auto"/>
        <w:bottom w:val="none" w:sz="0" w:space="0" w:color="auto"/>
        <w:right w:val="none" w:sz="0" w:space="0" w:color="auto"/>
      </w:divBdr>
    </w:div>
    <w:div w:id="1256985585">
      <w:bodyDiv w:val="1"/>
      <w:marLeft w:val="0"/>
      <w:marRight w:val="0"/>
      <w:marTop w:val="0"/>
      <w:marBottom w:val="0"/>
      <w:divBdr>
        <w:top w:val="none" w:sz="0" w:space="0" w:color="auto"/>
        <w:left w:val="none" w:sz="0" w:space="0" w:color="auto"/>
        <w:bottom w:val="none" w:sz="0" w:space="0" w:color="auto"/>
        <w:right w:val="none" w:sz="0" w:space="0" w:color="auto"/>
      </w:divBdr>
    </w:div>
    <w:div w:id="1258323345">
      <w:bodyDiv w:val="1"/>
      <w:marLeft w:val="0"/>
      <w:marRight w:val="0"/>
      <w:marTop w:val="0"/>
      <w:marBottom w:val="0"/>
      <w:divBdr>
        <w:top w:val="none" w:sz="0" w:space="0" w:color="auto"/>
        <w:left w:val="none" w:sz="0" w:space="0" w:color="auto"/>
        <w:bottom w:val="none" w:sz="0" w:space="0" w:color="auto"/>
        <w:right w:val="none" w:sz="0" w:space="0" w:color="auto"/>
      </w:divBdr>
    </w:div>
    <w:div w:id="1273510938">
      <w:bodyDiv w:val="1"/>
      <w:marLeft w:val="0"/>
      <w:marRight w:val="0"/>
      <w:marTop w:val="0"/>
      <w:marBottom w:val="0"/>
      <w:divBdr>
        <w:top w:val="none" w:sz="0" w:space="0" w:color="auto"/>
        <w:left w:val="none" w:sz="0" w:space="0" w:color="auto"/>
        <w:bottom w:val="none" w:sz="0" w:space="0" w:color="auto"/>
        <w:right w:val="none" w:sz="0" w:space="0" w:color="auto"/>
      </w:divBdr>
    </w:div>
    <w:div w:id="1276988240">
      <w:bodyDiv w:val="1"/>
      <w:marLeft w:val="0"/>
      <w:marRight w:val="0"/>
      <w:marTop w:val="0"/>
      <w:marBottom w:val="0"/>
      <w:divBdr>
        <w:top w:val="none" w:sz="0" w:space="0" w:color="auto"/>
        <w:left w:val="none" w:sz="0" w:space="0" w:color="auto"/>
        <w:bottom w:val="none" w:sz="0" w:space="0" w:color="auto"/>
        <w:right w:val="none" w:sz="0" w:space="0" w:color="auto"/>
      </w:divBdr>
    </w:div>
    <w:div w:id="1277907106">
      <w:bodyDiv w:val="1"/>
      <w:marLeft w:val="0"/>
      <w:marRight w:val="0"/>
      <w:marTop w:val="0"/>
      <w:marBottom w:val="0"/>
      <w:divBdr>
        <w:top w:val="none" w:sz="0" w:space="0" w:color="auto"/>
        <w:left w:val="none" w:sz="0" w:space="0" w:color="auto"/>
        <w:bottom w:val="none" w:sz="0" w:space="0" w:color="auto"/>
        <w:right w:val="none" w:sz="0" w:space="0" w:color="auto"/>
      </w:divBdr>
    </w:div>
    <w:div w:id="1288775659">
      <w:bodyDiv w:val="1"/>
      <w:marLeft w:val="0"/>
      <w:marRight w:val="0"/>
      <w:marTop w:val="0"/>
      <w:marBottom w:val="0"/>
      <w:divBdr>
        <w:top w:val="none" w:sz="0" w:space="0" w:color="auto"/>
        <w:left w:val="none" w:sz="0" w:space="0" w:color="auto"/>
        <w:bottom w:val="none" w:sz="0" w:space="0" w:color="auto"/>
        <w:right w:val="none" w:sz="0" w:space="0" w:color="auto"/>
      </w:divBdr>
    </w:div>
    <w:div w:id="1299455644">
      <w:bodyDiv w:val="1"/>
      <w:marLeft w:val="0"/>
      <w:marRight w:val="0"/>
      <w:marTop w:val="0"/>
      <w:marBottom w:val="0"/>
      <w:divBdr>
        <w:top w:val="none" w:sz="0" w:space="0" w:color="auto"/>
        <w:left w:val="none" w:sz="0" w:space="0" w:color="auto"/>
        <w:bottom w:val="none" w:sz="0" w:space="0" w:color="auto"/>
        <w:right w:val="none" w:sz="0" w:space="0" w:color="auto"/>
      </w:divBdr>
    </w:div>
    <w:div w:id="1302685307">
      <w:bodyDiv w:val="1"/>
      <w:marLeft w:val="0"/>
      <w:marRight w:val="0"/>
      <w:marTop w:val="0"/>
      <w:marBottom w:val="0"/>
      <w:divBdr>
        <w:top w:val="none" w:sz="0" w:space="0" w:color="auto"/>
        <w:left w:val="none" w:sz="0" w:space="0" w:color="auto"/>
        <w:bottom w:val="none" w:sz="0" w:space="0" w:color="auto"/>
        <w:right w:val="none" w:sz="0" w:space="0" w:color="auto"/>
      </w:divBdr>
    </w:div>
    <w:div w:id="1311400502">
      <w:bodyDiv w:val="1"/>
      <w:marLeft w:val="0"/>
      <w:marRight w:val="0"/>
      <w:marTop w:val="0"/>
      <w:marBottom w:val="0"/>
      <w:divBdr>
        <w:top w:val="none" w:sz="0" w:space="0" w:color="auto"/>
        <w:left w:val="none" w:sz="0" w:space="0" w:color="auto"/>
        <w:bottom w:val="none" w:sz="0" w:space="0" w:color="auto"/>
        <w:right w:val="none" w:sz="0" w:space="0" w:color="auto"/>
      </w:divBdr>
    </w:div>
    <w:div w:id="1316183238">
      <w:bodyDiv w:val="1"/>
      <w:marLeft w:val="0"/>
      <w:marRight w:val="0"/>
      <w:marTop w:val="0"/>
      <w:marBottom w:val="0"/>
      <w:divBdr>
        <w:top w:val="none" w:sz="0" w:space="0" w:color="auto"/>
        <w:left w:val="none" w:sz="0" w:space="0" w:color="auto"/>
        <w:bottom w:val="none" w:sz="0" w:space="0" w:color="auto"/>
        <w:right w:val="none" w:sz="0" w:space="0" w:color="auto"/>
      </w:divBdr>
    </w:div>
    <w:div w:id="1318991680">
      <w:bodyDiv w:val="1"/>
      <w:marLeft w:val="0"/>
      <w:marRight w:val="0"/>
      <w:marTop w:val="0"/>
      <w:marBottom w:val="0"/>
      <w:divBdr>
        <w:top w:val="none" w:sz="0" w:space="0" w:color="auto"/>
        <w:left w:val="none" w:sz="0" w:space="0" w:color="auto"/>
        <w:bottom w:val="none" w:sz="0" w:space="0" w:color="auto"/>
        <w:right w:val="none" w:sz="0" w:space="0" w:color="auto"/>
      </w:divBdr>
    </w:div>
    <w:div w:id="1319766802">
      <w:bodyDiv w:val="1"/>
      <w:marLeft w:val="0"/>
      <w:marRight w:val="0"/>
      <w:marTop w:val="0"/>
      <w:marBottom w:val="0"/>
      <w:divBdr>
        <w:top w:val="none" w:sz="0" w:space="0" w:color="auto"/>
        <w:left w:val="none" w:sz="0" w:space="0" w:color="auto"/>
        <w:bottom w:val="none" w:sz="0" w:space="0" w:color="auto"/>
        <w:right w:val="none" w:sz="0" w:space="0" w:color="auto"/>
      </w:divBdr>
    </w:div>
    <w:div w:id="1326670555">
      <w:bodyDiv w:val="1"/>
      <w:marLeft w:val="0"/>
      <w:marRight w:val="0"/>
      <w:marTop w:val="0"/>
      <w:marBottom w:val="0"/>
      <w:divBdr>
        <w:top w:val="none" w:sz="0" w:space="0" w:color="auto"/>
        <w:left w:val="none" w:sz="0" w:space="0" w:color="auto"/>
        <w:bottom w:val="none" w:sz="0" w:space="0" w:color="auto"/>
        <w:right w:val="none" w:sz="0" w:space="0" w:color="auto"/>
      </w:divBdr>
    </w:div>
    <w:div w:id="1337686074">
      <w:bodyDiv w:val="1"/>
      <w:marLeft w:val="0"/>
      <w:marRight w:val="0"/>
      <w:marTop w:val="0"/>
      <w:marBottom w:val="0"/>
      <w:divBdr>
        <w:top w:val="none" w:sz="0" w:space="0" w:color="auto"/>
        <w:left w:val="none" w:sz="0" w:space="0" w:color="auto"/>
        <w:bottom w:val="none" w:sz="0" w:space="0" w:color="auto"/>
        <w:right w:val="none" w:sz="0" w:space="0" w:color="auto"/>
      </w:divBdr>
    </w:div>
    <w:div w:id="1351375958">
      <w:bodyDiv w:val="1"/>
      <w:marLeft w:val="0"/>
      <w:marRight w:val="0"/>
      <w:marTop w:val="0"/>
      <w:marBottom w:val="0"/>
      <w:divBdr>
        <w:top w:val="none" w:sz="0" w:space="0" w:color="auto"/>
        <w:left w:val="none" w:sz="0" w:space="0" w:color="auto"/>
        <w:bottom w:val="none" w:sz="0" w:space="0" w:color="auto"/>
        <w:right w:val="none" w:sz="0" w:space="0" w:color="auto"/>
      </w:divBdr>
    </w:div>
    <w:div w:id="1374698309">
      <w:bodyDiv w:val="1"/>
      <w:marLeft w:val="0"/>
      <w:marRight w:val="0"/>
      <w:marTop w:val="0"/>
      <w:marBottom w:val="0"/>
      <w:divBdr>
        <w:top w:val="none" w:sz="0" w:space="0" w:color="auto"/>
        <w:left w:val="none" w:sz="0" w:space="0" w:color="auto"/>
        <w:bottom w:val="none" w:sz="0" w:space="0" w:color="auto"/>
        <w:right w:val="none" w:sz="0" w:space="0" w:color="auto"/>
      </w:divBdr>
    </w:div>
    <w:div w:id="1402946642">
      <w:bodyDiv w:val="1"/>
      <w:marLeft w:val="0"/>
      <w:marRight w:val="0"/>
      <w:marTop w:val="0"/>
      <w:marBottom w:val="0"/>
      <w:divBdr>
        <w:top w:val="none" w:sz="0" w:space="0" w:color="auto"/>
        <w:left w:val="none" w:sz="0" w:space="0" w:color="auto"/>
        <w:bottom w:val="none" w:sz="0" w:space="0" w:color="auto"/>
        <w:right w:val="none" w:sz="0" w:space="0" w:color="auto"/>
      </w:divBdr>
    </w:div>
    <w:div w:id="1414084849">
      <w:bodyDiv w:val="1"/>
      <w:marLeft w:val="0"/>
      <w:marRight w:val="0"/>
      <w:marTop w:val="0"/>
      <w:marBottom w:val="0"/>
      <w:divBdr>
        <w:top w:val="none" w:sz="0" w:space="0" w:color="auto"/>
        <w:left w:val="none" w:sz="0" w:space="0" w:color="auto"/>
        <w:bottom w:val="none" w:sz="0" w:space="0" w:color="auto"/>
        <w:right w:val="none" w:sz="0" w:space="0" w:color="auto"/>
      </w:divBdr>
    </w:div>
    <w:div w:id="1419476539">
      <w:bodyDiv w:val="1"/>
      <w:marLeft w:val="0"/>
      <w:marRight w:val="0"/>
      <w:marTop w:val="0"/>
      <w:marBottom w:val="0"/>
      <w:divBdr>
        <w:top w:val="none" w:sz="0" w:space="0" w:color="auto"/>
        <w:left w:val="none" w:sz="0" w:space="0" w:color="auto"/>
        <w:bottom w:val="none" w:sz="0" w:space="0" w:color="auto"/>
        <w:right w:val="none" w:sz="0" w:space="0" w:color="auto"/>
      </w:divBdr>
    </w:div>
    <w:div w:id="1434205036">
      <w:bodyDiv w:val="1"/>
      <w:marLeft w:val="0"/>
      <w:marRight w:val="0"/>
      <w:marTop w:val="0"/>
      <w:marBottom w:val="0"/>
      <w:divBdr>
        <w:top w:val="none" w:sz="0" w:space="0" w:color="auto"/>
        <w:left w:val="none" w:sz="0" w:space="0" w:color="auto"/>
        <w:bottom w:val="none" w:sz="0" w:space="0" w:color="auto"/>
        <w:right w:val="none" w:sz="0" w:space="0" w:color="auto"/>
      </w:divBdr>
    </w:div>
    <w:div w:id="1440837303">
      <w:bodyDiv w:val="1"/>
      <w:marLeft w:val="0"/>
      <w:marRight w:val="0"/>
      <w:marTop w:val="0"/>
      <w:marBottom w:val="0"/>
      <w:divBdr>
        <w:top w:val="none" w:sz="0" w:space="0" w:color="auto"/>
        <w:left w:val="none" w:sz="0" w:space="0" w:color="auto"/>
        <w:bottom w:val="none" w:sz="0" w:space="0" w:color="auto"/>
        <w:right w:val="none" w:sz="0" w:space="0" w:color="auto"/>
      </w:divBdr>
      <w:divsChild>
        <w:div w:id="944924254">
          <w:marLeft w:val="0"/>
          <w:marRight w:val="0"/>
          <w:marTop w:val="0"/>
          <w:marBottom w:val="0"/>
          <w:divBdr>
            <w:top w:val="none" w:sz="0" w:space="0" w:color="auto"/>
            <w:left w:val="none" w:sz="0" w:space="0" w:color="auto"/>
            <w:bottom w:val="none" w:sz="0" w:space="0" w:color="auto"/>
            <w:right w:val="none" w:sz="0" w:space="0" w:color="auto"/>
          </w:divBdr>
          <w:divsChild>
            <w:div w:id="109716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0707">
      <w:bodyDiv w:val="1"/>
      <w:marLeft w:val="0"/>
      <w:marRight w:val="0"/>
      <w:marTop w:val="0"/>
      <w:marBottom w:val="0"/>
      <w:divBdr>
        <w:top w:val="none" w:sz="0" w:space="0" w:color="auto"/>
        <w:left w:val="none" w:sz="0" w:space="0" w:color="auto"/>
        <w:bottom w:val="none" w:sz="0" w:space="0" w:color="auto"/>
        <w:right w:val="none" w:sz="0" w:space="0" w:color="auto"/>
      </w:divBdr>
    </w:div>
    <w:div w:id="1450197010">
      <w:bodyDiv w:val="1"/>
      <w:marLeft w:val="0"/>
      <w:marRight w:val="0"/>
      <w:marTop w:val="0"/>
      <w:marBottom w:val="0"/>
      <w:divBdr>
        <w:top w:val="none" w:sz="0" w:space="0" w:color="auto"/>
        <w:left w:val="none" w:sz="0" w:space="0" w:color="auto"/>
        <w:bottom w:val="none" w:sz="0" w:space="0" w:color="auto"/>
        <w:right w:val="none" w:sz="0" w:space="0" w:color="auto"/>
      </w:divBdr>
    </w:div>
    <w:div w:id="1459060678">
      <w:bodyDiv w:val="1"/>
      <w:marLeft w:val="0"/>
      <w:marRight w:val="0"/>
      <w:marTop w:val="0"/>
      <w:marBottom w:val="0"/>
      <w:divBdr>
        <w:top w:val="none" w:sz="0" w:space="0" w:color="auto"/>
        <w:left w:val="none" w:sz="0" w:space="0" w:color="auto"/>
        <w:bottom w:val="none" w:sz="0" w:space="0" w:color="auto"/>
        <w:right w:val="none" w:sz="0" w:space="0" w:color="auto"/>
      </w:divBdr>
    </w:div>
    <w:div w:id="1459760323">
      <w:bodyDiv w:val="1"/>
      <w:marLeft w:val="0"/>
      <w:marRight w:val="0"/>
      <w:marTop w:val="0"/>
      <w:marBottom w:val="0"/>
      <w:divBdr>
        <w:top w:val="none" w:sz="0" w:space="0" w:color="auto"/>
        <w:left w:val="none" w:sz="0" w:space="0" w:color="auto"/>
        <w:bottom w:val="none" w:sz="0" w:space="0" w:color="auto"/>
        <w:right w:val="none" w:sz="0" w:space="0" w:color="auto"/>
      </w:divBdr>
    </w:div>
    <w:div w:id="1469854158">
      <w:bodyDiv w:val="1"/>
      <w:marLeft w:val="0"/>
      <w:marRight w:val="0"/>
      <w:marTop w:val="0"/>
      <w:marBottom w:val="0"/>
      <w:divBdr>
        <w:top w:val="none" w:sz="0" w:space="0" w:color="auto"/>
        <w:left w:val="none" w:sz="0" w:space="0" w:color="auto"/>
        <w:bottom w:val="none" w:sz="0" w:space="0" w:color="auto"/>
        <w:right w:val="none" w:sz="0" w:space="0" w:color="auto"/>
      </w:divBdr>
    </w:div>
    <w:div w:id="1475685685">
      <w:bodyDiv w:val="1"/>
      <w:marLeft w:val="0"/>
      <w:marRight w:val="0"/>
      <w:marTop w:val="0"/>
      <w:marBottom w:val="0"/>
      <w:divBdr>
        <w:top w:val="none" w:sz="0" w:space="0" w:color="auto"/>
        <w:left w:val="none" w:sz="0" w:space="0" w:color="auto"/>
        <w:bottom w:val="none" w:sz="0" w:space="0" w:color="auto"/>
        <w:right w:val="none" w:sz="0" w:space="0" w:color="auto"/>
      </w:divBdr>
    </w:div>
    <w:div w:id="1480271393">
      <w:bodyDiv w:val="1"/>
      <w:marLeft w:val="0"/>
      <w:marRight w:val="0"/>
      <w:marTop w:val="0"/>
      <w:marBottom w:val="0"/>
      <w:divBdr>
        <w:top w:val="none" w:sz="0" w:space="0" w:color="auto"/>
        <w:left w:val="none" w:sz="0" w:space="0" w:color="auto"/>
        <w:bottom w:val="none" w:sz="0" w:space="0" w:color="auto"/>
        <w:right w:val="none" w:sz="0" w:space="0" w:color="auto"/>
      </w:divBdr>
    </w:div>
    <w:div w:id="1495755763">
      <w:bodyDiv w:val="1"/>
      <w:marLeft w:val="0"/>
      <w:marRight w:val="0"/>
      <w:marTop w:val="0"/>
      <w:marBottom w:val="0"/>
      <w:divBdr>
        <w:top w:val="none" w:sz="0" w:space="0" w:color="auto"/>
        <w:left w:val="none" w:sz="0" w:space="0" w:color="auto"/>
        <w:bottom w:val="none" w:sz="0" w:space="0" w:color="auto"/>
        <w:right w:val="none" w:sz="0" w:space="0" w:color="auto"/>
      </w:divBdr>
    </w:div>
    <w:div w:id="1500384343">
      <w:bodyDiv w:val="1"/>
      <w:marLeft w:val="0"/>
      <w:marRight w:val="0"/>
      <w:marTop w:val="0"/>
      <w:marBottom w:val="0"/>
      <w:divBdr>
        <w:top w:val="none" w:sz="0" w:space="0" w:color="auto"/>
        <w:left w:val="none" w:sz="0" w:space="0" w:color="auto"/>
        <w:bottom w:val="none" w:sz="0" w:space="0" w:color="auto"/>
        <w:right w:val="none" w:sz="0" w:space="0" w:color="auto"/>
      </w:divBdr>
    </w:div>
    <w:div w:id="1500464217">
      <w:bodyDiv w:val="1"/>
      <w:marLeft w:val="0"/>
      <w:marRight w:val="0"/>
      <w:marTop w:val="0"/>
      <w:marBottom w:val="0"/>
      <w:divBdr>
        <w:top w:val="none" w:sz="0" w:space="0" w:color="auto"/>
        <w:left w:val="none" w:sz="0" w:space="0" w:color="auto"/>
        <w:bottom w:val="none" w:sz="0" w:space="0" w:color="auto"/>
        <w:right w:val="none" w:sz="0" w:space="0" w:color="auto"/>
      </w:divBdr>
    </w:div>
    <w:div w:id="1510561019">
      <w:bodyDiv w:val="1"/>
      <w:marLeft w:val="0"/>
      <w:marRight w:val="0"/>
      <w:marTop w:val="0"/>
      <w:marBottom w:val="0"/>
      <w:divBdr>
        <w:top w:val="none" w:sz="0" w:space="0" w:color="auto"/>
        <w:left w:val="none" w:sz="0" w:space="0" w:color="auto"/>
        <w:bottom w:val="none" w:sz="0" w:space="0" w:color="auto"/>
        <w:right w:val="none" w:sz="0" w:space="0" w:color="auto"/>
      </w:divBdr>
    </w:div>
    <w:div w:id="1531724780">
      <w:bodyDiv w:val="1"/>
      <w:marLeft w:val="0"/>
      <w:marRight w:val="0"/>
      <w:marTop w:val="0"/>
      <w:marBottom w:val="0"/>
      <w:divBdr>
        <w:top w:val="none" w:sz="0" w:space="0" w:color="auto"/>
        <w:left w:val="none" w:sz="0" w:space="0" w:color="auto"/>
        <w:bottom w:val="none" w:sz="0" w:space="0" w:color="auto"/>
        <w:right w:val="none" w:sz="0" w:space="0" w:color="auto"/>
      </w:divBdr>
    </w:div>
    <w:div w:id="1559783232">
      <w:bodyDiv w:val="1"/>
      <w:marLeft w:val="0"/>
      <w:marRight w:val="0"/>
      <w:marTop w:val="0"/>
      <w:marBottom w:val="0"/>
      <w:divBdr>
        <w:top w:val="none" w:sz="0" w:space="0" w:color="auto"/>
        <w:left w:val="none" w:sz="0" w:space="0" w:color="auto"/>
        <w:bottom w:val="none" w:sz="0" w:space="0" w:color="auto"/>
        <w:right w:val="none" w:sz="0" w:space="0" w:color="auto"/>
      </w:divBdr>
    </w:div>
    <w:div w:id="1560944975">
      <w:bodyDiv w:val="1"/>
      <w:marLeft w:val="0"/>
      <w:marRight w:val="0"/>
      <w:marTop w:val="0"/>
      <w:marBottom w:val="0"/>
      <w:divBdr>
        <w:top w:val="none" w:sz="0" w:space="0" w:color="auto"/>
        <w:left w:val="none" w:sz="0" w:space="0" w:color="auto"/>
        <w:bottom w:val="none" w:sz="0" w:space="0" w:color="auto"/>
        <w:right w:val="none" w:sz="0" w:space="0" w:color="auto"/>
      </w:divBdr>
    </w:div>
    <w:div w:id="1562869030">
      <w:bodyDiv w:val="1"/>
      <w:marLeft w:val="0"/>
      <w:marRight w:val="0"/>
      <w:marTop w:val="0"/>
      <w:marBottom w:val="0"/>
      <w:divBdr>
        <w:top w:val="none" w:sz="0" w:space="0" w:color="auto"/>
        <w:left w:val="none" w:sz="0" w:space="0" w:color="auto"/>
        <w:bottom w:val="none" w:sz="0" w:space="0" w:color="auto"/>
        <w:right w:val="none" w:sz="0" w:space="0" w:color="auto"/>
      </w:divBdr>
    </w:div>
    <w:div w:id="1567446563">
      <w:bodyDiv w:val="1"/>
      <w:marLeft w:val="0"/>
      <w:marRight w:val="0"/>
      <w:marTop w:val="0"/>
      <w:marBottom w:val="0"/>
      <w:divBdr>
        <w:top w:val="none" w:sz="0" w:space="0" w:color="auto"/>
        <w:left w:val="none" w:sz="0" w:space="0" w:color="auto"/>
        <w:bottom w:val="none" w:sz="0" w:space="0" w:color="auto"/>
        <w:right w:val="none" w:sz="0" w:space="0" w:color="auto"/>
      </w:divBdr>
    </w:div>
    <w:div w:id="1576551057">
      <w:bodyDiv w:val="1"/>
      <w:marLeft w:val="0"/>
      <w:marRight w:val="0"/>
      <w:marTop w:val="0"/>
      <w:marBottom w:val="0"/>
      <w:divBdr>
        <w:top w:val="none" w:sz="0" w:space="0" w:color="auto"/>
        <w:left w:val="none" w:sz="0" w:space="0" w:color="auto"/>
        <w:bottom w:val="none" w:sz="0" w:space="0" w:color="auto"/>
        <w:right w:val="none" w:sz="0" w:space="0" w:color="auto"/>
      </w:divBdr>
      <w:divsChild>
        <w:div w:id="555162515">
          <w:marLeft w:val="0"/>
          <w:marRight w:val="0"/>
          <w:marTop w:val="120"/>
          <w:marBottom w:val="120"/>
          <w:divBdr>
            <w:top w:val="none" w:sz="0" w:space="0" w:color="auto"/>
            <w:left w:val="none" w:sz="0" w:space="0" w:color="auto"/>
            <w:bottom w:val="none" w:sz="0" w:space="0" w:color="auto"/>
            <w:right w:val="none" w:sz="0" w:space="0" w:color="auto"/>
          </w:divBdr>
        </w:div>
        <w:div w:id="1459566620">
          <w:marLeft w:val="0"/>
          <w:marRight w:val="0"/>
          <w:marTop w:val="120"/>
          <w:marBottom w:val="120"/>
          <w:divBdr>
            <w:top w:val="none" w:sz="0" w:space="0" w:color="auto"/>
            <w:left w:val="none" w:sz="0" w:space="0" w:color="auto"/>
            <w:bottom w:val="none" w:sz="0" w:space="0" w:color="auto"/>
            <w:right w:val="none" w:sz="0" w:space="0" w:color="auto"/>
          </w:divBdr>
        </w:div>
        <w:div w:id="357777040">
          <w:marLeft w:val="0"/>
          <w:marRight w:val="0"/>
          <w:marTop w:val="120"/>
          <w:marBottom w:val="120"/>
          <w:divBdr>
            <w:top w:val="none" w:sz="0" w:space="0" w:color="auto"/>
            <w:left w:val="none" w:sz="0" w:space="0" w:color="auto"/>
            <w:bottom w:val="none" w:sz="0" w:space="0" w:color="auto"/>
            <w:right w:val="none" w:sz="0" w:space="0" w:color="auto"/>
          </w:divBdr>
        </w:div>
        <w:div w:id="871307572">
          <w:marLeft w:val="0"/>
          <w:marRight w:val="0"/>
          <w:marTop w:val="120"/>
          <w:marBottom w:val="120"/>
          <w:divBdr>
            <w:top w:val="none" w:sz="0" w:space="0" w:color="auto"/>
            <w:left w:val="none" w:sz="0" w:space="0" w:color="auto"/>
            <w:bottom w:val="none" w:sz="0" w:space="0" w:color="auto"/>
            <w:right w:val="none" w:sz="0" w:space="0" w:color="auto"/>
          </w:divBdr>
        </w:div>
        <w:div w:id="1887335535">
          <w:marLeft w:val="0"/>
          <w:marRight w:val="0"/>
          <w:marTop w:val="120"/>
          <w:marBottom w:val="120"/>
          <w:divBdr>
            <w:top w:val="none" w:sz="0" w:space="0" w:color="auto"/>
            <w:left w:val="none" w:sz="0" w:space="0" w:color="auto"/>
            <w:bottom w:val="none" w:sz="0" w:space="0" w:color="auto"/>
            <w:right w:val="none" w:sz="0" w:space="0" w:color="auto"/>
          </w:divBdr>
        </w:div>
        <w:div w:id="1829009755">
          <w:marLeft w:val="0"/>
          <w:marRight w:val="0"/>
          <w:marTop w:val="120"/>
          <w:marBottom w:val="120"/>
          <w:divBdr>
            <w:top w:val="none" w:sz="0" w:space="0" w:color="auto"/>
            <w:left w:val="none" w:sz="0" w:space="0" w:color="auto"/>
            <w:bottom w:val="none" w:sz="0" w:space="0" w:color="auto"/>
            <w:right w:val="none" w:sz="0" w:space="0" w:color="auto"/>
          </w:divBdr>
        </w:div>
        <w:div w:id="1291284863">
          <w:marLeft w:val="0"/>
          <w:marRight w:val="0"/>
          <w:marTop w:val="120"/>
          <w:marBottom w:val="120"/>
          <w:divBdr>
            <w:top w:val="none" w:sz="0" w:space="0" w:color="auto"/>
            <w:left w:val="none" w:sz="0" w:space="0" w:color="auto"/>
            <w:bottom w:val="none" w:sz="0" w:space="0" w:color="auto"/>
            <w:right w:val="none" w:sz="0" w:space="0" w:color="auto"/>
          </w:divBdr>
        </w:div>
        <w:div w:id="994069362">
          <w:marLeft w:val="0"/>
          <w:marRight w:val="0"/>
          <w:marTop w:val="120"/>
          <w:marBottom w:val="120"/>
          <w:divBdr>
            <w:top w:val="none" w:sz="0" w:space="0" w:color="auto"/>
            <w:left w:val="none" w:sz="0" w:space="0" w:color="auto"/>
            <w:bottom w:val="none" w:sz="0" w:space="0" w:color="auto"/>
            <w:right w:val="none" w:sz="0" w:space="0" w:color="auto"/>
          </w:divBdr>
        </w:div>
        <w:div w:id="2078243268">
          <w:marLeft w:val="0"/>
          <w:marRight w:val="0"/>
          <w:marTop w:val="120"/>
          <w:marBottom w:val="120"/>
          <w:divBdr>
            <w:top w:val="none" w:sz="0" w:space="0" w:color="auto"/>
            <w:left w:val="none" w:sz="0" w:space="0" w:color="auto"/>
            <w:bottom w:val="none" w:sz="0" w:space="0" w:color="auto"/>
            <w:right w:val="none" w:sz="0" w:space="0" w:color="auto"/>
          </w:divBdr>
        </w:div>
        <w:div w:id="289017195">
          <w:marLeft w:val="0"/>
          <w:marRight w:val="0"/>
          <w:marTop w:val="120"/>
          <w:marBottom w:val="120"/>
          <w:divBdr>
            <w:top w:val="none" w:sz="0" w:space="0" w:color="auto"/>
            <w:left w:val="none" w:sz="0" w:space="0" w:color="auto"/>
            <w:bottom w:val="none" w:sz="0" w:space="0" w:color="auto"/>
            <w:right w:val="none" w:sz="0" w:space="0" w:color="auto"/>
          </w:divBdr>
        </w:div>
        <w:div w:id="1217014537">
          <w:marLeft w:val="0"/>
          <w:marRight w:val="0"/>
          <w:marTop w:val="120"/>
          <w:marBottom w:val="120"/>
          <w:divBdr>
            <w:top w:val="none" w:sz="0" w:space="0" w:color="auto"/>
            <w:left w:val="none" w:sz="0" w:space="0" w:color="auto"/>
            <w:bottom w:val="none" w:sz="0" w:space="0" w:color="auto"/>
            <w:right w:val="none" w:sz="0" w:space="0" w:color="auto"/>
          </w:divBdr>
        </w:div>
        <w:div w:id="406921221">
          <w:marLeft w:val="0"/>
          <w:marRight w:val="0"/>
          <w:marTop w:val="120"/>
          <w:marBottom w:val="120"/>
          <w:divBdr>
            <w:top w:val="none" w:sz="0" w:space="0" w:color="auto"/>
            <w:left w:val="none" w:sz="0" w:space="0" w:color="auto"/>
            <w:bottom w:val="none" w:sz="0" w:space="0" w:color="auto"/>
            <w:right w:val="none" w:sz="0" w:space="0" w:color="auto"/>
          </w:divBdr>
        </w:div>
        <w:div w:id="1813519231">
          <w:marLeft w:val="0"/>
          <w:marRight w:val="0"/>
          <w:marTop w:val="120"/>
          <w:marBottom w:val="120"/>
          <w:divBdr>
            <w:top w:val="none" w:sz="0" w:space="0" w:color="auto"/>
            <w:left w:val="none" w:sz="0" w:space="0" w:color="auto"/>
            <w:bottom w:val="none" w:sz="0" w:space="0" w:color="auto"/>
            <w:right w:val="none" w:sz="0" w:space="0" w:color="auto"/>
          </w:divBdr>
        </w:div>
        <w:div w:id="1745033829">
          <w:marLeft w:val="0"/>
          <w:marRight w:val="0"/>
          <w:marTop w:val="120"/>
          <w:marBottom w:val="120"/>
          <w:divBdr>
            <w:top w:val="none" w:sz="0" w:space="0" w:color="auto"/>
            <w:left w:val="none" w:sz="0" w:space="0" w:color="auto"/>
            <w:bottom w:val="none" w:sz="0" w:space="0" w:color="auto"/>
            <w:right w:val="none" w:sz="0" w:space="0" w:color="auto"/>
          </w:divBdr>
        </w:div>
        <w:div w:id="646469465">
          <w:marLeft w:val="0"/>
          <w:marRight w:val="0"/>
          <w:marTop w:val="120"/>
          <w:marBottom w:val="120"/>
          <w:divBdr>
            <w:top w:val="none" w:sz="0" w:space="0" w:color="auto"/>
            <w:left w:val="none" w:sz="0" w:space="0" w:color="auto"/>
            <w:bottom w:val="none" w:sz="0" w:space="0" w:color="auto"/>
            <w:right w:val="none" w:sz="0" w:space="0" w:color="auto"/>
          </w:divBdr>
        </w:div>
        <w:div w:id="645208339">
          <w:marLeft w:val="0"/>
          <w:marRight w:val="0"/>
          <w:marTop w:val="120"/>
          <w:marBottom w:val="120"/>
          <w:divBdr>
            <w:top w:val="none" w:sz="0" w:space="0" w:color="auto"/>
            <w:left w:val="none" w:sz="0" w:space="0" w:color="auto"/>
            <w:bottom w:val="none" w:sz="0" w:space="0" w:color="auto"/>
            <w:right w:val="none" w:sz="0" w:space="0" w:color="auto"/>
          </w:divBdr>
        </w:div>
        <w:div w:id="1857571624">
          <w:marLeft w:val="0"/>
          <w:marRight w:val="0"/>
          <w:marTop w:val="120"/>
          <w:marBottom w:val="120"/>
          <w:divBdr>
            <w:top w:val="none" w:sz="0" w:space="0" w:color="auto"/>
            <w:left w:val="none" w:sz="0" w:space="0" w:color="auto"/>
            <w:bottom w:val="none" w:sz="0" w:space="0" w:color="auto"/>
            <w:right w:val="none" w:sz="0" w:space="0" w:color="auto"/>
          </w:divBdr>
        </w:div>
        <w:div w:id="1409569768">
          <w:marLeft w:val="0"/>
          <w:marRight w:val="0"/>
          <w:marTop w:val="120"/>
          <w:marBottom w:val="120"/>
          <w:divBdr>
            <w:top w:val="none" w:sz="0" w:space="0" w:color="auto"/>
            <w:left w:val="none" w:sz="0" w:space="0" w:color="auto"/>
            <w:bottom w:val="none" w:sz="0" w:space="0" w:color="auto"/>
            <w:right w:val="none" w:sz="0" w:space="0" w:color="auto"/>
          </w:divBdr>
        </w:div>
        <w:div w:id="150366844">
          <w:marLeft w:val="0"/>
          <w:marRight w:val="0"/>
          <w:marTop w:val="120"/>
          <w:marBottom w:val="120"/>
          <w:divBdr>
            <w:top w:val="none" w:sz="0" w:space="0" w:color="auto"/>
            <w:left w:val="none" w:sz="0" w:space="0" w:color="auto"/>
            <w:bottom w:val="none" w:sz="0" w:space="0" w:color="auto"/>
            <w:right w:val="none" w:sz="0" w:space="0" w:color="auto"/>
          </w:divBdr>
        </w:div>
        <w:div w:id="672221353">
          <w:marLeft w:val="0"/>
          <w:marRight w:val="0"/>
          <w:marTop w:val="120"/>
          <w:marBottom w:val="120"/>
          <w:divBdr>
            <w:top w:val="none" w:sz="0" w:space="0" w:color="auto"/>
            <w:left w:val="none" w:sz="0" w:space="0" w:color="auto"/>
            <w:bottom w:val="none" w:sz="0" w:space="0" w:color="auto"/>
            <w:right w:val="none" w:sz="0" w:space="0" w:color="auto"/>
          </w:divBdr>
          <w:divsChild>
            <w:div w:id="1043284322">
              <w:marLeft w:val="0"/>
              <w:marRight w:val="0"/>
              <w:marTop w:val="0"/>
              <w:marBottom w:val="0"/>
              <w:divBdr>
                <w:top w:val="none" w:sz="0" w:space="0" w:color="auto"/>
                <w:left w:val="none" w:sz="0" w:space="0" w:color="auto"/>
                <w:bottom w:val="none" w:sz="0" w:space="0" w:color="auto"/>
                <w:right w:val="none" w:sz="0" w:space="0" w:color="auto"/>
              </w:divBdr>
            </w:div>
            <w:div w:id="1691949606">
              <w:marLeft w:val="0"/>
              <w:marRight w:val="0"/>
              <w:marTop w:val="0"/>
              <w:marBottom w:val="0"/>
              <w:divBdr>
                <w:top w:val="none" w:sz="0" w:space="0" w:color="auto"/>
                <w:left w:val="none" w:sz="0" w:space="0" w:color="auto"/>
                <w:bottom w:val="none" w:sz="0" w:space="0" w:color="auto"/>
                <w:right w:val="none" w:sz="0" w:space="0" w:color="auto"/>
              </w:divBdr>
            </w:div>
          </w:divsChild>
        </w:div>
        <w:div w:id="328482713">
          <w:marLeft w:val="0"/>
          <w:marRight w:val="0"/>
          <w:marTop w:val="120"/>
          <w:marBottom w:val="120"/>
          <w:divBdr>
            <w:top w:val="none" w:sz="0" w:space="0" w:color="auto"/>
            <w:left w:val="none" w:sz="0" w:space="0" w:color="auto"/>
            <w:bottom w:val="none" w:sz="0" w:space="0" w:color="auto"/>
            <w:right w:val="none" w:sz="0" w:space="0" w:color="auto"/>
          </w:divBdr>
        </w:div>
        <w:div w:id="1505507830">
          <w:marLeft w:val="0"/>
          <w:marRight w:val="0"/>
          <w:marTop w:val="120"/>
          <w:marBottom w:val="120"/>
          <w:divBdr>
            <w:top w:val="none" w:sz="0" w:space="0" w:color="auto"/>
            <w:left w:val="none" w:sz="0" w:space="0" w:color="auto"/>
            <w:bottom w:val="none" w:sz="0" w:space="0" w:color="auto"/>
            <w:right w:val="none" w:sz="0" w:space="0" w:color="auto"/>
          </w:divBdr>
        </w:div>
        <w:div w:id="949311749">
          <w:marLeft w:val="0"/>
          <w:marRight w:val="0"/>
          <w:marTop w:val="120"/>
          <w:marBottom w:val="120"/>
          <w:divBdr>
            <w:top w:val="none" w:sz="0" w:space="0" w:color="auto"/>
            <w:left w:val="none" w:sz="0" w:space="0" w:color="auto"/>
            <w:bottom w:val="none" w:sz="0" w:space="0" w:color="auto"/>
            <w:right w:val="none" w:sz="0" w:space="0" w:color="auto"/>
          </w:divBdr>
        </w:div>
        <w:div w:id="488405684">
          <w:marLeft w:val="0"/>
          <w:marRight w:val="0"/>
          <w:marTop w:val="120"/>
          <w:marBottom w:val="120"/>
          <w:divBdr>
            <w:top w:val="none" w:sz="0" w:space="0" w:color="auto"/>
            <w:left w:val="none" w:sz="0" w:space="0" w:color="auto"/>
            <w:bottom w:val="none" w:sz="0" w:space="0" w:color="auto"/>
            <w:right w:val="none" w:sz="0" w:space="0" w:color="auto"/>
          </w:divBdr>
          <w:divsChild>
            <w:div w:id="1680308835">
              <w:marLeft w:val="0"/>
              <w:marRight w:val="240"/>
              <w:marTop w:val="0"/>
              <w:marBottom w:val="240"/>
              <w:divBdr>
                <w:top w:val="none" w:sz="0" w:space="0" w:color="auto"/>
                <w:left w:val="none" w:sz="0" w:space="0" w:color="auto"/>
                <w:bottom w:val="none" w:sz="0" w:space="0" w:color="auto"/>
                <w:right w:val="none" w:sz="0" w:space="0" w:color="auto"/>
              </w:divBdr>
            </w:div>
          </w:divsChild>
        </w:div>
        <w:div w:id="1746492018">
          <w:marLeft w:val="0"/>
          <w:marRight w:val="0"/>
          <w:marTop w:val="120"/>
          <w:marBottom w:val="120"/>
          <w:divBdr>
            <w:top w:val="none" w:sz="0" w:space="0" w:color="auto"/>
            <w:left w:val="none" w:sz="0" w:space="0" w:color="auto"/>
            <w:bottom w:val="none" w:sz="0" w:space="0" w:color="auto"/>
            <w:right w:val="none" w:sz="0" w:space="0" w:color="auto"/>
          </w:divBdr>
        </w:div>
      </w:divsChild>
    </w:div>
    <w:div w:id="1578711551">
      <w:bodyDiv w:val="1"/>
      <w:marLeft w:val="0"/>
      <w:marRight w:val="0"/>
      <w:marTop w:val="0"/>
      <w:marBottom w:val="0"/>
      <w:divBdr>
        <w:top w:val="none" w:sz="0" w:space="0" w:color="auto"/>
        <w:left w:val="none" w:sz="0" w:space="0" w:color="auto"/>
        <w:bottom w:val="none" w:sz="0" w:space="0" w:color="auto"/>
        <w:right w:val="none" w:sz="0" w:space="0" w:color="auto"/>
      </w:divBdr>
    </w:div>
    <w:div w:id="1587155316">
      <w:bodyDiv w:val="1"/>
      <w:marLeft w:val="0"/>
      <w:marRight w:val="0"/>
      <w:marTop w:val="0"/>
      <w:marBottom w:val="0"/>
      <w:divBdr>
        <w:top w:val="none" w:sz="0" w:space="0" w:color="auto"/>
        <w:left w:val="none" w:sz="0" w:space="0" w:color="auto"/>
        <w:bottom w:val="none" w:sz="0" w:space="0" w:color="auto"/>
        <w:right w:val="none" w:sz="0" w:space="0" w:color="auto"/>
      </w:divBdr>
    </w:div>
    <w:div w:id="1596084986">
      <w:bodyDiv w:val="1"/>
      <w:marLeft w:val="0"/>
      <w:marRight w:val="0"/>
      <w:marTop w:val="0"/>
      <w:marBottom w:val="0"/>
      <w:divBdr>
        <w:top w:val="none" w:sz="0" w:space="0" w:color="auto"/>
        <w:left w:val="none" w:sz="0" w:space="0" w:color="auto"/>
        <w:bottom w:val="none" w:sz="0" w:space="0" w:color="auto"/>
        <w:right w:val="none" w:sz="0" w:space="0" w:color="auto"/>
      </w:divBdr>
    </w:div>
    <w:div w:id="1602689657">
      <w:bodyDiv w:val="1"/>
      <w:marLeft w:val="0"/>
      <w:marRight w:val="0"/>
      <w:marTop w:val="0"/>
      <w:marBottom w:val="0"/>
      <w:divBdr>
        <w:top w:val="none" w:sz="0" w:space="0" w:color="auto"/>
        <w:left w:val="none" w:sz="0" w:space="0" w:color="auto"/>
        <w:bottom w:val="none" w:sz="0" w:space="0" w:color="auto"/>
        <w:right w:val="none" w:sz="0" w:space="0" w:color="auto"/>
      </w:divBdr>
    </w:div>
    <w:div w:id="1604724271">
      <w:bodyDiv w:val="1"/>
      <w:marLeft w:val="0"/>
      <w:marRight w:val="0"/>
      <w:marTop w:val="0"/>
      <w:marBottom w:val="0"/>
      <w:divBdr>
        <w:top w:val="none" w:sz="0" w:space="0" w:color="auto"/>
        <w:left w:val="none" w:sz="0" w:space="0" w:color="auto"/>
        <w:bottom w:val="none" w:sz="0" w:space="0" w:color="auto"/>
        <w:right w:val="none" w:sz="0" w:space="0" w:color="auto"/>
      </w:divBdr>
    </w:div>
    <w:div w:id="1625624348">
      <w:bodyDiv w:val="1"/>
      <w:marLeft w:val="0"/>
      <w:marRight w:val="0"/>
      <w:marTop w:val="0"/>
      <w:marBottom w:val="0"/>
      <w:divBdr>
        <w:top w:val="none" w:sz="0" w:space="0" w:color="auto"/>
        <w:left w:val="none" w:sz="0" w:space="0" w:color="auto"/>
        <w:bottom w:val="none" w:sz="0" w:space="0" w:color="auto"/>
        <w:right w:val="none" w:sz="0" w:space="0" w:color="auto"/>
      </w:divBdr>
    </w:div>
    <w:div w:id="1633097594">
      <w:bodyDiv w:val="1"/>
      <w:marLeft w:val="0"/>
      <w:marRight w:val="0"/>
      <w:marTop w:val="0"/>
      <w:marBottom w:val="0"/>
      <w:divBdr>
        <w:top w:val="none" w:sz="0" w:space="0" w:color="auto"/>
        <w:left w:val="none" w:sz="0" w:space="0" w:color="auto"/>
        <w:bottom w:val="none" w:sz="0" w:space="0" w:color="auto"/>
        <w:right w:val="none" w:sz="0" w:space="0" w:color="auto"/>
      </w:divBdr>
    </w:div>
    <w:div w:id="1645814643">
      <w:bodyDiv w:val="1"/>
      <w:marLeft w:val="0"/>
      <w:marRight w:val="0"/>
      <w:marTop w:val="0"/>
      <w:marBottom w:val="0"/>
      <w:divBdr>
        <w:top w:val="none" w:sz="0" w:space="0" w:color="auto"/>
        <w:left w:val="none" w:sz="0" w:space="0" w:color="auto"/>
        <w:bottom w:val="none" w:sz="0" w:space="0" w:color="auto"/>
        <w:right w:val="none" w:sz="0" w:space="0" w:color="auto"/>
      </w:divBdr>
    </w:div>
    <w:div w:id="1659458759">
      <w:bodyDiv w:val="1"/>
      <w:marLeft w:val="0"/>
      <w:marRight w:val="0"/>
      <w:marTop w:val="0"/>
      <w:marBottom w:val="0"/>
      <w:divBdr>
        <w:top w:val="none" w:sz="0" w:space="0" w:color="auto"/>
        <w:left w:val="none" w:sz="0" w:space="0" w:color="auto"/>
        <w:bottom w:val="none" w:sz="0" w:space="0" w:color="auto"/>
        <w:right w:val="none" w:sz="0" w:space="0" w:color="auto"/>
      </w:divBdr>
    </w:div>
    <w:div w:id="1685782624">
      <w:bodyDiv w:val="1"/>
      <w:marLeft w:val="0"/>
      <w:marRight w:val="0"/>
      <w:marTop w:val="0"/>
      <w:marBottom w:val="0"/>
      <w:divBdr>
        <w:top w:val="none" w:sz="0" w:space="0" w:color="auto"/>
        <w:left w:val="none" w:sz="0" w:space="0" w:color="auto"/>
        <w:bottom w:val="none" w:sz="0" w:space="0" w:color="auto"/>
        <w:right w:val="none" w:sz="0" w:space="0" w:color="auto"/>
      </w:divBdr>
    </w:div>
    <w:div w:id="1690327763">
      <w:bodyDiv w:val="1"/>
      <w:marLeft w:val="0"/>
      <w:marRight w:val="0"/>
      <w:marTop w:val="0"/>
      <w:marBottom w:val="0"/>
      <w:divBdr>
        <w:top w:val="none" w:sz="0" w:space="0" w:color="auto"/>
        <w:left w:val="none" w:sz="0" w:space="0" w:color="auto"/>
        <w:bottom w:val="none" w:sz="0" w:space="0" w:color="auto"/>
        <w:right w:val="none" w:sz="0" w:space="0" w:color="auto"/>
      </w:divBdr>
    </w:div>
    <w:div w:id="1693189598">
      <w:bodyDiv w:val="1"/>
      <w:marLeft w:val="0"/>
      <w:marRight w:val="0"/>
      <w:marTop w:val="0"/>
      <w:marBottom w:val="0"/>
      <w:divBdr>
        <w:top w:val="none" w:sz="0" w:space="0" w:color="auto"/>
        <w:left w:val="none" w:sz="0" w:space="0" w:color="auto"/>
        <w:bottom w:val="none" w:sz="0" w:space="0" w:color="auto"/>
        <w:right w:val="none" w:sz="0" w:space="0" w:color="auto"/>
      </w:divBdr>
    </w:div>
    <w:div w:id="1699231551">
      <w:bodyDiv w:val="1"/>
      <w:marLeft w:val="0"/>
      <w:marRight w:val="0"/>
      <w:marTop w:val="0"/>
      <w:marBottom w:val="0"/>
      <w:divBdr>
        <w:top w:val="none" w:sz="0" w:space="0" w:color="auto"/>
        <w:left w:val="none" w:sz="0" w:space="0" w:color="auto"/>
        <w:bottom w:val="none" w:sz="0" w:space="0" w:color="auto"/>
        <w:right w:val="none" w:sz="0" w:space="0" w:color="auto"/>
      </w:divBdr>
    </w:div>
    <w:div w:id="1704670096">
      <w:bodyDiv w:val="1"/>
      <w:marLeft w:val="0"/>
      <w:marRight w:val="0"/>
      <w:marTop w:val="0"/>
      <w:marBottom w:val="0"/>
      <w:divBdr>
        <w:top w:val="none" w:sz="0" w:space="0" w:color="auto"/>
        <w:left w:val="none" w:sz="0" w:space="0" w:color="auto"/>
        <w:bottom w:val="none" w:sz="0" w:space="0" w:color="auto"/>
        <w:right w:val="none" w:sz="0" w:space="0" w:color="auto"/>
      </w:divBdr>
    </w:div>
    <w:div w:id="1706178546">
      <w:bodyDiv w:val="1"/>
      <w:marLeft w:val="0"/>
      <w:marRight w:val="0"/>
      <w:marTop w:val="0"/>
      <w:marBottom w:val="0"/>
      <w:divBdr>
        <w:top w:val="none" w:sz="0" w:space="0" w:color="auto"/>
        <w:left w:val="none" w:sz="0" w:space="0" w:color="auto"/>
        <w:bottom w:val="none" w:sz="0" w:space="0" w:color="auto"/>
        <w:right w:val="none" w:sz="0" w:space="0" w:color="auto"/>
      </w:divBdr>
    </w:div>
    <w:div w:id="1718428629">
      <w:bodyDiv w:val="1"/>
      <w:marLeft w:val="0"/>
      <w:marRight w:val="0"/>
      <w:marTop w:val="0"/>
      <w:marBottom w:val="0"/>
      <w:divBdr>
        <w:top w:val="none" w:sz="0" w:space="0" w:color="auto"/>
        <w:left w:val="none" w:sz="0" w:space="0" w:color="auto"/>
        <w:bottom w:val="none" w:sz="0" w:space="0" w:color="auto"/>
        <w:right w:val="none" w:sz="0" w:space="0" w:color="auto"/>
      </w:divBdr>
    </w:div>
    <w:div w:id="1728793370">
      <w:bodyDiv w:val="1"/>
      <w:marLeft w:val="0"/>
      <w:marRight w:val="0"/>
      <w:marTop w:val="0"/>
      <w:marBottom w:val="0"/>
      <w:divBdr>
        <w:top w:val="none" w:sz="0" w:space="0" w:color="auto"/>
        <w:left w:val="none" w:sz="0" w:space="0" w:color="auto"/>
        <w:bottom w:val="none" w:sz="0" w:space="0" w:color="auto"/>
        <w:right w:val="none" w:sz="0" w:space="0" w:color="auto"/>
      </w:divBdr>
    </w:div>
    <w:div w:id="1761296425">
      <w:bodyDiv w:val="1"/>
      <w:marLeft w:val="0"/>
      <w:marRight w:val="0"/>
      <w:marTop w:val="0"/>
      <w:marBottom w:val="0"/>
      <w:divBdr>
        <w:top w:val="none" w:sz="0" w:space="0" w:color="auto"/>
        <w:left w:val="none" w:sz="0" w:space="0" w:color="auto"/>
        <w:bottom w:val="none" w:sz="0" w:space="0" w:color="auto"/>
        <w:right w:val="none" w:sz="0" w:space="0" w:color="auto"/>
      </w:divBdr>
    </w:div>
    <w:div w:id="1768841978">
      <w:bodyDiv w:val="1"/>
      <w:marLeft w:val="0"/>
      <w:marRight w:val="0"/>
      <w:marTop w:val="0"/>
      <w:marBottom w:val="0"/>
      <w:divBdr>
        <w:top w:val="none" w:sz="0" w:space="0" w:color="auto"/>
        <w:left w:val="none" w:sz="0" w:space="0" w:color="auto"/>
        <w:bottom w:val="none" w:sz="0" w:space="0" w:color="auto"/>
        <w:right w:val="none" w:sz="0" w:space="0" w:color="auto"/>
      </w:divBdr>
    </w:div>
    <w:div w:id="1776053984">
      <w:bodyDiv w:val="1"/>
      <w:marLeft w:val="0"/>
      <w:marRight w:val="0"/>
      <w:marTop w:val="0"/>
      <w:marBottom w:val="0"/>
      <w:divBdr>
        <w:top w:val="none" w:sz="0" w:space="0" w:color="auto"/>
        <w:left w:val="none" w:sz="0" w:space="0" w:color="auto"/>
        <w:bottom w:val="none" w:sz="0" w:space="0" w:color="auto"/>
        <w:right w:val="none" w:sz="0" w:space="0" w:color="auto"/>
      </w:divBdr>
    </w:div>
    <w:div w:id="1777291726">
      <w:bodyDiv w:val="1"/>
      <w:marLeft w:val="0"/>
      <w:marRight w:val="0"/>
      <w:marTop w:val="0"/>
      <w:marBottom w:val="0"/>
      <w:divBdr>
        <w:top w:val="none" w:sz="0" w:space="0" w:color="auto"/>
        <w:left w:val="none" w:sz="0" w:space="0" w:color="auto"/>
        <w:bottom w:val="none" w:sz="0" w:space="0" w:color="auto"/>
        <w:right w:val="none" w:sz="0" w:space="0" w:color="auto"/>
      </w:divBdr>
    </w:div>
    <w:div w:id="1785152396">
      <w:bodyDiv w:val="1"/>
      <w:marLeft w:val="0"/>
      <w:marRight w:val="0"/>
      <w:marTop w:val="0"/>
      <w:marBottom w:val="0"/>
      <w:divBdr>
        <w:top w:val="none" w:sz="0" w:space="0" w:color="auto"/>
        <w:left w:val="none" w:sz="0" w:space="0" w:color="auto"/>
        <w:bottom w:val="none" w:sz="0" w:space="0" w:color="auto"/>
        <w:right w:val="none" w:sz="0" w:space="0" w:color="auto"/>
      </w:divBdr>
    </w:div>
    <w:div w:id="1810979262">
      <w:bodyDiv w:val="1"/>
      <w:marLeft w:val="0"/>
      <w:marRight w:val="0"/>
      <w:marTop w:val="0"/>
      <w:marBottom w:val="0"/>
      <w:divBdr>
        <w:top w:val="none" w:sz="0" w:space="0" w:color="auto"/>
        <w:left w:val="none" w:sz="0" w:space="0" w:color="auto"/>
        <w:bottom w:val="none" w:sz="0" w:space="0" w:color="auto"/>
        <w:right w:val="none" w:sz="0" w:space="0" w:color="auto"/>
      </w:divBdr>
    </w:div>
    <w:div w:id="1825970314">
      <w:bodyDiv w:val="1"/>
      <w:marLeft w:val="0"/>
      <w:marRight w:val="0"/>
      <w:marTop w:val="0"/>
      <w:marBottom w:val="0"/>
      <w:divBdr>
        <w:top w:val="none" w:sz="0" w:space="0" w:color="auto"/>
        <w:left w:val="none" w:sz="0" w:space="0" w:color="auto"/>
        <w:bottom w:val="none" w:sz="0" w:space="0" w:color="auto"/>
        <w:right w:val="none" w:sz="0" w:space="0" w:color="auto"/>
      </w:divBdr>
    </w:div>
    <w:div w:id="1829860658">
      <w:bodyDiv w:val="1"/>
      <w:marLeft w:val="0"/>
      <w:marRight w:val="0"/>
      <w:marTop w:val="0"/>
      <w:marBottom w:val="0"/>
      <w:divBdr>
        <w:top w:val="none" w:sz="0" w:space="0" w:color="auto"/>
        <w:left w:val="none" w:sz="0" w:space="0" w:color="auto"/>
        <w:bottom w:val="none" w:sz="0" w:space="0" w:color="auto"/>
        <w:right w:val="none" w:sz="0" w:space="0" w:color="auto"/>
      </w:divBdr>
    </w:div>
    <w:div w:id="1836073806">
      <w:bodyDiv w:val="1"/>
      <w:marLeft w:val="0"/>
      <w:marRight w:val="0"/>
      <w:marTop w:val="0"/>
      <w:marBottom w:val="0"/>
      <w:divBdr>
        <w:top w:val="none" w:sz="0" w:space="0" w:color="auto"/>
        <w:left w:val="none" w:sz="0" w:space="0" w:color="auto"/>
        <w:bottom w:val="none" w:sz="0" w:space="0" w:color="auto"/>
        <w:right w:val="none" w:sz="0" w:space="0" w:color="auto"/>
      </w:divBdr>
    </w:div>
    <w:div w:id="1841042764">
      <w:bodyDiv w:val="1"/>
      <w:marLeft w:val="0"/>
      <w:marRight w:val="0"/>
      <w:marTop w:val="0"/>
      <w:marBottom w:val="0"/>
      <w:divBdr>
        <w:top w:val="none" w:sz="0" w:space="0" w:color="auto"/>
        <w:left w:val="none" w:sz="0" w:space="0" w:color="auto"/>
        <w:bottom w:val="none" w:sz="0" w:space="0" w:color="auto"/>
        <w:right w:val="none" w:sz="0" w:space="0" w:color="auto"/>
      </w:divBdr>
    </w:div>
    <w:div w:id="1841849847">
      <w:bodyDiv w:val="1"/>
      <w:marLeft w:val="0"/>
      <w:marRight w:val="0"/>
      <w:marTop w:val="0"/>
      <w:marBottom w:val="0"/>
      <w:divBdr>
        <w:top w:val="none" w:sz="0" w:space="0" w:color="auto"/>
        <w:left w:val="none" w:sz="0" w:space="0" w:color="auto"/>
        <w:bottom w:val="none" w:sz="0" w:space="0" w:color="auto"/>
        <w:right w:val="none" w:sz="0" w:space="0" w:color="auto"/>
      </w:divBdr>
    </w:div>
    <w:div w:id="1854953170">
      <w:bodyDiv w:val="1"/>
      <w:marLeft w:val="0"/>
      <w:marRight w:val="0"/>
      <w:marTop w:val="0"/>
      <w:marBottom w:val="0"/>
      <w:divBdr>
        <w:top w:val="none" w:sz="0" w:space="0" w:color="auto"/>
        <w:left w:val="none" w:sz="0" w:space="0" w:color="auto"/>
        <w:bottom w:val="none" w:sz="0" w:space="0" w:color="auto"/>
        <w:right w:val="none" w:sz="0" w:space="0" w:color="auto"/>
      </w:divBdr>
    </w:div>
    <w:div w:id="1884051237">
      <w:bodyDiv w:val="1"/>
      <w:marLeft w:val="0"/>
      <w:marRight w:val="0"/>
      <w:marTop w:val="0"/>
      <w:marBottom w:val="0"/>
      <w:divBdr>
        <w:top w:val="none" w:sz="0" w:space="0" w:color="auto"/>
        <w:left w:val="none" w:sz="0" w:space="0" w:color="auto"/>
        <w:bottom w:val="none" w:sz="0" w:space="0" w:color="auto"/>
        <w:right w:val="none" w:sz="0" w:space="0" w:color="auto"/>
      </w:divBdr>
    </w:div>
    <w:div w:id="1886408695">
      <w:bodyDiv w:val="1"/>
      <w:marLeft w:val="0"/>
      <w:marRight w:val="0"/>
      <w:marTop w:val="0"/>
      <w:marBottom w:val="0"/>
      <w:divBdr>
        <w:top w:val="none" w:sz="0" w:space="0" w:color="auto"/>
        <w:left w:val="none" w:sz="0" w:space="0" w:color="auto"/>
        <w:bottom w:val="none" w:sz="0" w:space="0" w:color="auto"/>
        <w:right w:val="none" w:sz="0" w:space="0" w:color="auto"/>
      </w:divBdr>
    </w:div>
    <w:div w:id="1888954451">
      <w:bodyDiv w:val="1"/>
      <w:marLeft w:val="0"/>
      <w:marRight w:val="0"/>
      <w:marTop w:val="0"/>
      <w:marBottom w:val="0"/>
      <w:divBdr>
        <w:top w:val="none" w:sz="0" w:space="0" w:color="auto"/>
        <w:left w:val="none" w:sz="0" w:space="0" w:color="auto"/>
        <w:bottom w:val="none" w:sz="0" w:space="0" w:color="auto"/>
        <w:right w:val="none" w:sz="0" w:space="0" w:color="auto"/>
      </w:divBdr>
    </w:div>
    <w:div w:id="1899049563">
      <w:bodyDiv w:val="1"/>
      <w:marLeft w:val="0"/>
      <w:marRight w:val="0"/>
      <w:marTop w:val="0"/>
      <w:marBottom w:val="0"/>
      <w:divBdr>
        <w:top w:val="none" w:sz="0" w:space="0" w:color="auto"/>
        <w:left w:val="none" w:sz="0" w:space="0" w:color="auto"/>
        <w:bottom w:val="none" w:sz="0" w:space="0" w:color="auto"/>
        <w:right w:val="none" w:sz="0" w:space="0" w:color="auto"/>
      </w:divBdr>
    </w:div>
    <w:div w:id="1908221264">
      <w:bodyDiv w:val="1"/>
      <w:marLeft w:val="0"/>
      <w:marRight w:val="0"/>
      <w:marTop w:val="0"/>
      <w:marBottom w:val="0"/>
      <w:divBdr>
        <w:top w:val="none" w:sz="0" w:space="0" w:color="auto"/>
        <w:left w:val="none" w:sz="0" w:space="0" w:color="auto"/>
        <w:bottom w:val="none" w:sz="0" w:space="0" w:color="auto"/>
        <w:right w:val="none" w:sz="0" w:space="0" w:color="auto"/>
      </w:divBdr>
    </w:div>
    <w:div w:id="1916278855">
      <w:bodyDiv w:val="1"/>
      <w:marLeft w:val="0"/>
      <w:marRight w:val="0"/>
      <w:marTop w:val="0"/>
      <w:marBottom w:val="0"/>
      <w:divBdr>
        <w:top w:val="none" w:sz="0" w:space="0" w:color="auto"/>
        <w:left w:val="none" w:sz="0" w:space="0" w:color="auto"/>
        <w:bottom w:val="none" w:sz="0" w:space="0" w:color="auto"/>
        <w:right w:val="none" w:sz="0" w:space="0" w:color="auto"/>
      </w:divBdr>
    </w:div>
    <w:div w:id="1921910083">
      <w:bodyDiv w:val="1"/>
      <w:marLeft w:val="0"/>
      <w:marRight w:val="0"/>
      <w:marTop w:val="0"/>
      <w:marBottom w:val="0"/>
      <w:divBdr>
        <w:top w:val="none" w:sz="0" w:space="0" w:color="auto"/>
        <w:left w:val="none" w:sz="0" w:space="0" w:color="auto"/>
        <w:bottom w:val="none" w:sz="0" w:space="0" w:color="auto"/>
        <w:right w:val="none" w:sz="0" w:space="0" w:color="auto"/>
      </w:divBdr>
    </w:div>
    <w:div w:id="1928884791">
      <w:bodyDiv w:val="1"/>
      <w:marLeft w:val="0"/>
      <w:marRight w:val="0"/>
      <w:marTop w:val="0"/>
      <w:marBottom w:val="0"/>
      <w:divBdr>
        <w:top w:val="none" w:sz="0" w:space="0" w:color="auto"/>
        <w:left w:val="none" w:sz="0" w:space="0" w:color="auto"/>
        <w:bottom w:val="none" w:sz="0" w:space="0" w:color="auto"/>
        <w:right w:val="none" w:sz="0" w:space="0" w:color="auto"/>
      </w:divBdr>
    </w:div>
    <w:div w:id="1936551652">
      <w:bodyDiv w:val="1"/>
      <w:marLeft w:val="0"/>
      <w:marRight w:val="0"/>
      <w:marTop w:val="0"/>
      <w:marBottom w:val="0"/>
      <w:divBdr>
        <w:top w:val="none" w:sz="0" w:space="0" w:color="auto"/>
        <w:left w:val="none" w:sz="0" w:space="0" w:color="auto"/>
        <w:bottom w:val="none" w:sz="0" w:space="0" w:color="auto"/>
        <w:right w:val="none" w:sz="0" w:space="0" w:color="auto"/>
      </w:divBdr>
    </w:div>
    <w:div w:id="1939022066">
      <w:bodyDiv w:val="1"/>
      <w:marLeft w:val="0"/>
      <w:marRight w:val="0"/>
      <w:marTop w:val="0"/>
      <w:marBottom w:val="0"/>
      <w:divBdr>
        <w:top w:val="none" w:sz="0" w:space="0" w:color="auto"/>
        <w:left w:val="none" w:sz="0" w:space="0" w:color="auto"/>
        <w:bottom w:val="none" w:sz="0" w:space="0" w:color="auto"/>
        <w:right w:val="none" w:sz="0" w:space="0" w:color="auto"/>
      </w:divBdr>
    </w:div>
    <w:div w:id="1944223176">
      <w:bodyDiv w:val="1"/>
      <w:marLeft w:val="0"/>
      <w:marRight w:val="0"/>
      <w:marTop w:val="0"/>
      <w:marBottom w:val="0"/>
      <w:divBdr>
        <w:top w:val="none" w:sz="0" w:space="0" w:color="auto"/>
        <w:left w:val="none" w:sz="0" w:space="0" w:color="auto"/>
        <w:bottom w:val="none" w:sz="0" w:space="0" w:color="auto"/>
        <w:right w:val="none" w:sz="0" w:space="0" w:color="auto"/>
      </w:divBdr>
    </w:div>
    <w:div w:id="1953785513">
      <w:bodyDiv w:val="1"/>
      <w:marLeft w:val="0"/>
      <w:marRight w:val="0"/>
      <w:marTop w:val="0"/>
      <w:marBottom w:val="0"/>
      <w:divBdr>
        <w:top w:val="none" w:sz="0" w:space="0" w:color="auto"/>
        <w:left w:val="none" w:sz="0" w:space="0" w:color="auto"/>
        <w:bottom w:val="none" w:sz="0" w:space="0" w:color="auto"/>
        <w:right w:val="none" w:sz="0" w:space="0" w:color="auto"/>
      </w:divBdr>
    </w:div>
    <w:div w:id="1953970047">
      <w:bodyDiv w:val="1"/>
      <w:marLeft w:val="0"/>
      <w:marRight w:val="0"/>
      <w:marTop w:val="0"/>
      <w:marBottom w:val="0"/>
      <w:divBdr>
        <w:top w:val="none" w:sz="0" w:space="0" w:color="auto"/>
        <w:left w:val="none" w:sz="0" w:space="0" w:color="auto"/>
        <w:bottom w:val="none" w:sz="0" w:space="0" w:color="auto"/>
        <w:right w:val="none" w:sz="0" w:space="0" w:color="auto"/>
      </w:divBdr>
    </w:div>
    <w:div w:id="1959557944">
      <w:bodyDiv w:val="1"/>
      <w:marLeft w:val="0"/>
      <w:marRight w:val="0"/>
      <w:marTop w:val="0"/>
      <w:marBottom w:val="0"/>
      <w:divBdr>
        <w:top w:val="none" w:sz="0" w:space="0" w:color="auto"/>
        <w:left w:val="none" w:sz="0" w:space="0" w:color="auto"/>
        <w:bottom w:val="none" w:sz="0" w:space="0" w:color="auto"/>
        <w:right w:val="none" w:sz="0" w:space="0" w:color="auto"/>
      </w:divBdr>
    </w:div>
    <w:div w:id="1975598413">
      <w:bodyDiv w:val="1"/>
      <w:marLeft w:val="0"/>
      <w:marRight w:val="0"/>
      <w:marTop w:val="0"/>
      <w:marBottom w:val="0"/>
      <w:divBdr>
        <w:top w:val="none" w:sz="0" w:space="0" w:color="auto"/>
        <w:left w:val="none" w:sz="0" w:space="0" w:color="auto"/>
        <w:bottom w:val="none" w:sz="0" w:space="0" w:color="auto"/>
        <w:right w:val="none" w:sz="0" w:space="0" w:color="auto"/>
      </w:divBdr>
    </w:div>
    <w:div w:id="1978490170">
      <w:bodyDiv w:val="1"/>
      <w:marLeft w:val="0"/>
      <w:marRight w:val="0"/>
      <w:marTop w:val="0"/>
      <w:marBottom w:val="0"/>
      <w:divBdr>
        <w:top w:val="none" w:sz="0" w:space="0" w:color="auto"/>
        <w:left w:val="none" w:sz="0" w:space="0" w:color="auto"/>
        <w:bottom w:val="none" w:sz="0" w:space="0" w:color="auto"/>
        <w:right w:val="none" w:sz="0" w:space="0" w:color="auto"/>
      </w:divBdr>
    </w:div>
    <w:div w:id="1989699136">
      <w:bodyDiv w:val="1"/>
      <w:marLeft w:val="0"/>
      <w:marRight w:val="0"/>
      <w:marTop w:val="0"/>
      <w:marBottom w:val="0"/>
      <w:divBdr>
        <w:top w:val="none" w:sz="0" w:space="0" w:color="auto"/>
        <w:left w:val="none" w:sz="0" w:space="0" w:color="auto"/>
        <w:bottom w:val="none" w:sz="0" w:space="0" w:color="auto"/>
        <w:right w:val="none" w:sz="0" w:space="0" w:color="auto"/>
      </w:divBdr>
    </w:div>
    <w:div w:id="2019500052">
      <w:bodyDiv w:val="1"/>
      <w:marLeft w:val="0"/>
      <w:marRight w:val="0"/>
      <w:marTop w:val="0"/>
      <w:marBottom w:val="0"/>
      <w:divBdr>
        <w:top w:val="none" w:sz="0" w:space="0" w:color="auto"/>
        <w:left w:val="none" w:sz="0" w:space="0" w:color="auto"/>
        <w:bottom w:val="none" w:sz="0" w:space="0" w:color="auto"/>
        <w:right w:val="none" w:sz="0" w:space="0" w:color="auto"/>
      </w:divBdr>
    </w:div>
    <w:div w:id="2021740582">
      <w:bodyDiv w:val="1"/>
      <w:marLeft w:val="0"/>
      <w:marRight w:val="0"/>
      <w:marTop w:val="0"/>
      <w:marBottom w:val="0"/>
      <w:divBdr>
        <w:top w:val="none" w:sz="0" w:space="0" w:color="auto"/>
        <w:left w:val="none" w:sz="0" w:space="0" w:color="auto"/>
        <w:bottom w:val="none" w:sz="0" w:space="0" w:color="auto"/>
        <w:right w:val="none" w:sz="0" w:space="0" w:color="auto"/>
      </w:divBdr>
    </w:div>
    <w:div w:id="2031295966">
      <w:bodyDiv w:val="1"/>
      <w:marLeft w:val="0"/>
      <w:marRight w:val="0"/>
      <w:marTop w:val="0"/>
      <w:marBottom w:val="0"/>
      <w:divBdr>
        <w:top w:val="none" w:sz="0" w:space="0" w:color="auto"/>
        <w:left w:val="none" w:sz="0" w:space="0" w:color="auto"/>
        <w:bottom w:val="none" w:sz="0" w:space="0" w:color="auto"/>
        <w:right w:val="none" w:sz="0" w:space="0" w:color="auto"/>
      </w:divBdr>
    </w:div>
    <w:div w:id="2036812122">
      <w:bodyDiv w:val="1"/>
      <w:marLeft w:val="0"/>
      <w:marRight w:val="0"/>
      <w:marTop w:val="0"/>
      <w:marBottom w:val="0"/>
      <w:divBdr>
        <w:top w:val="none" w:sz="0" w:space="0" w:color="auto"/>
        <w:left w:val="none" w:sz="0" w:space="0" w:color="auto"/>
        <w:bottom w:val="none" w:sz="0" w:space="0" w:color="auto"/>
        <w:right w:val="none" w:sz="0" w:space="0" w:color="auto"/>
      </w:divBdr>
    </w:div>
    <w:div w:id="2039230746">
      <w:bodyDiv w:val="1"/>
      <w:marLeft w:val="0"/>
      <w:marRight w:val="0"/>
      <w:marTop w:val="0"/>
      <w:marBottom w:val="0"/>
      <w:divBdr>
        <w:top w:val="none" w:sz="0" w:space="0" w:color="auto"/>
        <w:left w:val="none" w:sz="0" w:space="0" w:color="auto"/>
        <w:bottom w:val="none" w:sz="0" w:space="0" w:color="auto"/>
        <w:right w:val="none" w:sz="0" w:space="0" w:color="auto"/>
      </w:divBdr>
    </w:div>
    <w:div w:id="2044865750">
      <w:bodyDiv w:val="1"/>
      <w:marLeft w:val="0"/>
      <w:marRight w:val="0"/>
      <w:marTop w:val="0"/>
      <w:marBottom w:val="0"/>
      <w:divBdr>
        <w:top w:val="none" w:sz="0" w:space="0" w:color="auto"/>
        <w:left w:val="none" w:sz="0" w:space="0" w:color="auto"/>
        <w:bottom w:val="none" w:sz="0" w:space="0" w:color="auto"/>
        <w:right w:val="none" w:sz="0" w:space="0" w:color="auto"/>
      </w:divBdr>
      <w:divsChild>
        <w:div w:id="1650862800">
          <w:marLeft w:val="0"/>
          <w:marRight w:val="0"/>
          <w:marTop w:val="0"/>
          <w:marBottom w:val="0"/>
          <w:divBdr>
            <w:top w:val="none" w:sz="0" w:space="0" w:color="auto"/>
            <w:left w:val="none" w:sz="0" w:space="0" w:color="auto"/>
            <w:bottom w:val="none" w:sz="0" w:space="0" w:color="auto"/>
            <w:right w:val="none" w:sz="0" w:space="0" w:color="auto"/>
          </w:divBdr>
          <w:divsChild>
            <w:div w:id="14355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1135">
      <w:bodyDiv w:val="1"/>
      <w:marLeft w:val="0"/>
      <w:marRight w:val="0"/>
      <w:marTop w:val="0"/>
      <w:marBottom w:val="0"/>
      <w:divBdr>
        <w:top w:val="none" w:sz="0" w:space="0" w:color="auto"/>
        <w:left w:val="none" w:sz="0" w:space="0" w:color="auto"/>
        <w:bottom w:val="none" w:sz="0" w:space="0" w:color="auto"/>
        <w:right w:val="none" w:sz="0" w:space="0" w:color="auto"/>
      </w:divBdr>
    </w:div>
    <w:div w:id="2052917755">
      <w:bodyDiv w:val="1"/>
      <w:marLeft w:val="0"/>
      <w:marRight w:val="0"/>
      <w:marTop w:val="0"/>
      <w:marBottom w:val="0"/>
      <w:divBdr>
        <w:top w:val="none" w:sz="0" w:space="0" w:color="auto"/>
        <w:left w:val="none" w:sz="0" w:space="0" w:color="auto"/>
        <w:bottom w:val="none" w:sz="0" w:space="0" w:color="auto"/>
        <w:right w:val="none" w:sz="0" w:space="0" w:color="auto"/>
      </w:divBdr>
    </w:div>
    <w:div w:id="2057657205">
      <w:bodyDiv w:val="1"/>
      <w:marLeft w:val="0"/>
      <w:marRight w:val="0"/>
      <w:marTop w:val="0"/>
      <w:marBottom w:val="0"/>
      <w:divBdr>
        <w:top w:val="none" w:sz="0" w:space="0" w:color="auto"/>
        <w:left w:val="none" w:sz="0" w:space="0" w:color="auto"/>
        <w:bottom w:val="none" w:sz="0" w:space="0" w:color="auto"/>
        <w:right w:val="none" w:sz="0" w:space="0" w:color="auto"/>
      </w:divBdr>
    </w:div>
    <w:div w:id="2061513594">
      <w:bodyDiv w:val="1"/>
      <w:marLeft w:val="0"/>
      <w:marRight w:val="0"/>
      <w:marTop w:val="0"/>
      <w:marBottom w:val="0"/>
      <w:divBdr>
        <w:top w:val="none" w:sz="0" w:space="0" w:color="auto"/>
        <w:left w:val="none" w:sz="0" w:space="0" w:color="auto"/>
        <w:bottom w:val="none" w:sz="0" w:space="0" w:color="auto"/>
        <w:right w:val="none" w:sz="0" w:space="0" w:color="auto"/>
      </w:divBdr>
    </w:div>
    <w:div w:id="2067952308">
      <w:bodyDiv w:val="1"/>
      <w:marLeft w:val="0"/>
      <w:marRight w:val="0"/>
      <w:marTop w:val="0"/>
      <w:marBottom w:val="0"/>
      <w:divBdr>
        <w:top w:val="none" w:sz="0" w:space="0" w:color="auto"/>
        <w:left w:val="none" w:sz="0" w:space="0" w:color="auto"/>
        <w:bottom w:val="none" w:sz="0" w:space="0" w:color="auto"/>
        <w:right w:val="none" w:sz="0" w:space="0" w:color="auto"/>
      </w:divBdr>
    </w:div>
    <w:div w:id="2069764040">
      <w:bodyDiv w:val="1"/>
      <w:marLeft w:val="0"/>
      <w:marRight w:val="0"/>
      <w:marTop w:val="0"/>
      <w:marBottom w:val="0"/>
      <w:divBdr>
        <w:top w:val="none" w:sz="0" w:space="0" w:color="auto"/>
        <w:left w:val="none" w:sz="0" w:space="0" w:color="auto"/>
        <w:bottom w:val="none" w:sz="0" w:space="0" w:color="auto"/>
        <w:right w:val="none" w:sz="0" w:space="0" w:color="auto"/>
      </w:divBdr>
    </w:div>
    <w:div w:id="2080013539">
      <w:bodyDiv w:val="1"/>
      <w:marLeft w:val="0"/>
      <w:marRight w:val="0"/>
      <w:marTop w:val="0"/>
      <w:marBottom w:val="0"/>
      <w:divBdr>
        <w:top w:val="none" w:sz="0" w:space="0" w:color="auto"/>
        <w:left w:val="none" w:sz="0" w:space="0" w:color="auto"/>
        <w:bottom w:val="none" w:sz="0" w:space="0" w:color="auto"/>
        <w:right w:val="none" w:sz="0" w:space="0" w:color="auto"/>
      </w:divBdr>
    </w:div>
    <w:div w:id="2081905746">
      <w:bodyDiv w:val="1"/>
      <w:marLeft w:val="0"/>
      <w:marRight w:val="0"/>
      <w:marTop w:val="0"/>
      <w:marBottom w:val="0"/>
      <w:divBdr>
        <w:top w:val="none" w:sz="0" w:space="0" w:color="auto"/>
        <w:left w:val="none" w:sz="0" w:space="0" w:color="auto"/>
        <w:bottom w:val="none" w:sz="0" w:space="0" w:color="auto"/>
        <w:right w:val="none" w:sz="0" w:space="0" w:color="auto"/>
      </w:divBdr>
    </w:div>
    <w:div w:id="2092311277">
      <w:bodyDiv w:val="1"/>
      <w:marLeft w:val="0"/>
      <w:marRight w:val="0"/>
      <w:marTop w:val="0"/>
      <w:marBottom w:val="0"/>
      <w:divBdr>
        <w:top w:val="none" w:sz="0" w:space="0" w:color="auto"/>
        <w:left w:val="none" w:sz="0" w:space="0" w:color="auto"/>
        <w:bottom w:val="none" w:sz="0" w:space="0" w:color="auto"/>
        <w:right w:val="none" w:sz="0" w:space="0" w:color="auto"/>
      </w:divBdr>
    </w:div>
    <w:div w:id="2094474211">
      <w:bodyDiv w:val="1"/>
      <w:marLeft w:val="0"/>
      <w:marRight w:val="0"/>
      <w:marTop w:val="0"/>
      <w:marBottom w:val="0"/>
      <w:divBdr>
        <w:top w:val="none" w:sz="0" w:space="0" w:color="auto"/>
        <w:left w:val="none" w:sz="0" w:space="0" w:color="auto"/>
        <w:bottom w:val="none" w:sz="0" w:space="0" w:color="auto"/>
        <w:right w:val="none" w:sz="0" w:space="0" w:color="auto"/>
      </w:divBdr>
    </w:div>
    <w:div w:id="2119637350">
      <w:bodyDiv w:val="1"/>
      <w:marLeft w:val="0"/>
      <w:marRight w:val="0"/>
      <w:marTop w:val="0"/>
      <w:marBottom w:val="0"/>
      <w:divBdr>
        <w:top w:val="none" w:sz="0" w:space="0" w:color="auto"/>
        <w:left w:val="none" w:sz="0" w:space="0" w:color="auto"/>
        <w:bottom w:val="none" w:sz="0" w:space="0" w:color="auto"/>
        <w:right w:val="none" w:sz="0" w:space="0" w:color="auto"/>
      </w:divBdr>
    </w:div>
    <w:div w:id="2120760583">
      <w:bodyDiv w:val="1"/>
      <w:marLeft w:val="0"/>
      <w:marRight w:val="0"/>
      <w:marTop w:val="0"/>
      <w:marBottom w:val="0"/>
      <w:divBdr>
        <w:top w:val="none" w:sz="0" w:space="0" w:color="auto"/>
        <w:left w:val="none" w:sz="0" w:space="0" w:color="auto"/>
        <w:bottom w:val="none" w:sz="0" w:space="0" w:color="auto"/>
        <w:right w:val="none" w:sz="0" w:space="0" w:color="auto"/>
      </w:divBdr>
    </w:div>
    <w:div w:id="2122412968">
      <w:bodyDiv w:val="1"/>
      <w:marLeft w:val="0"/>
      <w:marRight w:val="0"/>
      <w:marTop w:val="0"/>
      <w:marBottom w:val="0"/>
      <w:divBdr>
        <w:top w:val="none" w:sz="0" w:space="0" w:color="auto"/>
        <w:left w:val="none" w:sz="0" w:space="0" w:color="auto"/>
        <w:bottom w:val="none" w:sz="0" w:space="0" w:color="auto"/>
        <w:right w:val="none" w:sz="0" w:space="0" w:color="auto"/>
      </w:divBdr>
    </w:div>
    <w:div w:id="2123064116">
      <w:bodyDiv w:val="1"/>
      <w:marLeft w:val="0"/>
      <w:marRight w:val="0"/>
      <w:marTop w:val="0"/>
      <w:marBottom w:val="0"/>
      <w:divBdr>
        <w:top w:val="none" w:sz="0" w:space="0" w:color="auto"/>
        <w:left w:val="none" w:sz="0" w:space="0" w:color="auto"/>
        <w:bottom w:val="none" w:sz="0" w:space="0" w:color="auto"/>
        <w:right w:val="none" w:sz="0" w:space="0" w:color="auto"/>
      </w:divBdr>
    </w:div>
    <w:div w:id="2125466234">
      <w:bodyDiv w:val="1"/>
      <w:marLeft w:val="0"/>
      <w:marRight w:val="0"/>
      <w:marTop w:val="0"/>
      <w:marBottom w:val="0"/>
      <w:divBdr>
        <w:top w:val="none" w:sz="0" w:space="0" w:color="auto"/>
        <w:left w:val="none" w:sz="0" w:space="0" w:color="auto"/>
        <w:bottom w:val="none" w:sz="0" w:space="0" w:color="auto"/>
        <w:right w:val="none" w:sz="0" w:space="0" w:color="auto"/>
      </w:divBdr>
    </w:div>
    <w:div w:id="2137139334">
      <w:bodyDiv w:val="1"/>
      <w:marLeft w:val="0"/>
      <w:marRight w:val="0"/>
      <w:marTop w:val="0"/>
      <w:marBottom w:val="0"/>
      <w:divBdr>
        <w:top w:val="none" w:sz="0" w:space="0" w:color="auto"/>
        <w:left w:val="none" w:sz="0" w:space="0" w:color="auto"/>
        <w:bottom w:val="none" w:sz="0" w:space="0" w:color="auto"/>
        <w:right w:val="none" w:sz="0" w:space="0" w:color="auto"/>
      </w:divBdr>
    </w:div>
    <w:div w:id="213844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jpeg"/><Relationship Id="rId47" Type="http://schemas.openxmlformats.org/officeDocument/2006/relationships/image" Target="media/image31.jpg"/><Relationship Id="rId63" Type="http://schemas.openxmlformats.org/officeDocument/2006/relationships/image" Target="media/image47.jpeg"/><Relationship Id="rId68" Type="http://schemas.openxmlformats.org/officeDocument/2006/relationships/image" Target="media/image52.jpe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3.jpeg"/><Relationship Id="rId11" Type="http://schemas.openxmlformats.org/officeDocument/2006/relationships/chart" Target="charts/chart1.xml"/><Relationship Id="rId24" Type="http://schemas.openxmlformats.org/officeDocument/2006/relationships/image" Target="media/image9.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4.png"/><Relationship Id="rId14" Type="http://schemas.openxmlformats.org/officeDocument/2006/relationships/diagramQuickStyle" Target="diagrams/quickStyle1.xml"/><Relationship Id="rId22" Type="http://schemas.openxmlformats.org/officeDocument/2006/relationships/image" Target="media/image7.gif"/><Relationship Id="rId27" Type="http://schemas.openxmlformats.org/officeDocument/2006/relationships/image" Target="media/image11.png"/><Relationship Id="rId30" Type="http://schemas.openxmlformats.org/officeDocument/2006/relationships/image" Target="media/image14.gif"/><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35.jp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hyperlink" Target="https://www.google.hn/url?sa=i&amp;rct=j&amp;q=&amp;esrc=s&amp;source=images&amp;cd=&amp;cad=rja&amp;uact=8&amp;ved=2ahUKEwjDju2I-b3gAhVquVkKHcS8DFIQjRx6BAgBEAU&amp;url=https://www.researchgate.net/figure/Figura-1-Modelo-Ciclo-de-la-Gestion-de-Informacion-segun-Butcher-y-Rowley-1998_fig3_260708148&amp;psig=AOvVaw2eG4LxB8_KGXi-04esj-9G&amp;ust=1550327211162738" TargetMode="Externa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5.pn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8.png"/><Relationship Id="rId28" Type="http://schemas.openxmlformats.org/officeDocument/2006/relationships/image" Target="media/image12.gif"/><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image" Target="media/image41.jpe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image" Target="media/image3.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4.jpg"/><Relationship Id="rId55"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image" Target="media/image5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ocuments\Tesis\tesisBI\Matricu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91426071741032"/>
          <c:y val="0.11819444444444445"/>
          <c:w val="0.87753018372703417"/>
          <c:h val="0.70959135316418775"/>
        </c:manualLayout>
      </c:layout>
      <c:lineChart>
        <c:grouping val="standard"/>
        <c:varyColors val="0"/>
        <c:ser>
          <c:idx val="0"/>
          <c:order val="0"/>
          <c:tx>
            <c:strRef>
              <c:f>Hoja1!$N$2:$T$2</c:f>
              <c:strCache>
                <c:ptCount val="7"/>
                <c:pt idx="0">
                  <c:v>2014</c:v>
                </c:pt>
                <c:pt idx="1">
                  <c:v>2015</c:v>
                </c:pt>
                <c:pt idx="2">
                  <c:v>2016</c:v>
                </c:pt>
                <c:pt idx="3">
                  <c:v>2017</c:v>
                </c:pt>
                <c:pt idx="4">
                  <c:v>2018</c:v>
                </c:pt>
                <c:pt idx="5">
                  <c:v>2019</c:v>
                </c:pt>
                <c:pt idx="6">
                  <c:v>2020</c:v>
                </c:pt>
              </c:strCache>
            </c:strRef>
          </c:tx>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Hoja1!$N$2:$T$2</c:f>
              <c:numCache>
                <c:formatCode>General</c:formatCode>
                <c:ptCount val="7"/>
                <c:pt idx="0">
                  <c:v>2014</c:v>
                </c:pt>
                <c:pt idx="1">
                  <c:v>2015</c:v>
                </c:pt>
                <c:pt idx="2">
                  <c:v>2016</c:v>
                </c:pt>
                <c:pt idx="3">
                  <c:v>2017</c:v>
                </c:pt>
                <c:pt idx="4">
                  <c:v>2018</c:v>
                </c:pt>
                <c:pt idx="5">
                  <c:v>2019</c:v>
                </c:pt>
                <c:pt idx="6">
                  <c:v>2020</c:v>
                </c:pt>
              </c:numCache>
            </c:numRef>
          </c:cat>
          <c:val>
            <c:numRef>
              <c:f>Hoja1!$N$3:$T$3</c:f>
              <c:numCache>
                <c:formatCode>General</c:formatCode>
                <c:ptCount val="7"/>
                <c:pt idx="0">
                  <c:v>1560</c:v>
                </c:pt>
                <c:pt idx="1">
                  <c:v>1490</c:v>
                </c:pt>
                <c:pt idx="2">
                  <c:v>1510</c:v>
                </c:pt>
                <c:pt idx="3">
                  <c:v>1450</c:v>
                </c:pt>
                <c:pt idx="4">
                  <c:v>1430</c:v>
                </c:pt>
                <c:pt idx="5">
                  <c:v>1320</c:v>
                </c:pt>
                <c:pt idx="6">
                  <c:v>1248</c:v>
                </c:pt>
              </c:numCache>
            </c:numRef>
          </c:val>
          <c:smooth val="0"/>
          <c:extLst>
            <c:ext xmlns:c16="http://schemas.microsoft.com/office/drawing/2014/chart" uri="{C3380CC4-5D6E-409C-BE32-E72D297353CC}">
              <c16:uniqueId val="{00000010-89C1-41AC-9079-AD5210F5EC77}"/>
            </c:ext>
          </c:extLst>
        </c:ser>
        <c:dLbls>
          <c:dLblPos val="b"/>
          <c:showLegendKey val="0"/>
          <c:showVal val="1"/>
          <c:showCatName val="0"/>
          <c:showSerName val="0"/>
          <c:showPercent val="0"/>
          <c:showBubbleSize val="0"/>
        </c:dLbls>
        <c:smooth val="0"/>
        <c:axId val="432703840"/>
        <c:axId val="432704496"/>
      </c:lineChart>
      <c:catAx>
        <c:axId val="432703840"/>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432704496"/>
        <c:crosses val="autoZero"/>
        <c:auto val="1"/>
        <c:lblAlgn val="ctr"/>
        <c:lblOffset val="100"/>
        <c:noMultiLvlLbl val="0"/>
      </c:catAx>
      <c:valAx>
        <c:axId val="432704496"/>
        <c:scaling>
          <c:orientation val="minMax"/>
          <c:min val="1100"/>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32703840"/>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76A89B6-3BF8-4CBD-B3D6-34F0E9F4E69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7F9EB43C-AD98-46DF-B99F-DCBC68F4B9CF}">
      <dgm:prSet phldrT="[Texto]"/>
      <dgm:spPr/>
      <dgm:t>
        <a:bodyPr/>
        <a:lstStyle/>
        <a:p>
          <a:r>
            <a:rPr lang="es-ES"/>
            <a:t>Toma de Decisiones</a:t>
          </a:r>
        </a:p>
      </dgm:t>
    </dgm:pt>
    <dgm:pt modelId="{8171CF47-1E3B-4896-87C1-E85B15393FB8}" type="parTrans" cxnId="{73CEAAAD-1BA0-49CB-BC7D-A139E2659C04}">
      <dgm:prSet/>
      <dgm:spPr/>
      <dgm:t>
        <a:bodyPr/>
        <a:lstStyle/>
        <a:p>
          <a:endParaRPr lang="es-ES"/>
        </a:p>
      </dgm:t>
    </dgm:pt>
    <dgm:pt modelId="{F9B69EA8-CF5F-475B-BBED-D9535B1415FE}" type="sibTrans" cxnId="{73CEAAAD-1BA0-49CB-BC7D-A139E2659C04}">
      <dgm:prSet/>
      <dgm:spPr/>
      <dgm:t>
        <a:bodyPr/>
        <a:lstStyle/>
        <a:p>
          <a:endParaRPr lang="es-ES"/>
        </a:p>
      </dgm:t>
    </dgm:pt>
    <dgm:pt modelId="{DADDB3A2-A179-4165-8A11-28F138B1024E}">
      <dgm:prSet phldrT="[Texto]"/>
      <dgm:spPr/>
      <dgm:t>
        <a:bodyPr/>
        <a:lstStyle/>
        <a:p>
          <a:r>
            <a:rPr lang="es-ES"/>
            <a:t>Informacion Descentralizada</a:t>
          </a:r>
        </a:p>
      </dgm:t>
    </dgm:pt>
    <dgm:pt modelId="{82AE8C51-58A5-4EB1-8A6A-D735947418CF}" type="parTrans" cxnId="{5411E339-DCC5-42BB-8653-F160DB62701D}">
      <dgm:prSet/>
      <dgm:spPr/>
      <dgm:t>
        <a:bodyPr/>
        <a:lstStyle/>
        <a:p>
          <a:endParaRPr lang="es-ES"/>
        </a:p>
      </dgm:t>
    </dgm:pt>
    <dgm:pt modelId="{146DE65D-88EE-4B6C-B43D-0AAEF0C71893}" type="sibTrans" cxnId="{5411E339-DCC5-42BB-8653-F160DB62701D}">
      <dgm:prSet/>
      <dgm:spPr/>
      <dgm:t>
        <a:bodyPr/>
        <a:lstStyle/>
        <a:p>
          <a:endParaRPr lang="es-ES"/>
        </a:p>
      </dgm:t>
    </dgm:pt>
    <dgm:pt modelId="{77F897E3-CDC0-4EB0-A35D-946A8088EBAC}">
      <dgm:prSet phldrT="[Texto]"/>
      <dgm:spPr/>
      <dgm:t>
        <a:bodyPr/>
        <a:lstStyle/>
        <a:p>
          <a:r>
            <a:rPr lang="es-ES"/>
            <a:t>Informacion Desactualiada</a:t>
          </a:r>
        </a:p>
      </dgm:t>
    </dgm:pt>
    <dgm:pt modelId="{CB8EF504-306B-4C3E-835C-6C90B226B292}" type="parTrans" cxnId="{5EE0221B-B8B7-44DD-8B27-4EB3E622716B}">
      <dgm:prSet/>
      <dgm:spPr/>
      <dgm:t>
        <a:bodyPr/>
        <a:lstStyle/>
        <a:p>
          <a:endParaRPr lang="es-ES"/>
        </a:p>
      </dgm:t>
    </dgm:pt>
    <dgm:pt modelId="{BB95B22E-4669-4CA5-B4B3-CDB736987719}" type="sibTrans" cxnId="{5EE0221B-B8B7-44DD-8B27-4EB3E622716B}">
      <dgm:prSet/>
      <dgm:spPr/>
      <dgm:t>
        <a:bodyPr/>
        <a:lstStyle/>
        <a:p>
          <a:endParaRPr lang="es-ES"/>
        </a:p>
      </dgm:t>
    </dgm:pt>
    <dgm:pt modelId="{C327EEFA-B368-4E7E-8346-E92FE0B4CD66}">
      <dgm:prSet/>
      <dgm:spPr/>
      <dgm:t>
        <a:bodyPr/>
        <a:lstStyle/>
        <a:p>
          <a:endParaRPr lang="es-ES"/>
        </a:p>
      </dgm:t>
    </dgm:pt>
    <dgm:pt modelId="{32E8E290-2E72-4690-9CEC-E6DFDFB310C8}" type="parTrans" cxnId="{DDD4AF94-6E2D-4F74-AD2B-DBF4CCC41120}">
      <dgm:prSet/>
      <dgm:spPr/>
      <dgm:t>
        <a:bodyPr/>
        <a:lstStyle/>
        <a:p>
          <a:endParaRPr lang="es-ES"/>
        </a:p>
      </dgm:t>
    </dgm:pt>
    <dgm:pt modelId="{7EDAE51F-2E33-4DE1-A16D-A3DC80F6CAD7}" type="sibTrans" cxnId="{DDD4AF94-6E2D-4F74-AD2B-DBF4CCC41120}">
      <dgm:prSet/>
      <dgm:spPr/>
      <dgm:t>
        <a:bodyPr/>
        <a:lstStyle/>
        <a:p>
          <a:endParaRPr lang="es-ES"/>
        </a:p>
      </dgm:t>
    </dgm:pt>
    <dgm:pt modelId="{723EFDA6-0E50-4F8E-B830-554073FEAEBD}" type="pres">
      <dgm:prSet presAssocID="{576A89B6-3BF8-4CBD-B3D6-34F0E9F4E69D}" presName="hierChild1" presStyleCnt="0">
        <dgm:presLayoutVars>
          <dgm:orgChart val="1"/>
          <dgm:chPref val="1"/>
          <dgm:dir/>
          <dgm:animOne val="branch"/>
          <dgm:animLvl val="lvl"/>
          <dgm:resizeHandles/>
        </dgm:presLayoutVars>
      </dgm:prSet>
      <dgm:spPr/>
    </dgm:pt>
    <dgm:pt modelId="{AE4842C9-7119-4CCB-BC98-C4B4F6CA5C27}" type="pres">
      <dgm:prSet presAssocID="{7F9EB43C-AD98-46DF-B99F-DCBC68F4B9CF}" presName="hierRoot1" presStyleCnt="0">
        <dgm:presLayoutVars>
          <dgm:hierBranch val="init"/>
        </dgm:presLayoutVars>
      </dgm:prSet>
      <dgm:spPr/>
    </dgm:pt>
    <dgm:pt modelId="{FC849AD7-40B1-4418-A59E-F9BA6AB4AD62}" type="pres">
      <dgm:prSet presAssocID="{7F9EB43C-AD98-46DF-B99F-DCBC68F4B9CF}" presName="rootComposite1" presStyleCnt="0"/>
      <dgm:spPr/>
    </dgm:pt>
    <dgm:pt modelId="{3BDD5090-6352-4B5D-A014-7D213759FD36}" type="pres">
      <dgm:prSet presAssocID="{7F9EB43C-AD98-46DF-B99F-DCBC68F4B9CF}" presName="rootText1" presStyleLbl="node0" presStyleIdx="0" presStyleCnt="1">
        <dgm:presLayoutVars>
          <dgm:chPref val="3"/>
        </dgm:presLayoutVars>
      </dgm:prSet>
      <dgm:spPr/>
      <dgm:t>
        <a:bodyPr/>
        <a:lstStyle/>
        <a:p>
          <a:endParaRPr lang="es-ES"/>
        </a:p>
      </dgm:t>
    </dgm:pt>
    <dgm:pt modelId="{15630BD5-5A96-4049-B421-9F8FCAAEC3F5}" type="pres">
      <dgm:prSet presAssocID="{7F9EB43C-AD98-46DF-B99F-DCBC68F4B9CF}" presName="rootConnector1" presStyleLbl="node1" presStyleIdx="0" presStyleCnt="0"/>
      <dgm:spPr/>
    </dgm:pt>
    <dgm:pt modelId="{2C4E9F7F-9421-400F-870D-1D8FFCA35A95}" type="pres">
      <dgm:prSet presAssocID="{7F9EB43C-AD98-46DF-B99F-DCBC68F4B9CF}" presName="hierChild2" presStyleCnt="0"/>
      <dgm:spPr/>
    </dgm:pt>
    <dgm:pt modelId="{F914EAF5-6904-4B59-8C73-F867BA355D08}" type="pres">
      <dgm:prSet presAssocID="{82AE8C51-58A5-4EB1-8A6A-D735947418CF}" presName="Name37" presStyleLbl="parChTrans1D2" presStyleIdx="0" presStyleCnt="3"/>
      <dgm:spPr/>
    </dgm:pt>
    <dgm:pt modelId="{09CF8B84-15B7-4059-AAD9-4E44D9D532CC}" type="pres">
      <dgm:prSet presAssocID="{DADDB3A2-A179-4165-8A11-28F138B1024E}" presName="hierRoot2" presStyleCnt="0">
        <dgm:presLayoutVars>
          <dgm:hierBranch val="init"/>
        </dgm:presLayoutVars>
      </dgm:prSet>
      <dgm:spPr/>
    </dgm:pt>
    <dgm:pt modelId="{179C4502-B983-4923-94C7-EFC515B79DB0}" type="pres">
      <dgm:prSet presAssocID="{DADDB3A2-A179-4165-8A11-28F138B1024E}" presName="rootComposite" presStyleCnt="0"/>
      <dgm:spPr/>
    </dgm:pt>
    <dgm:pt modelId="{AA5D5D04-7521-452E-AE31-7F6B4B49F9CB}" type="pres">
      <dgm:prSet presAssocID="{DADDB3A2-A179-4165-8A11-28F138B1024E}" presName="rootText" presStyleLbl="node2" presStyleIdx="0" presStyleCnt="3">
        <dgm:presLayoutVars>
          <dgm:chPref val="3"/>
        </dgm:presLayoutVars>
      </dgm:prSet>
      <dgm:spPr/>
      <dgm:t>
        <a:bodyPr/>
        <a:lstStyle/>
        <a:p>
          <a:endParaRPr lang="es-ES"/>
        </a:p>
      </dgm:t>
    </dgm:pt>
    <dgm:pt modelId="{D9A96B87-FA0F-4712-842F-B8FBAA832D7A}" type="pres">
      <dgm:prSet presAssocID="{DADDB3A2-A179-4165-8A11-28F138B1024E}" presName="rootConnector" presStyleLbl="node2" presStyleIdx="0" presStyleCnt="3"/>
      <dgm:spPr/>
    </dgm:pt>
    <dgm:pt modelId="{917FD34B-26D5-42E6-8EA3-4626991A80F1}" type="pres">
      <dgm:prSet presAssocID="{DADDB3A2-A179-4165-8A11-28F138B1024E}" presName="hierChild4" presStyleCnt="0"/>
      <dgm:spPr/>
    </dgm:pt>
    <dgm:pt modelId="{3C41B04D-0E12-4A8C-84C0-6BE7F7FADB4B}" type="pres">
      <dgm:prSet presAssocID="{DADDB3A2-A179-4165-8A11-28F138B1024E}" presName="hierChild5" presStyleCnt="0"/>
      <dgm:spPr/>
    </dgm:pt>
    <dgm:pt modelId="{098AC183-E0F7-46F4-B285-5E2D6F711C29}" type="pres">
      <dgm:prSet presAssocID="{CB8EF504-306B-4C3E-835C-6C90B226B292}" presName="Name37" presStyleLbl="parChTrans1D2" presStyleIdx="1" presStyleCnt="3"/>
      <dgm:spPr/>
    </dgm:pt>
    <dgm:pt modelId="{4763EE96-3B0E-4056-BFD1-6333070DF253}" type="pres">
      <dgm:prSet presAssocID="{77F897E3-CDC0-4EB0-A35D-946A8088EBAC}" presName="hierRoot2" presStyleCnt="0">
        <dgm:presLayoutVars>
          <dgm:hierBranch val="init"/>
        </dgm:presLayoutVars>
      </dgm:prSet>
      <dgm:spPr/>
    </dgm:pt>
    <dgm:pt modelId="{A7089154-33B6-42BF-AF7C-503D7FF91E42}" type="pres">
      <dgm:prSet presAssocID="{77F897E3-CDC0-4EB0-A35D-946A8088EBAC}" presName="rootComposite" presStyleCnt="0"/>
      <dgm:spPr/>
    </dgm:pt>
    <dgm:pt modelId="{F2969832-97D1-4724-A118-A41577FB59FC}" type="pres">
      <dgm:prSet presAssocID="{77F897E3-CDC0-4EB0-A35D-946A8088EBAC}" presName="rootText" presStyleLbl="node2" presStyleIdx="1" presStyleCnt="3">
        <dgm:presLayoutVars>
          <dgm:chPref val="3"/>
        </dgm:presLayoutVars>
      </dgm:prSet>
      <dgm:spPr/>
    </dgm:pt>
    <dgm:pt modelId="{DC81E308-8B82-4496-904D-1AC1CA0903D5}" type="pres">
      <dgm:prSet presAssocID="{77F897E3-CDC0-4EB0-A35D-946A8088EBAC}" presName="rootConnector" presStyleLbl="node2" presStyleIdx="1" presStyleCnt="3"/>
      <dgm:spPr/>
    </dgm:pt>
    <dgm:pt modelId="{A95BF84B-9D0D-4429-8C98-3E340724A042}" type="pres">
      <dgm:prSet presAssocID="{77F897E3-CDC0-4EB0-A35D-946A8088EBAC}" presName="hierChild4" presStyleCnt="0"/>
      <dgm:spPr/>
    </dgm:pt>
    <dgm:pt modelId="{278E108A-3B24-48C8-A414-8D270681755C}" type="pres">
      <dgm:prSet presAssocID="{77F897E3-CDC0-4EB0-A35D-946A8088EBAC}" presName="hierChild5" presStyleCnt="0"/>
      <dgm:spPr/>
    </dgm:pt>
    <dgm:pt modelId="{9DF8626C-4EEB-47B9-9DBF-4A6707558EAD}" type="pres">
      <dgm:prSet presAssocID="{32E8E290-2E72-4690-9CEC-E6DFDFB310C8}" presName="Name37" presStyleLbl="parChTrans1D2" presStyleIdx="2" presStyleCnt="3"/>
      <dgm:spPr/>
    </dgm:pt>
    <dgm:pt modelId="{F8799660-81AF-4000-8E10-D8AA93B271FC}" type="pres">
      <dgm:prSet presAssocID="{C327EEFA-B368-4E7E-8346-E92FE0B4CD66}" presName="hierRoot2" presStyleCnt="0">
        <dgm:presLayoutVars>
          <dgm:hierBranch val="init"/>
        </dgm:presLayoutVars>
      </dgm:prSet>
      <dgm:spPr/>
    </dgm:pt>
    <dgm:pt modelId="{AF81FBD1-A36C-411E-9AFA-20A1C542A3BD}" type="pres">
      <dgm:prSet presAssocID="{C327EEFA-B368-4E7E-8346-E92FE0B4CD66}" presName="rootComposite" presStyleCnt="0"/>
      <dgm:spPr/>
    </dgm:pt>
    <dgm:pt modelId="{23FEDF1F-8787-498D-8004-80E08F942A51}" type="pres">
      <dgm:prSet presAssocID="{C327EEFA-B368-4E7E-8346-E92FE0B4CD66}" presName="rootText" presStyleLbl="node2" presStyleIdx="2" presStyleCnt="3">
        <dgm:presLayoutVars>
          <dgm:chPref val="3"/>
        </dgm:presLayoutVars>
      </dgm:prSet>
      <dgm:spPr/>
    </dgm:pt>
    <dgm:pt modelId="{33675CF0-3C6E-4472-9D59-9F75E219A824}" type="pres">
      <dgm:prSet presAssocID="{C327EEFA-B368-4E7E-8346-E92FE0B4CD66}" presName="rootConnector" presStyleLbl="node2" presStyleIdx="2" presStyleCnt="3"/>
      <dgm:spPr/>
    </dgm:pt>
    <dgm:pt modelId="{C04108D5-FFA5-417C-996B-3996E8286A02}" type="pres">
      <dgm:prSet presAssocID="{C327EEFA-B368-4E7E-8346-E92FE0B4CD66}" presName="hierChild4" presStyleCnt="0"/>
      <dgm:spPr/>
    </dgm:pt>
    <dgm:pt modelId="{C7D8995A-2950-4323-850A-AD0810112005}" type="pres">
      <dgm:prSet presAssocID="{C327EEFA-B368-4E7E-8346-E92FE0B4CD66}" presName="hierChild5" presStyleCnt="0"/>
      <dgm:spPr/>
    </dgm:pt>
    <dgm:pt modelId="{0B169B48-FED0-437D-B23B-8E013E108A0A}" type="pres">
      <dgm:prSet presAssocID="{7F9EB43C-AD98-46DF-B99F-DCBC68F4B9CF}" presName="hierChild3" presStyleCnt="0"/>
      <dgm:spPr/>
    </dgm:pt>
  </dgm:ptLst>
  <dgm:cxnLst>
    <dgm:cxn modelId="{4D2B69E1-8CD8-4371-86E2-EC808123A5AB}" type="presOf" srcId="{DADDB3A2-A179-4165-8A11-28F138B1024E}" destId="{D9A96B87-FA0F-4712-842F-B8FBAA832D7A}" srcOrd="1" destOrd="0" presId="urn:microsoft.com/office/officeart/2005/8/layout/orgChart1"/>
    <dgm:cxn modelId="{98AD711B-BB8C-4852-85F3-1416482053E5}" type="presOf" srcId="{32E8E290-2E72-4690-9CEC-E6DFDFB310C8}" destId="{9DF8626C-4EEB-47B9-9DBF-4A6707558EAD}" srcOrd="0" destOrd="0" presId="urn:microsoft.com/office/officeart/2005/8/layout/orgChart1"/>
    <dgm:cxn modelId="{26DE8A30-AAC2-41AF-A10C-FF03E6A5415E}" type="presOf" srcId="{7F9EB43C-AD98-46DF-B99F-DCBC68F4B9CF}" destId="{3BDD5090-6352-4B5D-A014-7D213759FD36}" srcOrd="0" destOrd="0" presId="urn:microsoft.com/office/officeart/2005/8/layout/orgChart1"/>
    <dgm:cxn modelId="{E653C415-FF51-4271-8427-1CE02FF758A9}" type="presOf" srcId="{C327EEFA-B368-4E7E-8346-E92FE0B4CD66}" destId="{33675CF0-3C6E-4472-9D59-9F75E219A824}" srcOrd="1" destOrd="0" presId="urn:microsoft.com/office/officeart/2005/8/layout/orgChart1"/>
    <dgm:cxn modelId="{3CDD3007-FF2C-4145-840B-3A797CFE2E24}" type="presOf" srcId="{DADDB3A2-A179-4165-8A11-28F138B1024E}" destId="{AA5D5D04-7521-452E-AE31-7F6B4B49F9CB}" srcOrd="0" destOrd="0" presId="urn:microsoft.com/office/officeart/2005/8/layout/orgChart1"/>
    <dgm:cxn modelId="{A321E4E0-E4F3-42AD-9CDB-96060D0C4611}" type="presOf" srcId="{77F897E3-CDC0-4EB0-A35D-946A8088EBAC}" destId="{DC81E308-8B82-4496-904D-1AC1CA0903D5}" srcOrd="1" destOrd="0" presId="urn:microsoft.com/office/officeart/2005/8/layout/orgChart1"/>
    <dgm:cxn modelId="{5EE0221B-B8B7-44DD-8B27-4EB3E622716B}" srcId="{7F9EB43C-AD98-46DF-B99F-DCBC68F4B9CF}" destId="{77F897E3-CDC0-4EB0-A35D-946A8088EBAC}" srcOrd="1" destOrd="0" parTransId="{CB8EF504-306B-4C3E-835C-6C90B226B292}" sibTransId="{BB95B22E-4669-4CA5-B4B3-CDB736987719}"/>
    <dgm:cxn modelId="{0AE32E63-DA2D-4A0C-B362-F50C14E3D531}" type="presOf" srcId="{C327EEFA-B368-4E7E-8346-E92FE0B4CD66}" destId="{23FEDF1F-8787-498D-8004-80E08F942A51}" srcOrd="0" destOrd="0" presId="urn:microsoft.com/office/officeart/2005/8/layout/orgChart1"/>
    <dgm:cxn modelId="{C0F700E2-71CE-43E0-9A02-E95677E340A5}" type="presOf" srcId="{7F9EB43C-AD98-46DF-B99F-DCBC68F4B9CF}" destId="{15630BD5-5A96-4049-B421-9F8FCAAEC3F5}" srcOrd="1" destOrd="0" presId="urn:microsoft.com/office/officeart/2005/8/layout/orgChart1"/>
    <dgm:cxn modelId="{76532649-3215-48AB-8F3B-FF3DAAAF1EA6}" type="presOf" srcId="{82AE8C51-58A5-4EB1-8A6A-D735947418CF}" destId="{F914EAF5-6904-4B59-8C73-F867BA355D08}" srcOrd="0" destOrd="0" presId="urn:microsoft.com/office/officeart/2005/8/layout/orgChart1"/>
    <dgm:cxn modelId="{5411E339-DCC5-42BB-8653-F160DB62701D}" srcId="{7F9EB43C-AD98-46DF-B99F-DCBC68F4B9CF}" destId="{DADDB3A2-A179-4165-8A11-28F138B1024E}" srcOrd="0" destOrd="0" parTransId="{82AE8C51-58A5-4EB1-8A6A-D735947418CF}" sibTransId="{146DE65D-88EE-4B6C-B43D-0AAEF0C71893}"/>
    <dgm:cxn modelId="{4C3759AB-5AEB-4D68-8A65-BAEAFC7E0AC0}" type="presOf" srcId="{CB8EF504-306B-4C3E-835C-6C90B226B292}" destId="{098AC183-E0F7-46F4-B285-5E2D6F711C29}" srcOrd="0" destOrd="0" presId="urn:microsoft.com/office/officeart/2005/8/layout/orgChart1"/>
    <dgm:cxn modelId="{73CEAAAD-1BA0-49CB-BC7D-A139E2659C04}" srcId="{576A89B6-3BF8-4CBD-B3D6-34F0E9F4E69D}" destId="{7F9EB43C-AD98-46DF-B99F-DCBC68F4B9CF}" srcOrd="0" destOrd="0" parTransId="{8171CF47-1E3B-4896-87C1-E85B15393FB8}" sibTransId="{F9B69EA8-CF5F-475B-BBED-D9535B1415FE}"/>
    <dgm:cxn modelId="{DDD4AF94-6E2D-4F74-AD2B-DBF4CCC41120}" srcId="{7F9EB43C-AD98-46DF-B99F-DCBC68F4B9CF}" destId="{C327EEFA-B368-4E7E-8346-E92FE0B4CD66}" srcOrd="2" destOrd="0" parTransId="{32E8E290-2E72-4690-9CEC-E6DFDFB310C8}" sibTransId="{7EDAE51F-2E33-4DE1-A16D-A3DC80F6CAD7}"/>
    <dgm:cxn modelId="{37F90A6B-5FD4-45C2-A560-00F5929574E4}" type="presOf" srcId="{77F897E3-CDC0-4EB0-A35D-946A8088EBAC}" destId="{F2969832-97D1-4724-A118-A41577FB59FC}" srcOrd="0" destOrd="0" presId="urn:microsoft.com/office/officeart/2005/8/layout/orgChart1"/>
    <dgm:cxn modelId="{44605A50-58C0-4955-82E9-ABA1EA747D53}" type="presOf" srcId="{576A89B6-3BF8-4CBD-B3D6-34F0E9F4E69D}" destId="{723EFDA6-0E50-4F8E-B830-554073FEAEBD}" srcOrd="0" destOrd="0" presId="urn:microsoft.com/office/officeart/2005/8/layout/orgChart1"/>
    <dgm:cxn modelId="{1FC69CFB-3B07-4259-9371-19BC0B1089E5}" type="presParOf" srcId="{723EFDA6-0E50-4F8E-B830-554073FEAEBD}" destId="{AE4842C9-7119-4CCB-BC98-C4B4F6CA5C27}" srcOrd="0" destOrd="0" presId="urn:microsoft.com/office/officeart/2005/8/layout/orgChart1"/>
    <dgm:cxn modelId="{4CB30348-AB32-4DFC-AF86-9284E4E06752}" type="presParOf" srcId="{AE4842C9-7119-4CCB-BC98-C4B4F6CA5C27}" destId="{FC849AD7-40B1-4418-A59E-F9BA6AB4AD62}" srcOrd="0" destOrd="0" presId="urn:microsoft.com/office/officeart/2005/8/layout/orgChart1"/>
    <dgm:cxn modelId="{F4C43902-D841-4506-AF4A-0B76CF015D78}" type="presParOf" srcId="{FC849AD7-40B1-4418-A59E-F9BA6AB4AD62}" destId="{3BDD5090-6352-4B5D-A014-7D213759FD36}" srcOrd="0" destOrd="0" presId="urn:microsoft.com/office/officeart/2005/8/layout/orgChart1"/>
    <dgm:cxn modelId="{ACED60F2-DAF8-47C0-B5B7-918E6CB9512C}" type="presParOf" srcId="{FC849AD7-40B1-4418-A59E-F9BA6AB4AD62}" destId="{15630BD5-5A96-4049-B421-9F8FCAAEC3F5}" srcOrd="1" destOrd="0" presId="urn:microsoft.com/office/officeart/2005/8/layout/orgChart1"/>
    <dgm:cxn modelId="{7D8E81A5-F1FE-4F12-8D51-E3C93FB24AE9}" type="presParOf" srcId="{AE4842C9-7119-4CCB-BC98-C4B4F6CA5C27}" destId="{2C4E9F7F-9421-400F-870D-1D8FFCA35A95}" srcOrd="1" destOrd="0" presId="urn:microsoft.com/office/officeart/2005/8/layout/orgChart1"/>
    <dgm:cxn modelId="{AF9140E4-0D4E-4124-81DD-1683EFF86423}" type="presParOf" srcId="{2C4E9F7F-9421-400F-870D-1D8FFCA35A95}" destId="{F914EAF5-6904-4B59-8C73-F867BA355D08}" srcOrd="0" destOrd="0" presId="urn:microsoft.com/office/officeart/2005/8/layout/orgChart1"/>
    <dgm:cxn modelId="{F0D20316-F652-4120-B589-A5F07B4A67B7}" type="presParOf" srcId="{2C4E9F7F-9421-400F-870D-1D8FFCA35A95}" destId="{09CF8B84-15B7-4059-AAD9-4E44D9D532CC}" srcOrd="1" destOrd="0" presId="urn:microsoft.com/office/officeart/2005/8/layout/orgChart1"/>
    <dgm:cxn modelId="{86E44211-4481-4480-8FD8-B01598486F76}" type="presParOf" srcId="{09CF8B84-15B7-4059-AAD9-4E44D9D532CC}" destId="{179C4502-B983-4923-94C7-EFC515B79DB0}" srcOrd="0" destOrd="0" presId="urn:microsoft.com/office/officeart/2005/8/layout/orgChart1"/>
    <dgm:cxn modelId="{FD6F59B1-B5F8-4013-A522-971F3488F824}" type="presParOf" srcId="{179C4502-B983-4923-94C7-EFC515B79DB0}" destId="{AA5D5D04-7521-452E-AE31-7F6B4B49F9CB}" srcOrd="0" destOrd="0" presId="urn:microsoft.com/office/officeart/2005/8/layout/orgChart1"/>
    <dgm:cxn modelId="{2CA61BFF-ADA1-4AAB-97EA-90C1DDA631E4}" type="presParOf" srcId="{179C4502-B983-4923-94C7-EFC515B79DB0}" destId="{D9A96B87-FA0F-4712-842F-B8FBAA832D7A}" srcOrd="1" destOrd="0" presId="urn:microsoft.com/office/officeart/2005/8/layout/orgChart1"/>
    <dgm:cxn modelId="{CC42B3F9-7DA7-4677-A1A1-018D77CF0FB5}" type="presParOf" srcId="{09CF8B84-15B7-4059-AAD9-4E44D9D532CC}" destId="{917FD34B-26D5-42E6-8EA3-4626991A80F1}" srcOrd="1" destOrd="0" presId="urn:microsoft.com/office/officeart/2005/8/layout/orgChart1"/>
    <dgm:cxn modelId="{095F029C-EC5B-4A9D-A453-BB217D16A216}" type="presParOf" srcId="{09CF8B84-15B7-4059-AAD9-4E44D9D532CC}" destId="{3C41B04D-0E12-4A8C-84C0-6BE7F7FADB4B}" srcOrd="2" destOrd="0" presId="urn:microsoft.com/office/officeart/2005/8/layout/orgChart1"/>
    <dgm:cxn modelId="{7F9B0CF6-0FA2-40B2-8C4A-BDD15572AFB1}" type="presParOf" srcId="{2C4E9F7F-9421-400F-870D-1D8FFCA35A95}" destId="{098AC183-E0F7-46F4-B285-5E2D6F711C29}" srcOrd="2" destOrd="0" presId="urn:microsoft.com/office/officeart/2005/8/layout/orgChart1"/>
    <dgm:cxn modelId="{7A1D9988-5418-40C0-A9D2-AA60AF8E45A8}" type="presParOf" srcId="{2C4E9F7F-9421-400F-870D-1D8FFCA35A95}" destId="{4763EE96-3B0E-4056-BFD1-6333070DF253}" srcOrd="3" destOrd="0" presId="urn:microsoft.com/office/officeart/2005/8/layout/orgChart1"/>
    <dgm:cxn modelId="{7A66967E-DB5C-4144-8F95-72D52D9C4639}" type="presParOf" srcId="{4763EE96-3B0E-4056-BFD1-6333070DF253}" destId="{A7089154-33B6-42BF-AF7C-503D7FF91E42}" srcOrd="0" destOrd="0" presId="urn:microsoft.com/office/officeart/2005/8/layout/orgChart1"/>
    <dgm:cxn modelId="{D6C3E158-D15C-44B7-83F2-3107A8D532F4}" type="presParOf" srcId="{A7089154-33B6-42BF-AF7C-503D7FF91E42}" destId="{F2969832-97D1-4724-A118-A41577FB59FC}" srcOrd="0" destOrd="0" presId="urn:microsoft.com/office/officeart/2005/8/layout/orgChart1"/>
    <dgm:cxn modelId="{A2F79FDD-88DF-4DF4-A71D-6AD98F7C63C1}" type="presParOf" srcId="{A7089154-33B6-42BF-AF7C-503D7FF91E42}" destId="{DC81E308-8B82-4496-904D-1AC1CA0903D5}" srcOrd="1" destOrd="0" presId="urn:microsoft.com/office/officeart/2005/8/layout/orgChart1"/>
    <dgm:cxn modelId="{B347A867-4CBA-4B53-8F46-9EDDD4A5F5C6}" type="presParOf" srcId="{4763EE96-3B0E-4056-BFD1-6333070DF253}" destId="{A95BF84B-9D0D-4429-8C98-3E340724A042}" srcOrd="1" destOrd="0" presId="urn:microsoft.com/office/officeart/2005/8/layout/orgChart1"/>
    <dgm:cxn modelId="{AAF8E142-0E76-4EC2-984B-A0B60A39180C}" type="presParOf" srcId="{4763EE96-3B0E-4056-BFD1-6333070DF253}" destId="{278E108A-3B24-48C8-A414-8D270681755C}" srcOrd="2" destOrd="0" presId="urn:microsoft.com/office/officeart/2005/8/layout/orgChart1"/>
    <dgm:cxn modelId="{57ADF179-2545-4028-925F-9434175787B0}" type="presParOf" srcId="{2C4E9F7F-9421-400F-870D-1D8FFCA35A95}" destId="{9DF8626C-4EEB-47B9-9DBF-4A6707558EAD}" srcOrd="4" destOrd="0" presId="urn:microsoft.com/office/officeart/2005/8/layout/orgChart1"/>
    <dgm:cxn modelId="{7963C8F5-8871-4F4D-899D-62327522CADE}" type="presParOf" srcId="{2C4E9F7F-9421-400F-870D-1D8FFCA35A95}" destId="{F8799660-81AF-4000-8E10-D8AA93B271FC}" srcOrd="5" destOrd="0" presId="urn:microsoft.com/office/officeart/2005/8/layout/orgChart1"/>
    <dgm:cxn modelId="{DCBBF933-C53D-4239-B0D4-0A619F6C6076}" type="presParOf" srcId="{F8799660-81AF-4000-8E10-D8AA93B271FC}" destId="{AF81FBD1-A36C-411E-9AFA-20A1C542A3BD}" srcOrd="0" destOrd="0" presId="urn:microsoft.com/office/officeart/2005/8/layout/orgChart1"/>
    <dgm:cxn modelId="{8F933385-93C6-498C-8367-09406DC3E0D3}" type="presParOf" srcId="{AF81FBD1-A36C-411E-9AFA-20A1C542A3BD}" destId="{23FEDF1F-8787-498D-8004-80E08F942A51}" srcOrd="0" destOrd="0" presId="urn:microsoft.com/office/officeart/2005/8/layout/orgChart1"/>
    <dgm:cxn modelId="{09AC7626-185E-4B76-8BD5-1A61555D0344}" type="presParOf" srcId="{AF81FBD1-A36C-411E-9AFA-20A1C542A3BD}" destId="{33675CF0-3C6E-4472-9D59-9F75E219A824}" srcOrd="1" destOrd="0" presId="urn:microsoft.com/office/officeart/2005/8/layout/orgChart1"/>
    <dgm:cxn modelId="{BA038C64-D590-440F-B8B7-F6D63AF29789}" type="presParOf" srcId="{F8799660-81AF-4000-8E10-D8AA93B271FC}" destId="{C04108D5-FFA5-417C-996B-3996E8286A02}" srcOrd="1" destOrd="0" presId="urn:microsoft.com/office/officeart/2005/8/layout/orgChart1"/>
    <dgm:cxn modelId="{72FC53AB-D020-4439-96A3-35FACE71736B}" type="presParOf" srcId="{F8799660-81AF-4000-8E10-D8AA93B271FC}" destId="{C7D8995A-2950-4323-850A-AD0810112005}" srcOrd="2" destOrd="0" presId="urn:microsoft.com/office/officeart/2005/8/layout/orgChart1"/>
    <dgm:cxn modelId="{CD8159B3-6AE6-49D0-802E-2FDA69E34965}" type="presParOf" srcId="{AE4842C9-7119-4CCB-BC98-C4B4F6CA5C27}" destId="{0B169B48-FED0-437D-B23B-8E013E108A0A}"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F8626C-4EEB-47B9-9DBF-4A6707558EAD}">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8AC183-E0F7-46F4-B285-5E2D6F711C29}">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14EAF5-6904-4B59-8C73-F867BA355D08}">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DD5090-6352-4B5D-A014-7D213759FD36}">
      <dsp:nvSpPr>
        <dsp:cNvPr id="0" name=""/>
        <dsp:cNvSpPr/>
      </dsp:nvSpPr>
      <dsp:spPr>
        <a:xfrm>
          <a:off x="1941202" y="629782"/>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ES" sz="1900" kern="1200"/>
            <a:t>Toma de Decisiones</a:t>
          </a:r>
        </a:p>
      </dsp:txBody>
      <dsp:txXfrm>
        <a:off x="1941202" y="629782"/>
        <a:ext cx="1603995" cy="801997"/>
      </dsp:txXfrm>
    </dsp:sp>
    <dsp:sp modelId="{AA5D5D04-7521-452E-AE31-7F6B4B49F9CB}">
      <dsp:nvSpPr>
        <dsp:cNvPr id="0" name=""/>
        <dsp:cNvSpPr/>
      </dsp:nvSpPr>
      <dsp:spPr>
        <a:xfrm>
          <a:off x="368" y="17686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ES" sz="1900" kern="1200"/>
            <a:t>Informacion Descentralizada</a:t>
          </a:r>
        </a:p>
      </dsp:txBody>
      <dsp:txXfrm>
        <a:off x="368" y="1768619"/>
        <a:ext cx="1603995" cy="801997"/>
      </dsp:txXfrm>
    </dsp:sp>
    <dsp:sp modelId="{F2969832-97D1-4724-A118-A41577FB59FC}">
      <dsp:nvSpPr>
        <dsp:cNvPr id="0" name=""/>
        <dsp:cNvSpPr/>
      </dsp:nvSpPr>
      <dsp:spPr>
        <a:xfrm>
          <a:off x="1941202" y="17686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r>
            <a:rPr lang="es-ES" sz="1900" kern="1200"/>
            <a:t>Informacion Desactualiada</a:t>
          </a:r>
        </a:p>
      </dsp:txBody>
      <dsp:txXfrm>
        <a:off x="1941202" y="1768619"/>
        <a:ext cx="1603995" cy="801997"/>
      </dsp:txXfrm>
    </dsp:sp>
    <dsp:sp modelId="{23FEDF1F-8787-498D-8004-80E08F942A51}">
      <dsp:nvSpPr>
        <dsp:cNvPr id="0" name=""/>
        <dsp:cNvSpPr/>
      </dsp:nvSpPr>
      <dsp:spPr>
        <a:xfrm>
          <a:off x="3882036" y="176861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lvl="0" algn="ctr" defTabSz="844550">
            <a:lnSpc>
              <a:spcPct val="90000"/>
            </a:lnSpc>
            <a:spcBef>
              <a:spcPct val="0"/>
            </a:spcBef>
            <a:spcAft>
              <a:spcPct val="35000"/>
            </a:spcAft>
          </a:pPr>
          <a:endParaRPr lang="es-ES" sz="1900" kern="1200"/>
        </a:p>
      </dsp:txBody>
      <dsp:txXfrm>
        <a:off x="3882036" y="1768619"/>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Alf15</b:Tag>
    <b:SourceType>JournalArticle</b:SourceType>
    <b:Guid>{26E0CDF8-2CC5-4DDF-8E2E-CD926895CB00}</b:Guid>
    <b:Author>
      <b:Author>
        <b:NameList>
          <b:Person>
            <b:Last>Alfons</b:Last>
            <b:First>Amarilys</b:First>
            <b:Middle>Suárez</b:Middle>
          </b:Person>
        </b:NameList>
      </b:Author>
    </b:Author>
    <b:Title>LA GESTIÓN DE LA INFORMACIÓN: HERRAMIENTA ESENCIAL PARA EL DESARROLLO DE HABILIDADES EN LA COMUNIDAD ESTUDIANTIL UNIVERSITARIA</b:Title>
    <b:Year>2015</b:Year>
    <b:Pages>3</b:Pages>
    <b:RefOrder>29</b:RefOrder>
  </b:Source>
  <b:Source>
    <b:Tag>Azu14</b:Tag>
    <b:SourceType>InternetSite</b:SourceType>
    <b:Guid>{A6C74B45-A30B-4526-A8AE-19942B03A345}</b:Guid>
    <b:Title>Informática Médica y Salud </b:Title>
    <b:Year>2014</b:Year>
    <b:Author>
      <b:Author>
        <b:NameList>
          <b:Person>
            <b:Last>Marez</b:Last>
            <b:First>Azucena</b:First>
          </b:Person>
        </b:NameList>
      </b:Author>
    </b:Author>
    <b:Month>Abril</b:Month>
    <b:Day>29</b:Day>
    <b:URL>http://azucenamarez.blogspot.com/2014/04/gestion-de-la-informacion-cientifico.html</b:URL>
    <b:RefOrder>2</b:RefOrder>
  </b:Source>
  <b:Source>
    <b:Tag>Jul07</b:Tag>
    <b:SourceType>JournalArticle</b:SourceType>
    <b:Guid>{690FF62C-180C-49A9-A63D-0D8FA606EF86}</b:Guid>
    <b:Title>Gestión de la Información, gestión de contenidos y conocimiento </b:Title>
    <b:Year>2007</b:Year>
    <b:Author>
      <b:Author>
        <b:NameList>
          <b:Person>
            <b:Last>Arevalo</b:Last>
            <b:First>Julio</b:First>
          </b:Person>
        </b:NameList>
      </b:Author>
    </b:Author>
    <b:JournalName>Grupo SIOU </b:JournalName>
    <b:Pages>5</b:Pages>
    <b:RefOrder>1</b:RefOrder>
  </b:Source>
  <b:Source>
    <b:Tag>Glo11</b:Tag>
    <b:SourceType>JournalArticle</b:SourceType>
    <b:Guid>{687BDEB2-D0E8-451E-B61A-F07EF727BD04}</b:Guid>
    <b:Author>
      <b:Author>
        <b:NameList>
          <b:Person>
            <b:Last>Pojuán</b:Last>
            <b:First>Gloria</b:First>
          </b:Person>
        </b:NameList>
      </b:Author>
    </b:Author>
    <b:Title>La gestión de información y sus modelos representativos. Valoraciones</b:Title>
    <b:JournalName>Redalyc</b:JournalName>
    <b:Year>2011</b:Year>
    <b:Pages>1-3</b:Pages>
    <b:RefOrder>31</b:RefOrder>
  </b:Source>
  <b:Source>
    <b:Tag>GAR19</b:Tag>
    <b:SourceType>InternetSite</b:SourceType>
    <b:Guid>{3FF1DA83-5436-42F9-93DF-C5452C7F5EA7}</b:Guid>
    <b:Author>
      <b:Author>
        <b:Corporate>GARTNER</b:Corporate>
      </b:Author>
    </b:Author>
    <b:Title>gartner.com</b:Title>
    <b:Year>2019</b:Year>
    <b:URL>https://www.gartner.com/it-glossary/business-intelligence-bi/</b:URL>
    <b:RefOrder>56</b:RefOrder>
  </b:Source>
  <b:Source>
    <b:Tag>IBM06</b:Tag>
    <b:SourceType>InternetSite</b:SourceType>
    <b:Guid>{F671573F-9AFA-481C-A22B-8EE02DD9A769}</b:Guid>
    <b:Author>
      <b:Author>
        <b:Corporate>IBM</b:Corporate>
      </b:Author>
    </b:Author>
    <b:Title>redbooks.ibm.com</b:Title>
    <b:Year>2006</b:Year>
    <b:URL>http://www.redbooks.ibm.com/redbooks/pdfs/sg247210.pdf</b:URL>
    <b:RefOrder>4</b:RefOrder>
  </b:Source>
  <b:Source>
    <b:Tag>ONU13</b:Tag>
    <b:SourceType>InternetSite</b:SourceType>
    <b:Guid>{505C6DD8-4D50-4B97-9041-756BE6D9E2AC}</b:Guid>
    <b:Author>
      <b:Author>
        <b:Corporate>ONU</b:Corporate>
      </b:Author>
    </b:Author>
    <b:Title>hn.one.un.org</b:Title>
    <b:Year>2013</b:Year>
    <b:URL>http://hn.one.un.org/content/unct/honduras/es/home/manud/tasa-de-asistencia-escolar2.html</b:URL>
    <b:RefOrder>12</b:RefOrder>
  </b:Source>
  <b:Source>
    <b:Tag>ELH17</b:Tag>
    <b:SourceType>InternetSite</b:SourceType>
    <b:Guid>{635EF97D-6591-4A51-A7A2-D762A1399C61}</b:Guid>
    <b:Author>
      <b:Author>
        <b:Corporate>ELHERALDO</b:Corporate>
      </b:Author>
    </b:Author>
    <b:Title>elheraldo.hn</b:Title>
    <b:Year>2017</b:Year>
    <b:URL>http://www.elheraldo.hn/pais/1078026-466/secretaria-de-educaci%C3%B3n-estancado-rendimiento-de-alumnos-hondure%C3%B1os-en-matem%C3%A1ticas-y-espa%C3%B1ol</b:URL>
    <b:RefOrder>13</b:RefOrder>
  </b:Source>
  <b:Source>
    <b:Tag>BIS12</b:Tag>
    <b:SourceType>InternetSite</b:SourceType>
    <b:Guid>{91BF4CFC-7E47-48C2-A49B-7372E30570C9}</b:Guid>
    <b:Author>
      <b:Author>
        <b:Corporate>BI-SPAIN</b:Corporate>
      </b:Author>
    </b:Author>
    <b:Year>2012</b:Year>
    <b:URL>https://www.bi-spain.com/articulo/72559/business-intelligence/hoteles/grupo-hotelero-indonesio-con-mas-de-7200-camas-utiliza-la-inteligencia-de-precios-de-rategaincom-con-presencia-en-espana</b:URL>
    <b:RefOrder>57</b:RefOrder>
  </b:Source>
  <b:Source>
    <b:Tag>BIS141</b:Tag>
    <b:SourceType>InternetSite</b:SourceType>
    <b:Guid>{B78AF2F2-60A8-485F-9E3F-124FF5032C2E}</b:Guid>
    <b:Author>
      <b:Author>
        <b:Corporate>BI-SPAIN-3</b:Corporate>
      </b:Author>
    </b:Author>
    <b:Year>2014</b:Year>
    <b:URL>https://www.bi-spain.com/articulo/73771/business-intelligence/aeropuertos/-saudi-airlines-obtiene-ahorros-y-mejora-el-analisis-de-sus-datos-con-tecnologia-de-bi-para-office-365</b:URL>
    <b:RefOrder>58</b:RefOrder>
  </b:Source>
  <b:Source>
    <b:Tag>Lan15</b:Tag>
    <b:SourceType>InternetSite</b:SourceType>
    <b:Guid>{E09F3ADE-31DB-40BE-A2E5-10240A0B099C}</b:Guid>
    <b:Author>
      <b:Author>
        <b:NameList>
          <b:Person>
            <b:Last>Mercereau</b:Last>
            <b:First>Lance</b:First>
          </b:Person>
        </b:NameList>
      </b:Author>
    </b:Author>
    <b:Year>2015</b:Year>
    <b:URL>https://www.realwire.com/releases/State-University-System-of-Florida-Selects-Rosslyn-Analytics</b:URL>
    <b:RefOrder>7</b:RefOrder>
  </b:Source>
  <b:Source>
    <b:Tag>EIU07</b:Tag>
    <b:SourceType>JournalArticle</b:SourceType>
    <b:Guid>{E10D8297-8FA5-4F97-B639-60155670EC1C}</b:Guid>
    <b:Title>In search of clarity</b:Title>
    <b:Year>2007</b:Year>
    <b:URL>http://graphics.eiu.com/upload/EIU_In_search_of_clarity.pdf</b:URL>
    <b:JournalName> The Economist Intelligence Unit</b:JournalName>
    <b:Author>
      <b:Author>
        <b:Corporate>EIU</b:Corporate>
      </b:Author>
    </b:Author>
    <b:RefOrder>14</b:RefOrder>
  </b:Source>
  <b:Source>
    <b:Tag>dia16</b:Tag>
    <b:SourceType>InternetSite</b:SourceType>
    <b:Guid>{53AC4BFD-7B05-43FD-819E-E7B4476EAC07}</b:Guid>
    <b:Author>
      <b:Author>
        <b:Corporate>diarium</b:Corporate>
      </b:Author>
    </b:Author>
    <b:Year>2016</b:Year>
    <b:URL>http://diarium.usal.es/id00710310/files/2016/03/cons_tecn_Business_Intelligence.gif</b:URL>
    <b:RefOrder>59</b:RefOrder>
  </b:Source>
  <b:Source>
    <b:Tag>Dor16</b:Tag>
    <b:SourceType>Book</b:SourceType>
    <b:Guid>{F5F4FFB3-2ED9-4A6F-BD9F-CD4447D7DCE6}</b:Guid>
    <b:Author>
      <b:Author>
        <b:NameList>
          <b:Person>
            <b:Last>Reyes</b:Last>
            <b:First>Dora</b:First>
            <b:Middle>Alicia</b:Middle>
          </b:Person>
        </b:NameList>
      </b:Author>
    </b:Author>
    <b:Title>Tecnologias de la Informacion y Comunicacion en las Organizaciones</b:Title>
    <b:Year>2016</b:Year>
    <b:City>Distrito Federal</b:City>
    <b:Publisher>Publicaciones Empresariales UNAM</b:Publisher>
    <b:RefOrder>15</b:RefOrder>
  </b:Source>
  <b:Source>
    <b:Tag>Sán07</b:Tag>
    <b:SourceType>JournalArticle</b:SourceType>
    <b:Guid>{31DAEA84-577C-473C-861C-CF2F620F93B6}</b:Guid>
    <b:Title>LAS TIC DESDE UNA PERSPECTIVA SOCIAL</b:Title>
    <b:Year>2007</b:Year>
    <b:City>Heredia</b:City>
    <b:Author>
      <b:Author>
        <b:NameList>
          <b:Person>
            <b:Last>Sánchez</b:Last>
            <b:First>Esmeralda</b:First>
          </b:Person>
        </b:NameList>
      </b:Author>
    </b:Author>
    <b:JournalName>Educare</b:JournalName>
    <b:Pages>156</b:Pages>
    <b:Month>Noviembre</b:Month>
    <b:Day>20</b:Day>
    <b:Volume>VII</b:Volume>
    <b:RefOrder>16</b:RefOrder>
  </b:Source>
  <b:Source>
    <b:Tag>Lun18</b:Tag>
    <b:SourceType>InternetSite</b:SourceType>
    <b:Guid>{6CF292D7-2A55-43ED-BA98-BD089F2764FF}</b:Guid>
    <b:Author>
      <b:Author>
        <b:NameList>
          <b:Person>
            <b:Last>Luna</b:Last>
            <b:First>Nadia</b:First>
          </b:Person>
        </b:NameList>
      </b:Author>
    </b:Author>
    <b:Title>¿Que son las TIC?</b:Title>
    <b:JournalName>Entrepreneur</b:JournalName>
    <b:Year>2018</b:Year>
    <b:Month>Febrero</b:Month>
    <b:URL>https://www.entrepreneur.com/article/308917</b:URL>
    <b:InternetSiteTitle>entrepreneur</b:InternetSiteTitle>
    <b:RefOrder>60</b:RefOrder>
  </b:Source>
  <b:Source>
    <b:Tag>OCD17</b:Tag>
    <b:SourceType>JournalArticle</b:SourceType>
    <b:Guid>{D90E4D1D-AA5B-41F3-83ED-7C2DAE6365A3}</b:Guid>
    <b:Title>Perspectivas de la OCDE sobre la Economía Digital </b:Title>
    <b:Year>2017</b:Year>
    <b:Author>
      <b:Author>
        <b:NameList>
          <b:Person>
            <b:Last>OCDE</b:Last>
          </b:Person>
        </b:NameList>
      </b:Author>
    </b:Author>
    <b:Pages>219</b:Pages>
    <b:RefOrder>18</b:RefOrder>
  </b:Source>
  <b:Source>
    <b:Tag>est15</b:Tag>
    <b:SourceType>InternetSite</b:SourceType>
    <b:Guid>{1DDEAD76-7E2F-46F4-BE36-9472755C5932}</b:Guid>
    <b:Title>estrategiaynegocios.net</b:Title>
    <b:Year>2015</b:Year>
    <b:Author>
      <b:Author>
        <b:Corporate>estrategiaynegocios.net</b:Corporate>
      </b:Author>
    </b:Author>
    <b:Month>11</b:Month>
    <b:Day>30</b:Day>
    <b:URL>https://www.estrategiaynegocios.net/lasclavesdeldia/906666-330/costa-rica-el-pa%C3%ADs-que-m%C3%A1s-crece-en-tics-en-el-mundo</b:URL>
    <b:RefOrder>19</b:RefOrder>
  </b:Source>
  <b:Source>
    <b:Tag>EBu98</b:Tag>
    <b:SourceType>ArticleInAPeriodical</b:SourceType>
    <b:Guid>{AA4FE46F-4F5F-4F34-88B1-064C481487CD}</b:Guid>
    <b:Title> El capital intangible como clave estraté-gica en la competencia actual</b:Title>
    <b:Year>1998</b:Year>
    <b:Author>
      <b:Author>
        <b:NameList>
          <b:Person>
            <b:Last>Bueno</b:Last>
            <b:First>E.</b:First>
          </b:Person>
        </b:NameList>
      </b:Author>
    </b:Author>
    <b:PeriodicalTitle>Boletín de Estudios Económicos,Asociación de Licenciados de la Universidad Comercial de Deusto</b:PeriodicalTitle>
    <b:Pages>207-229</b:Pages>
    <b:RefOrder>61</b:RefOrder>
  </b:Source>
  <b:Source>
    <b:Tag>Car17</b:Tag>
    <b:SourceType>InternetSite</b:SourceType>
    <b:Guid>{8CCDE595-678E-4D0F-9076-66AD58A49854}</b:Guid>
    <b:Title>emagister</b:Title>
    <b:Year>2017</b:Year>
    <b:Month>Mayo</b:Month>
    <b:Day>24</b:Day>
    <b:Author>
      <b:Author>
        <b:NameList>
          <b:Person>
            <b:Last>González</b:Last>
            <b:First>Carlos</b:First>
          </b:Person>
        </b:NameList>
      </b:Author>
    </b:Author>
    <b:URL>www.emagister.com/blog/datos-informacion-conocimiento/</b:URL>
    <b:RefOrder>21</b:RefOrder>
  </b:Source>
  <b:Source>
    <b:Tag>sin07</b:Tag>
    <b:SourceType>InternetSite</b:SourceType>
    <b:Guid>{D41DBDE7-1637-44F0-865D-1595C3A1A229}</b:Guid>
    <b:Author>
      <b:Author>
        <b:Corporate>sinnexus</b:Corporate>
      </b:Author>
    </b:Author>
    <b:InternetSiteTitle>sinnexus.com</b:InternetSiteTitle>
    <b:Year>2007</b:Year>
    <b:URL>www.sinnexus.com/business_intelligence/piramide_negocio.aspx</b:URL>
    <b:RefOrder>20</b:RefOrder>
  </b:Source>
  <b:Source>
    <b:Tag>Equ19</b:Tag>
    <b:SourceType>InternetSite</b:SourceType>
    <b:Guid>{7782ED0A-9AC2-4E74-ACD1-52734B273CD1}</b:Guid>
    <b:Author>
      <b:Author>
        <b:Corporate>Equipo de Redacción de Concepto.de</b:Corporate>
      </b:Author>
    </b:Author>
    <b:InternetSiteTitle>concepto.de</b:InternetSiteTitle>
    <b:Year>2019</b:Year>
    <b:Month>enero</b:Month>
    <b:URL>concepto.de/sistema-de-informacion/</b:URL>
    <b:RefOrder>62</b:RefOrder>
  </b:Source>
  <b:Source>
    <b:Tag>Sil151</b:Tag>
    <b:SourceType>InternetSite</b:SourceType>
    <b:Guid>{4A37E8FF-2A3A-4CF6-A61B-7CF52D099698}</b:Guid>
    <b:Author>
      <b:Author>
        <b:NameList>
          <b:Person>
            <b:Last>Ferrer</b:Last>
            <b:First>Silva</b:First>
          </b:Person>
        </b:NameList>
      </b:Author>
    </b:Author>
    <b:Year>2015</b:Year>
    <b:Month>Febrero</b:Month>
    <b:URL>http://pertutatis.cat/la-piramide-de-los-diferentes-tipos-de-sistemas-de-informacion/</b:URL>
    <b:RefOrder>25</b:RefOrder>
  </b:Source>
  <b:Source>
    <b:Tag>Pri04</b:Tag>
    <b:SourceType>JournalArticle</b:SourceType>
    <b:Guid>{253F1811-D3C8-4EB6-B1E0-82AF524D6F28}</b:Guid>
    <b:Author>
      <b:Author>
        <b:NameList>
          <b:Person>
            <b:Last>Prieto</b:Last>
            <b:First>Ana</b:First>
          </b:Person>
        </b:NameList>
      </b:Author>
    </b:Author>
    <b:Title>Sistemas de información en las organizaciones: Una alternativa para mejorar la productividad gerencial en las pequeñas y medianas empresas</b:Title>
    <b:Year>2004</b:Year>
    <b:JournalName>Revista de Ciencias Sociales </b:JournalName>
    <b:Pages>1-4</b:Pages>
    <b:RefOrder>63</b:RefOrder>
  </b:Source>
  <b:Source>
    <b:Tag>DrJ14</b:Tag>
    <b:SourceType>JournalArticle</b:SourceType>
    <b:Guid>{4D2556BA-B762-4D0F-9E67-7004509E4F7F}</b:Guid>
    <b:Author>
      <b:Author>
        <b:NameList>
          <b:Person>
            <b:Last>Solana</b:Last>
            <b:First>Dr.</b:First>
            <b:Middle>Julian</b:Middle>
          </b:Person>
        </b:NameList>
      </b:Author>
    </b:Author>
    <b:Title>El sistema de información de una organización. Necesidad de implicación  de la dirección </b:Title>
    <b:JournalName>Anuario Jurídico y Económico Escurialense</b:JournalName>
    <b:Year>2014</b:Year>
    <b:Pages>3</b:Pages>
    <b:RefOrder>27</b:RefOrder>
  </b:Source>
  <b:Source>
    <b:Tag>CIA17</b:Tag>
    <b:SourceType>Report</b:SourceType>
    <b:Guid>{D7A19297-1635-4609-94B0-8BE63C819929}</b:Guid>
    <b:Title>los sistemas de información en la organización</b:Title>
    <b:Year>2017</b:Year>
    <b:Author>
      <b:Author>
        <b:NameList>
          <b:Person>
            <b:Last>Ciampagna</b:Last>
            <b:First>José</b:First>
          </b:Person>
        </b:NameList>
      </b:Author>
    </b:Author>
    <b:City>Madrid</b:City>
    <b:RefOrder>28</b:RefOrder>
  </b:Source>
  <b:Source>
    <b:Tag>Hug11</b:Tag>
    <b:SourceType>Report</b:SourceType>
    <b:Guid>{5CC45562-7170-4FF7-A972-A38619F61791}</b:Guid>
    <b:Author>
      <b:Author>
        <b:NameList>
          <b:Person>
            <b:Last>Rivera</b:Last>
            <b:First>Hugo</b:First>
          </b:Person>
          <b:Person>
            <b:Last>Malaver</b:Last>
            <b:First>Marleny</b:First>
          </b:Person>
        </b:NameList>
      </b:Author>
    </b:Author>
    <b:Title>¿Qué estudia la estrategia</b:Title>
    <b:Year>2011</b:Year>
    <b:Publisher>Centro de Estudios Empresariales para la perdurabilidad</b:Publisher>
    <b:City>Bogota</b:City>
    <b:RefOrder>34</b:RefOrder>
  </b:Source>
  <b:Source>
    <b:Tag>SunAC</b:Tag>
    <b:SourceType>Book</b:SourceType>
    <b:Guid>{59595D45-3D77-43C9-A8D2-BC035D96204A}</b:Guid>
    <b:Author>
      <b:Author>
        <b:NameList>
          <b:Person>
            <b:Last>Tzu</b:Last>
            <b:First>Sun</b:First>
          </b:Person>
        </b:NameList>
      </b:Author>
    </b:Author>
    <b:Title>El arte de la Guerra</b:Title>
    <b:Year>2500 AC.</b:Year>
    <b:Pages>11</b:Pages>
    <b:URL>http://www.biblioteca.org.ar/libros/656228.pdf</b:URL>
    <b:RefOrder>35</b:RefOrder>
  </b:Source>
  <b:Source>
    <b:Tag>Vas05</b:Tag>
    <b:SourceType>Book</b:SourceType>
    <b:Guid>{0F0EB42D-5D68-4404-93DB-5EE9606D6A59}</b:Guid>
    <b:Author>
      <b:Author>
        <b:NameList>
          <b:Person>
            <b:Last>Vasconcellos</b:Last>
            <b:First>Jorge</b:First>
          </b:Person>
        </b:NameList>
      </b:Author>
    </b:Author>
    <b:Title>Los Señores de la Guerra</b:Title>
    <b:Year>2005</b:Year>
    <b:City>Madrid</b:City>
    <b:Publisher>Diaz de Santos</b:Publisher>
    <b:URL>http://www.tematika.com/libros/negocios_y_cs__economicas--10/management_y_gestion--2/motivacion--4/los_senores_de_la_guerra--405152.htm</b:URL>
    <b:RefOrder>36</b:RefOrder>
  </b:Source>
  <b:Source>
    <b:Tag>Pér11</b:Tag>
    <b:SourceType>Book</b:SourceType>
    <b:Guid>{F63BB0AA-8C06-4E6F-AC56-ECA4679EF6FC}</b:Guid>
    <b:Author>
      <b:Author>
        <b:NameList>
          <b:Person>
            <b:Last>Pérez</b:Last>
            <b:First>Carlos</b:First>
          </b:Person>
        </b:NameList>
      </b:Author>
    </b:Author>
    <b:Title>La sabiduria secreta de Maquiavelo</b:Title>
    <b:Year>2011</b:Year>
    <b:City>Madrid</b:City>
    <b:Publisher>Tus Buenos libros</b:Publisher>
    <b:Pages>182</b:Pages>
    <b:URL>http://www.tusbuenoslibros.com/resumenes/la_sabiduria_secreta_de_maquiavelo.pdf</b:URL>
    <b:RefOrder>37</b:RefOrder>
  </b:Source>
  <b:Source>
    <b:Tag>Cia021</b:Tag>
    <b:SourceType>Book</b:SourceType>
    <b:Guid>{0A0733DF-F1B0-49ED-A0CC-3E35FB61C109}</b:Guid>
    <b:Author>
      <b:Author>
        <b:NameList>
          <b:Person>
            <b:Last>Ciavenato</b:Last>
            <b:First>Idalberto</b:First>
          </b:Person>
        </b:NameList>
      </b:Author>
    </b:Author>
    <b:Year>2002</b:Year>
    <b:City>Bogota</b:City>
    <b:Publisher>McGraw-Hill</b:Publisher>
    <b:Pages>323</b:Pages>
    <b:RefOrder>38</b:RefOrder>
  </b:Source>
  <b:Source>
    <b:Tag>Mic11</b:Tag>
    <b:SourceType>JournalArticle</b:SourceType>
    <b:Guid>{AEB90F7E-3934-49D1-B072-E7878E9B1308}</b:Guid>
    <b:Title>¿que es la estrategia?</b:Title>
    <b:Year>2011</b:Year>
    <b:Author>
      <b:Author>
        <b:NameList>
          <b:Person>
            <b:Last>Porter</b:Last>
            <b:First>Michel</b:First>
          </b:Person>
        </b:NameList>
      </b:Author>
    </b:Author>
    <b:JournalName>Hardvard Business Review</b:JournalName>
    <b:Pages>10</b:Pages>
    <b:RefOrder>39</b:RefOrder>
  </b:Source>
  <b:Source>
    <b:Tag>Alf12</b:Tag>
    <b:SourceType>JournalArticle</b:SourceType>
    <b:Guid>{230D99CE-76CA-493A-83DC-7527B149752A}</b:Guid>
    <b:Author>
      <b:Author>
        <b:NameList>
          <b:Person>
            <b:Last>Lorenzo</b:Last>
            <b:First>Alfredo</b:First>
          </b:Person>
        </b:NameList>
      </b:Author>
    </b:Author>
    <b:Title>Conceptos de estrategia empresarial</b:Title>
    <b:JournalName>Creative Commons</b:JournalName>
    <b:Year>2012</b:Year>
    <b:Pages>7</b:Pages>
    <b:RefOrder>40</b:RefOrder>
  </b:Source>
  <b:Source>
    <b:Tag>con18</b:Tag>
    <b:SourceType>InternetSite</b:SourceType>
    <b:Guid>{6232772F-55A2-44BC-8BDB-256144A89B94}</b:Guid>
    <b:InternetSiteTitle>conceptodefinicion.de</b:InternetSiteTitle>
    <b:Year>2018</b:Year>
    <b:URL>https://conceptodefinicion.de/conocimiento/</b:URL>
    <b:RefOrder>64</b:RefOrder>
  </b:Source>
  <b:Source>
    <b:Tag>Tho01</b:Tag>
    <b:SourceType>Book</b:SourceType>
    <b:Guid>{61192516-33DF-4DE1-8593-3963C78A7B29}</b:Guid>
    <b:Title>Working Knowlege</b:Title>
    <b:Year>2001</b:Year>
    <b:Author>
      <b:Author>
        <b:NameList>
          <b:Person>
            <b:Last>Davenport</b:Last>
            <b:First>Thomas</b:First>
          </b:Person>
        </b:NameList>
      </b:Author>
    </b:Author>
    <b:RefOrder>42</b:RefOrder>
  </b:Source>
  <b:Source>
    <b:Tag>Tof93</b:Tag>
    <b:SourceType>Book</b:SourceType>
    <b:Guid>{64AD6134-2667-47B8-9F10-EA19A98AE060}</b:Guid>
    <b:Author>
      <b:Author>
        <b:NameList>
          <b:Person>
            <b:Last>Toffler</b:Last>
            <b:First>Alvin</b:First>
          </b:Person>
          <b:Person>
            <b:Last>Toffler</b:Last>
            <b:First>Heidi</b:First>
          </b:Person>
        </b:NameList>
      </b:Author>
    </b:Author>
    <b:Title>War and Anti-War: Survival at the Dawn of the 21st Century</b:Title>
    <b:Year>1993</b:Year>
    <b:City>Londres</b:City>
    <b:RefOrder>45</b:RefOrder>
  </b:Source>
  <b:Source>
    <b:Tag>Ped08</b:Tag>
    <b:SourceType>Report</b:SourceType>
    <b:Guid>{789BDCB1-C4DB-4B19-81F7-D366BADA8894}</b:Guid>
    <b:Title>Gestion del conocimiento en Pymes</b:Title>
    <b:Year>2008</b:Year>
    <b:City>Bolivia</b:City>
    <b:Author>
      <b:Author>
        <b:NameList>
          <b:Person>
            <b:Last>Muñoz</b:Last>
            <b:First>Pedro</b:First>
            <b:Middle>Sáenz</b:Middle>
          </b:Person>
        </b:NameList>
      </b:Author>
    </b:Author>
    <b:RefOrder>46</b:RefOrder>
  </b:Source>
  <b:Source>
    <b:Tag>OCD96</b:Tag>
    <b:SourceType>Report</b:SourceType>
    <b:Guid>{53DBDAF4-0415-4DE0-A06C-E3D680210088}</b:Guid>
    <b:Author>
      <b:Author>
        <b:Corporate>OCDE</b:Corporate>
      </b:Author>
    </b:Author>
    <b:Title>The Knowledge Based Economy</b:Title>
    <b:Year>1996</b:Year>
    <b:City>Paris</b:City>
    <b:RefOrder>47</b:RefOrder>
  </b:Source>
  <b:Source>
    <b:Tag>Equ18</b:Tag>
    <b:SourceType>InternetSite</b:SourceType>
    <b:Guid>{DEC1DD70-0F93-43B0-8F40-FD6319BC7ED8}</b:Guid>
    <b:Title>Concepto.de</b:Title>
    <b:Year>2018</b:Year>
    <b:Author>
      <b:Author>
        <b:Corporate>Concepto.de</b:Corporate>
      </b:Author>
    </b:Author>
    <b:Month>Diciembre</b:Month>
    <b:RefOrder>17</b:RefOrder>
  </b:Source>
  <b:Source>
    <b:Tag>est151</b:Tag>
    <b:SourceType>InternetSite</b:SourceType>
    <b:Guid>{39D17000-F111-4168-A5D2-B09DCC2304B2}</b:Guid>
    <b:Author>
      <b:Author>
        <b:Corporate>estrategiaynegocios.net</b:Corporate>
      </b:Author>
    </b:Author>
    <b:Year>2015</b:Year>
    <b:URL>en https://www.estrategiaynegocios.net/lasclavesdeldia/906666-330/costa-rica-el-pa%C3%ADs-que-m%C3%A1s-crece-en-tics-en-el-mundo</b:URL>
    <b:RefOrder>65</b:RefOrder>
  </b:Source>
  <b:Source>
    <b:Tag>Sil15</b:Tag>
    <b:SourceType>InternetSite</b:SourceType>
    <b:Guid>{D72CC0EE-1F51-45A7-9FE8-B3A5C1C7E327}</b:Guid>
    <b:Author>
      <b:Author>
        <b:Corporate>Ferrer,Silva</b:Corporate>
      </b:Author>
    </b:Author>
    <b:Title>pertutatis.cat</b:Title>
    <b:Year>2015</b:Year>
    <b:Month>Enero</b:Month>
    <b:Day>27</b:Day>
    <b:URL>http://pertutatis.cat/que-son-los-sistemas-de-apoyo-a-los-ejecutivos-ess/</b:URL>
    <b:RefOrder>23</b:RefOrder>
  </b:Source>
  <b:Source>
    <b:Tag>IBE07</b:Tag>
    <b:SourceType>JournalArticle</b:SourceType>
    <b:Guid>{FEF2134A-8F9A-48DD-9499-1989CAFFAC15}</b:Guid>
    <b:Title>El conocimiento Compartido</b:Title>
    <b:Year>2007</b:Year>
    <b:Author>
      <b:Author>
        <b:Corporate>Ibermatica</b:Corporate>
      </b:Author>
    </b:Author>
    <b:JournalName>Ibermatica</b:JournalName>
    <b:Pages>2</b:Pages>
    <b:URL>https://churriwifi.files.wordpress.com/2009/11/business-intelligence-ibermatica.pdf</b:URL>
    <b:RefOrder>3</b:RefOrder>
  </b:Source>
  <b:Source>
    <b:Tag>BIS121</b:Tag>
    <b:SourceType>InternetSite</b:SourceType>
    <b:Guid>{9A2A0A54-0DA9-475A-990A-F9B7773C289E}</b:Guid>
    <b:Author>
      <b:Author>
        <b:Corporate>Bi-spain</b:Corporate>
      </b:Author>
    </b:Author>
    <b:Year>2012</b:Year>
    <b:URL>https://www.bi-spain.com/articulo/72477/business-intelligence/hoteles/la-cadena-de-hoteles-de-lujo-sandals-mejora-su-rentabilidad-con-el-bi-de-aptech</b:URL>
    <b:RefOrder>5</b:RefOrder>
  </b:Source>
  <b:Source>
    <b:Tag>BIS14</b:Tag>
    <b:SourceType>InternetSite</b:SourceType>
    <b:Guid>{5F19F999-A500-48A7-8FC8-F65C84B75EB9}</b:Guid>
    <b:Year>2014</b:Year>
    <b:Author>
      <b:Author>
        <b:Corporate>Bi-spain</b:Corporate>
      </b:Author>
    </b:Author>
    <b:URL>https://www.bi-spain.com/articulo/73774/business-intelligence/hoteles/hotel-viceroy-en-usa-utiliza-solucion-de-business-intelligence-para-mejorar-sus-ventas-y-marketing</b:URL>
    <b:RefOrder>6</b:RefOrder>
  </b:Source>
  <b:Source>
    <b:Tag>BIS16</b:Tag>
    <b:SourceType>InternetSite</b:SourceType>
    <b:Guid>{34051138-60F6-483E-82C9-BB9E98BCEE3C}</b:Guid>
    <b:Author>
      <b:Author>
        <b:Corporate>Bi-spain</b:Corporate>
      </b:Author>
    </b:Author>
    <b:Year>2016</b:Year>
    <b:URL>https://www.bi-spain.com/articulo/74529/oracle/educacion-y-formacion/la-universidad-de-kansas-implementa-oracle-cloud-para-mejorar-la-visibilidad-de-los-procesos-financieros</b:URL>
    <b:RefOrder>8</b:RefOrder>
  </b:Source>
  <b:Source>
    <b:Tag>Sop13</b:Tag>
    <b:SourceType>InternetSite</b:SourceType>
    <b:Guid>{D5269354-3073-414A-B611-F77E152493CE}</b:Guid>
    <b:Author>
      <b:Author>
        <b:NameList>
          <b:Person>
            <b:Last>Brown</b:Last>
            <b:First>Sophie</b:First>
          </b:Person>
        </b:NameList>
      </b:Author>
    </b:Author>
    <b:Title>cnn.com</b:Title>
    <b:Year>2013</b:Year>
    <b:URL>https://cnnespanol.cnn.com/2013/12/03/de-que-lugar-son-los-mejores-estudiantes-del-mundo/</b:URL>
    <b:RefOrder>10</b:RefOrder>
  </b:Source>
  <b:Source>
    <b:Tag>OCD15</b:Tag>
    <b:SourceType>InternetSite</b:SourceType>
    <b:Guid>{A41956F6-C2A1-4980-A04F-74A27D1921F0}</b:Guid>
    <b:Author>
      <b:Author>
        <b:Corporate>OECD</b:Corporate>
      </b:Author>
    </b:Author>
    <b:Title>oecd.org</b:Title>
    <b:Year>2015</b:Year>
    <b:URL>https://www.oecd.org/pisa/pisa-2015-results-in-focus-ESP.pdf</b:URL>
    <b:RefOrder>11</b:RefOrder>
  </b:Source>
  <b:Source>
    <b:Tag>PIS12</b:Tag>
    <b:SourceType>InternetSite</b:SourceType>
    <b:Guid>{5C0D1F64-DF3E-417C-B114-4685D8A73B2F}</b:Guid>
    <b:Author>
      <b:Author>
        <b:Corporate>OECD</b:Corporate>
      </b:Author>
    </b:Author>
    <b:Title>oecd.org</b:Title>
    <b:Year>2012</b:Year>
    <b:URL>http://www.oecd.org/pisa/keyfindings/PISA-2012-Estudiantes-de-bajo-rendimiento.pdf</b:URL>
    <b:RefOrder>9</b:RefOrder>
  </b:Source>
  <b:Source>
    <b:Tag>fib19</b:Tag>
    <b:SourceType>InternetSite</b:SourceType>
    <b:Guid>{AE46265C-02D9-497F-8D8E-87E0DF81EE32}</b:Guid>
    <b:Author>
      <b:Author>
        <b:Corporate>UPC</b:Corporate>
      </b:Author>
    </b:Author>
    <b:Title>www.fib.upc.edu</b:Title>
    <b:Year>2019</b:Year>
    <b:URL>https://www.fib.upc.edu/es/estudios/grados/grado-en-ingenieria-informatica/plan-de-estudios/especialidades/sistemas-de-informacion</b:URL>
    <b:RefOrder>22</b:RefOrder>
  </b:Source>
  <b:Source>
    <b:Tag>sis16</b:Tag>
    <b:SourceType>InternetSite</b:SourceType>
    <b:Guid>{BCD93194-603C-4080-9D60-F1FE679346B4}</b:Guid>
    <b:Author>
      <b:Author>
        <b:NameList>
          <b:Person>
            <b:Last>sistemasdeinformacionfer</b:Last>
          </b:Person>
        </b:NameList>
      </b:Author>
    </b:Author>
    <b:Year>2016</b:Year>
    <b:URL>sistemasdeinformacionfer.blogspot.com </b:URL>
    <b:RefOrder>24</b:RefOrder>
  </b:Source>
  <b:Source>
    <b:Tag>Pri041</b:Tag>
    <b:SourceType>JournalArticle</b:SourceType>
    <b:Guid>{D5DEDB57-04BB-48C3-A472-AC28D15F8D24}</b:Guid>
    <b:Author>
      <b:Author>
        <b:NameList>
          <b:Person>
            <b:Last>Prieto</b:Last>
            <b:First>Ana,</b:First>
            <b:Middle>&amp; Martínez, Marle</b:Middle>
          </b:Person>
        </b:NameList>
      </b:Author>
    </b:Author>
    <b:Title>Sistemas de informacion en las organizaciones</b:Title>
    <b:Year>2004</b:Year>
    <b:JournalName>Revista de Ciencias Sociales</b:JournalName>
    <b:Pages>322-337</b:Pages>
    <b:URL>https://www.redalyc.org/articulo.oa?id=280/28010209</b:URL>
    <b:RefOrder>26</b:RefOrder>
  </b:Source>
  <b:Source>
    <b:Tag>Lis18</b:Tag>
    <b:SourceType>JournalArticle</b:SourceType>
    <b:Guid>{D3D12510-24FB-4F84-85DB-C7069911C910}</b:Guid>
    <b:Title>¿Qué es un Sistema de Gestión de la Seguridad de la Información (SGSI)?</b:Title>
    <b:Year>2018</b:Year>
    <b:Author>
      <b:Author>
        <b:Corporate>Lisot</b:Corporate>
      </b:Author>
    </b:Author>
    <b:Month>Mayo</b:Month>
    <b:Day>14</b:Day>
    <b:URL>https://www.lisot.com/que-es-un-sistema-de-gestion-de-la-seguridad-de-la-informacion-sgsi/</b:URL>
    <b:RefOrder>30</b:RefOrder>
  </b:Source>
  <b:Source>
    <b:Tag>res98</b:Tag>
    <b:SourceType>JournalArticle</b:SourceType>
    <b:Guid>{89D97FAC-0071-4467-9E26-66FCAC47298E}</b:Guid>
    <b:Year>2011</b:Year>
    <b:Author>
      <b:Author>
        <b:NameList>
          <b:Person>
            <b:Last>Ponjuan</b:Last>
            <b:First>Gloria</b:First>
          </b:Person>
        </b:NameList>
      </b:Author>
    </b:Author>
    <b:URL>https://www.researchgate.net/profile/Gloria_Ponjuan/publication/260708148/figure/fig3/AS:667860183552000@1536241684024/Figura-1-Modelo-Ciclo-de-la-Gestion-de-Informacion-segun-Butcher-y-Rowley-1998.ppm</b:URL>
    <b:Title>Modelo Ciclo de la Gestión de Información (según Butcher y Rowley, 1998).</b:Title>
    <b:JournalName>researchgate</b:JournalName>
    <b:RefOrder>66</b:RefOrder>
  </b:Source>
  <b:Source>
    <b:Tag>Jul08</b:Tag>
    <b:SourceType>InternetSite</b:SourceType>
    <b:Guid>{676FC685-5414-4F7F-AF54-9D23B6C68FDA}</b:Guid>
    <b:Author>
      <b:Author>
        <b:Corporate>Pérez, Merino</b:Corporate>
      </b:Author>
    </b:Author>
    <b:Title>definicion.de</b:Title>
    <b:Year>2008</b:Year>
    <b:URL>https://definicion.de/estrategia/</b:URL>
    <b:RefOrder>67</b:RefOrder>
  </b:Source>
  <b:Source>
    <b:Tag>Ida02</b:Tag>
    <b:SourceType>Book</b:SourceType>
    <b:Guid>{96176354-86EF-4A06-BFC1-A93AC3CEDC84}</b:Guid>
    <b:Title>Administracion en los nuevos tiempos</b:Title>
    <b:Year>2002</b:Year>
    <b:Author>
      <b:Author>
        <b:NameList>
          <b:Person>
            <b:Last>Ciavenato</b:Last>
          </b:Person>
        </b:NameList>
      </b:Author>
    </b:Author>
    <b:City>Bogota</b:City>
    <b:Publisher>Mcgraw-hill</b:Publisher>
    <b:RefOrder>68</b:RefOrder>
  </b:Source>
  <b:Source>
    <b:Tag>MarcadorDePosición1</b:Tag>
    <b:SourceType>InternetSite</b:SourceType>
    <b:Guid>{B4251D9A-52FD-4810-B839-AD1D836C1D7B}</b:Guid>
    <b:Author>
      <b:Author>
        <b:NameList>
          <b:Person>
            <b:Last>Pérez</b:Last>
            <b:First>Julián</b:First>
          </b:Person>
          <b:Person>
            <b:Last>Merino</b:Last>
            <b:First>María</b:First>
          </b:Person>
        </b:NameList>
      </b:Author>
    </b:Author>
    <b:Title>definicion.de</b:Title>
    <b:Year>2008</b:Year>
    <b:URL>https://definicion.de/estrategia/</b:URL>
    <b:RefOrder>32</b:RefOrder>
  </b:Source>
  <b:Source>
    <b:Tag>MarcadorDePosición2</b:Tag>
    <b:SourceType>Book</b:SourceType>
    <b:Guid>{D8E245A1-7BB7-4DB7-86A8-618950624134}</b:Guid>
    <b:Title>Administracion en los nuevos tiempos</b:Title>
    <b:Year>2002</b:Year>
    <b:Author>
      <b:Author>
        <b:NameList>
          <b:Person>
            <b:Last>Ciavenato</b:Last>
            <b:First>Idalberto</b:First>
          </b:Person>
        </b:NameList>
      </b:Author>
    </b:Author>
    <b:City>Bogota</b:City>
    <b:Publisher>Mcgraw-hill</b:Publisher>
    <b:RefOrder>33</b:RefOrder>
  </b:Source>
  <b:Source>
    <b:Tag>Alf17</b:Tag>
    <b:SourceType>InternetSite</b:SourceType>
    <b:Guid>{87DB0B09-6E6C-4C7E-9210-63829D007B51}</b:Guid>
    <b:Year>2017</b:Year>
    <b:Author>
      <b:Author>
        <b:NameList>
          <b:Person>
            <b:Last>Peiro</b:Last>
            <b:First>Alfonso</b:First>
          </b:Person>
        </b:NameList>
      </b:Author>
    </b:Author>
    <b:URL>https://economipedia.com/definiciones/estrategias-genericas-porter.html</b:URL>
    <b:RefOrder>41</b:RefOrder>
  </b:Source>
  <b:Source>
    <b:Tag>cou18</b:Tag>
    <b:SourceType>InternetSite</b:SourceType>
    <b:Guid>{60B7D3D3-145A-44F7-8B52-C5FDE369700B}</b:Guid>
    <b:Year>2018</b:Year>
    <b:InternetSiteTitle>coursehero.com</b:InternetSiteTitle>
    <b:URL>https://www.coursehero.com/file/29053742/articles-324587-archivo-pdf-4-Gestion-Conocimiento-MENpdf/</b:URL>
    <b:Author>
      <b:Author>
        <b:NameList>
          <b:Person>
            <b:Last>Drucker</b:Last>
            <b:First>Peter</b:First>
          </b:Person>
        </b:NameList>
      </b:Author>
    </b:Author>
    <b:RefOrder>43</b:RefOrder>
  </b:Source>
  <b:Source>
    <b:Tag>MarcadorDePosición3</b:Tag>
    <b:SourceType>InternetSite</b:SourceType>
    <b:Guid>{24A6B6F7-9CD6-4E6D-B8C0-B9C4D6D2F747}</b:Guid>
    <b:Year>2018</b:Year>
    <b:InternetSiteTitle>coursehero.com</b:InternetSiteTitle>
    <b:URL>https://www.coursehero.com/file/29053742/articles-324587-archivo-pdf-4-Gestion-Conocimiento-MENpdf/</b:URL>
    <b:RefOrder>69</b:RefOrder>
  </b:Source>
  <b:Source>
    <b:Tag>Nof07</b:Tag>
    <b:SourceType>JournalArticle</b:SourceType>
    <b:Guid>{E681AD7D-506D-4CF8-BF9D-28702D7A13C3}</b:Guid>
    <b:Title>La Gestion del Conocimiento como fuente de Innovacion</b:Title>
    <b:Year>2007</b:Year>
    <b:Author>
      <b:Author>
        <b:NameList>
          <b:Person>
            <b:Last>Nagles</b:Last>
            <b:First>Nofal</b:First>
          </b:Person>
        </b:NameList>
      </b:Author>
    </b:Author>
    <b:JournalName>EAN</b:JournalName>
    <b:Pages>5</b:Pages>
    <b:URL>https://www.researchgate.net/publication/318283363_La_gestion_del_conocimiento_como_fuente_de_innovacion</b:URL>
    <b:RefOrder>70</b:RefOrder>
  </b:Source>
  <b:Source>
    <b:Tag>MarcadorDePosición4</b:Tag>
    <b:SourceType>JournalArticle</b:SourceType>
    <b:Guid>{1CBF0107-C5D0-4AAB-8D70-0E2C96FB0B91}</b:Guid>
    <b:Title>La Gestion del Conocimiento como fuente de Innovacion</b:Title>
    <b:Year>2007</b:Year>
    <b:Author>
      <b:Author>
        <b:NameList>
          <b:Person>
            <b:Last>Nagles</b:Last>
            <b:First>Nofal</b:First>
          </b:Person>
        </b:NameList>
      </b:Author>
    </b:Author>
    <b:JournalName>EAN</b:JournalName>
    <b:Pages>5</b:Pages>
    <b:RefOrder>44</b:RefOrder>
  </b:Source>
  <b:Source>
    <b:Tag>ide14</b:Tag>
    <b:SourceType>InternetSite</b:SourceType>
    <b:Guid>{1A35D346-F0FF-4D85-A2C3-6080E1ACBD8D}</b:Guid>
    <b:Year>2014</b:Year>
    <b:Author>
      <b:Author>
        <b:NameList>
          <b:Person>
            <b:Last>Pita</b:Last>
            <b:First>Juan</b:First>
          </b:Person>
        </b:NameList>
      </b:Author>
    </b:Author>
    <b:InternetSiteTitle>ideasmeetcapital</b:InternetSiteTitle>
    <b:URL>http://ideasmeetcapital.com/how/</b:URL>
    <b:RefOrder>48</b:RefOrder>
  </b:Source>
  <b:Source>
    <b:Tag>MarcadorDePosición5</b:Tag>
    <b:SourceType>InternetSite</b:SourceType>
    <b:Guid>{96A909B3-7550-475B-B3DA-D831E48971FB}</b:Guid>
    <b:Year>2014</b:Year>
    <b:Author>
      <b:Author>
        <b:NameList>
          <b:Person>
            <b:Last>ideasmeetcapital</b:Last>
          </b:Person>
        </b:NameList>
      </b:Author>
    </b:Author>
    <b:InternetSiteTitle>ideasmeetcapital</b:InternetSiteTitle>
    <b:URL>http://ideasmeetcapital.com/how/</b:URL>
    <b:RefOrder>71</b:RefOrder>
  </b:Source>
  <b:Source>
    <b:Tag>Rob14</b:Tag>
    <b:SourceType>Book</b:SourceType>
    <b:Guid>{7B7382A6-F184-4F66-95CC-FA8C7952FDF2}</b:Guid>
    <b:Title>Metodologia de la Investigación</b:Title>
    <b:Year>2014</b:Year>
    <b:Author>
      <b:Author>
        <b:NameList>
          <b:Person>
            <b:Last>Sampieri</b:Last>
            <b:First>Roberto</b:First>
          </b:Person>
          <b:Person>
            <b:Last>Collado</b:Last>
            <b:First>Crlos</b:First>
          </b:Person>
          <b:Person>
            <b:Last>Baptista</b:Last>
            <b:First>Maria</b:First>
          </b:Person>
        </b:NameList>
      </b:Author>
    </b:Author>
    <b:Publisher>Mc Graw Hill</b:Publisher>
    <b:Edition>Sexta</b:Edition>
    <b:RefOrder>49</b:RefOrder>
  </b:Source>
  <b:Source>
    <b:Tag>d</b:Tag>
    <b:SourceType>InternetSite</b:SourceType>
    <b:Guid>{E50F9C01-02A8-498D-BE75-F87C2EC513C7}</b:Guid>
    <b:Title>d</b:Title>
    <b:URL>http://diarium.usal.es/id00710310/files/2016/03/cons_tecn_Business_Intelligence.gif</b:URL>
    <b:RefOrder>72</b:RefOrder>
  </b:Source>
  <b:Source>
    <b:Tag>Sal16</b:Tag>
    <b:SourceType>InternetSite</b:SourceType>
    <b:Guid>{D96CE182-5E09-43A7-8452-35C1256B9461}</b:Guid>
    <b:Author>
      <b:Author>
        <b:Corporate>Salamanca</b:Corporate>
      </b:Author>
    </b:Author>
    <b:Title>Diarium</b:Title>
    <b:Year>2016</b:Year>
    <b:URL>http://diarium.usal.es/id00710310/files/2016/03/cons_tecn_Business_Intelligence.gif</b:URL>
    <b:RefOrder>50</b:RefOrder>
  </b:Source>
  <b:Source>
    <b:Tag>Vic14</b:Tag>
    <b:SourceType>InternetSite</b:SourceType>
    <b:Guid>{F44A1721-83C2-49A7-9545-0C4ED4757B87}</b:Guid>
    <b:Author>
      <b:Author>
        <b:NameList>
          <b:Person>
            <b:Last>Vargas</b:Last>
            <b:First>Victor</b:First>
          </b:Person>
        </b:NameList>
      </b:Author>
    </b:Author>
    <b:Year>2014</b:Year>
    <b:URL>https://es.slideshare.net/Vicov/desarrollo-de-una-solucin-de-inteligencia-de-negocios-para-el-rea-gestin-del-alcance-del-proyecto-mediante-indicadores-y-reportes</b:URL>
    <b:RefOrder>51</b:RefOrder>
  </b:Source>
  <b:Source>
    <b:Tag>mic19</b:Tag>
    <b:SourceType>InternetSite</b:SourceType>
    <b:Guid>{C054FDEA-1525-4C76-8D85-6A79EFBE8787}</b:Guid>
    <b:Author>
      <b:Author>
        <b:Corporate>Microsoft</b:Corporate>
      </b:Author>
    </b:Author>
    <b:Year>2019</b:Year>
    <b:URL>https://visualstudio.microsoft.com/es/vs/</b:URL>
    <b:RefOrder>52</b:RefOrder>
  </b:Source>
  <b:Source>
    <b:Tag>Mic19</b:Tag>
    <b:SourceType>InternetSite</b:SourceType>
    <b:Guid>{BD86F89B-5428-4C3B-89E7-C501E740CEC9}</b:Guid>
    <b:Author>
      <b:Author>
        <b:Corporate>Microsoft-sql-server</b:Corporate>
      </b:Author>
    </b:Author>
    <b:Year>2019</b:Year>
    <b:URL>https://www.microsoft.com/es-es/sql-server/sql-server-downloads</b:URL>
    <b:RefOrder>53</b:RefOrder>
  </b:Source>
  <b:Source>
    <b:Tag>Mic191</b:Tag>
    <b:SourceType>InternetSite</b:SourceType>
    <b:Guid>{04DF38CF-B1AA-455D-8227-8A1BB9AB4C17}</b:Guid>
    <b:Author>
      <b:Author>
        <b:Corporate>Microsoft-Doc</b:Corporate>
      </b:Author>
    </b:Author>
    <b:Year>2019</b:Year>
    <b:URL>https://docs.microsoft.com/en-us/sql/lp/sql-server/sql-education-center?view=sql-server-ver15</b:URL>
    <b:RefOrder>54</b:RefOrder>
  </b:Source>
  <b:Source>
    <b:Tag>Pow19</b:Tag>
    <b:SourceType>InternetSite</b:SourceType>
    <b:Guid>{30FF2F04-FA31-41C3-9653-F4B5824D1445}</b:Guid>
    <b:Author>
      <b:Author>
        <b:Corporate>PowerBI</b:Corporate>
      </b:Author>
    </b:Author>
    <b:Year>2019</b:Year>
    <b:URL>https://powerbi.microsoft.com/en-us/blog/tag/icon-set/</b:URL>
    <b:RefOrder>55</b:RefOrder>
  </b:Source>
</b:Sources>
</file>

<file path=customXml/itemProps1.xml><?xml version="1.0" encoding="utf-8"?>
<ds:datastoreItem xmlns:ds="http://schemas.openxmlformats.org/officeDocument/2006/customXml" ds:itemID="{91D19F0B-7A0D-447A-932C-342FA0560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37780</TotalTime>
  <Pages>126</Pages>
  <Words>23276</Words>
  <Characters>132679</Characters>
  <Application>Microsoft Office Word</Application>
  <DocSecurity>0</DocSecurity>
  <Lines>1105</Lines>
  <Paragraphs>311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ROBERTO ACEVEDO AMAYA</dc:creator>
  <cp:keywords/>
  <dc:description/>
  <cp:lastModifiedBy>marvin toro cruz</cp:lastModifiedBy>
  <cp:revision>371</cp:revision>
  <dcterms:created xsi:type="dcterms:W3CDTF">2019-07-23T02:20:00Z</dcterms:created>
  <dcterms:modified xsi:type="dcterms:W3CDTF">2020-03-15T23:04:00Z</dcterms:modified>
</cp:coreProperties>
</file>